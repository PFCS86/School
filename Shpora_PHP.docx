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413" w:rsidRPr="00636DAA" w:rsidRDefault="00D97413">
      <w:pPr>
        <w:rPr>
          <w:rFonts w:ascii="Arial Black" w:hAnsi="Arial Black" w:cs="Arial"/>
          <w:b/>
          <w:color w:val="FF0000"/>
          <w:sz w:val="36"/>
          <w:szCs w:val="36"/>
          <w:u w:val="single"/>
        </w:rPr>
      </w:pPr>
      <w:r w:rsidRPr="00636DAA">
        <w:rPr>
          <w:rFonts w:ascii="Arial Black" w:hAnsi="Arial Black" w:cs="Arial"/>
          <w:b/>
          <w:color w:val="FF0000"/>
          <w:sz w:val="36"/>
          <w:szCs w:val="36"/>
          <w:u w:val="single"/>
        </w:rPr>
        <w:t>Как работает интернет</w:t>
      </w:r>
    </w:p>
    <w:p w:rsidR="00315EE2" w:rsidRDefault="004313F0">
      <w:pPr>
        <w:rPr>
          <w:sz w:val="24"/>
          <w:szCs w:val="24"/>
          <w:lang w:val="uk-UA"/>
        </w:rPr>
      </w:pPr>
      <w:r w:rsidRPr="00636DAA">
        <w:rPr>
          <w:b/>
          <w:color w:val="E36C0A" w:themeColor="accent6" w:themeShade="BF"/>
          <w:sz w:val="24"/>
          <w:szCs w:val="24"/>
        </w:rPr>
        <w:t>Домен</w:t>
      </w:r>
      <w:r w:rsidRPr="00D97413">
        <w:rPr>
          <w:b/>
          <w:sz w:val="24"/>
          <w:szCs w:val="24"/>
        </w:rPr>
        <w:t xml:space="preserve"> </w:t>
      </w:r>
      <w:r w:rsidRPr="00D97413">
        <w:rPr>
          <w:sz w:val="24"/>
          <w:szCs w:val="24"/>
        </w:rPr>
        <w:t xml:space="preserve">– </w:t>
      </w:r>
      <w:r w:rsidRPr="004313F0">
        <w:rPr>
          <w:sz w:val="24"/>
          <w:szCs w:val="24"/>
        </w:rPr>
        <w:t>имя сайта</w:t>
      </w:r>
      <w:r>
        <w:rPr>
          <w:sz w:val="24"/>
          <w:szCs w:val="24"/>
        </w:rPr>
        <w:t xml:space="preserve">. </w:t>
      </w:r>
    </w:p>
    <w:p w:rsidR="006A4E62" w:rsidRPr="00315EE2" w:rsidRDefault="004313F0">
      <w:pPr>
        <w:rPr>
          <w:sz w:val="24"/>
          <w:szCs w:val="24"/>
          <w:lang w:val="uk-UA"/>
        </w:rPr>
      </w:pPr>
      <w:r w:rsidRPr="00315EE2">
        <w:rPr>
          <w:b/>
          <w:sz w:val="24"/>
          <w:szCs w:val="24"/>
          <w:lang w:val="uk-UA"/>
        </w:rPr>
        <w:t>Например</w:t>
      </w:r>
      <w:r w:rsidRPr="00315EE2">
        <w:rPr>
          <w:sz w:val="24"/>
          <w:szCs w:val="24"/>
          <w:lang w:val="uk-UA"/>
        </w:rPr>
        <w:t xml:space="preserve">: </w:t>
      </w:r>
      <w:r>
        <w:rPr>
          <w:sz w:val="24"/>
          <w:szCs w:val="24"/>
          <w:lang w:val="en-US"/>
        </w:rPr>
        <w:t>facebook</w:t>
      </w:r>
      <w:r w:rsidRPr="00315EE2">
        <w:rPr>
          <w:sz w:val="24"/>
          <w:szCs w:val="24"/>
          <w:lang w:val="uk-UA"/>
        </w:rPr>
        <w:t>.</w:t>
      </w:r>
      <w:r>
        <w:rPr>
          <w:sz w:val="24"/>
          <w:szCs w:val="24"/>
          <w:lang w:val="en-US"/>
        </w:rPr>
        <w:t>com</w:t>
      </w:r>
      <w:r w:rsidR="00CF529C" w:rsidRPr="00315EE2">
        <w:rPr>
          <w:sz w:val="24"/>
          <w:szCs w:val="24"/>
          <w:lang w:val="uk-UA"/>
        </w:rPr>
        <w:t xml:space="preserve">, </w:t>
      </w:r>
      <w:r w:rsidR="00CF529C">
        <w:rPr>
          <w:sz w:val="24"/>
          <w:szCs w:val="24"/>
          <w:lang w:val="en-US"/>
        </w:rPr>
        <w:t>ua</w:t>
      </w:r>
      <w:r w:rsidR="00CF529C" w:rsidRPr="00315EE2">
        <w:rPr>
          <w:sz w:val="24"/>
          <w:szCs w:val="24"/>
          <w:lang w:val="uk-UA"/>
        </w:rPr>
        <w:t>-</w:t>
      </w:r>
      <w:r w:rsidR="00CF529C">
        <w:rPr>
          <w:sz w:val="24"/>
          <w:szCs w:val="24"/>
          <w:lang w:val="en-US"/>
        </w:rPr>
        <w:t>football</w:t>
      </w:r>
      <w:r w:rsidR="00CF529C" w:rsidRPr="00315EE2">
        <w:rPr>
          <w:sz w:val="24"/>
          <w:szCs w:val="24"/>
          <w:lang w:val="uk-UA"/>
        </w:rPr>
        <w:t>.</w:t>
      </w:r>
      <w:r w:rsidR="00CF529C">
        <w:rPr>
          <w:sz w:val="24"/>
          <w:szCs w:val="24"/>
          <w:lang w:val="en-US"/>
        </w:rPr>
        <w:t>com</w:t>
      </w:r>
    </w:p>
    <w:p w:rsidR="00856E50" w:rsidRDefault="00856E50">
      <w:pPr>
        <w:rPr>
          <w:sz w:val="24"/>
          <w:szCs w:val="24"/>
        </w:rPr>
      </w:pPr>
      <w:r w:rsidRPr="00636DAA">
        <w:rPr>
          <w:b/>
          <w:color w:val="E36C0A" w:themeColor="accent6" w:themeShade="BF"/>
          <w:sz w:val="24"/>
          <w:szCs w:val="24"/>
        </w:rPr>
        <w:t>Сервер</w:t>
      </w:r>
      <w:r>
        <w:rPr>
          <w:sz w:val="24"/>
          <w:szCs w:val="24"/>
        </w:rPr>
        <w:t xml:space="preserve"> – компьютер, на котором расположен сайт</w:t>
      </w:r>
    </w:p>
    <w:p w:rsidR="003102A6" w:rsidRDefault="00715D89">
      <w:pPr>
        <w:rPr>
          <w:sz w:val="24"/>
          <w:szCs w:val="24"/>
        </w:rPr>
      </w:pPr>
      <w:r>
        <w:rPr>
          <w:sz w:val="24"/>
          <w:szCs w:val="24"/>
        </w:rPr>
        <w:t xml:space="preserve">Домен </w:t>
      </w:r>
      <w:r w:rsidR="003102A6">
        <w:rPr>
          <w:sz w:val="24"/>
          <w:szCs w:val="24"/>
        </w:rPr>
        <w:t>связа</w:t>
      </w:r>
      <w:r w:rsidR="00435E1B">
        <w:rPr>
          <w:sz w:val="24"/>
          <w:szCs w:val="24"/>
        </w:rPr>
        <w:t>н со своим сайтом</w:t>
      </w:r>
      <w:r w:rsidR="003102A6">
        <w:rPr>
          <w:sz w:val="24"/>
          <w:szCs w:val="24"/>
        </w:rPr>
        <w:t xml:space="preserve"> с помощью </w:t>
      </w:r>
      <w:r w:rsidR="00435E1B" w:rsidRPr="00636DAA">
        <w:rPr>
          <w:b/>
          <w:color w:val="E36C0A" w:themeColor="accent6" w:themeShade="BF"/>
          <w:sz w:val="24"/>
          <w:szCs w:val="24"/>
          <w:lang w:val="en-US"/>
        </w:rPr>
        <w:t>IP</w:t>
      </w:r>
      <w:r w:rsidR="003102A6" w:rsidRPr="00636DAA">
        <w:rPr>
          <w:b/>
          <w:color w:val="E36C0A" w:themeColor="accent6" w:themeShade="BF"/>
          <w:sz w:val="24"/>
          <w:szCs w:val="24"/>
        </w:rPr>
        <w:t xml:space="preserve"> адреса</w:t>
      </w:r>
      <w:r w:rsidR="00435E1B">
        <w:rPr>
          <w:sz w:val="24"/>
          <w:szCs w:val="24"/>
        </w:rPr>
        <w:t>.</w:t>
      </w:r>
      <w:r w:rsidR="00315EE2">
        <w:rPr>
          <w:sz w:val="24"/>
          <w:szCs w:val="24"/>
        </w:rPr>
        <w:t xml:space="preserve"> По факту </w:t>
      </w:r>
      <w:r w:rsidR="00315EE2" w:rsidRPr="00636DAA">
        <w:rPr>
          <w:b/>
          <w:color w:val="E36C0A" w:themeColor="accent6" w:themeShade="BF"/>
          <w:sz w:val="24"/>
          <w:szCs w:val="24"/>
        </w:rPr>
        <w:t>домен</w:t>
      </w:r>
      <w:r w:rsidR="00315EE2">
        <w:rPr>
          <w:sz w:val="24"/>
          <w:szCs w:val="24"/>
        </w:rPr>
        <w:t xml:space="preserve"> - это есть </w:t>
      </w:r>
      <w:r w:rsidR="00315EE2" w:rsidRPr="00636DAA">
        <w:rPr>
          <w:b/>
          <w:color w:val="E36C0A" w:themeColor="accent6" w:themeShade="BF"/>
          <w:sz w:val="24"/>
          <w:szCs w:val="24"/>
          <w:lang w:val="en-US"/>
        </w:rPr>
        <w:t>IP</w:t>
      </w:r>
      <w:r w:rsidR="00315EE2" w:rsidRPr="00636DAA">
        <w:rPr>
          <w:color w:val="E36C0A" w:themeColor="accent6" w:themeShade="BF"/>
          <w:sz w:val="24"/>
          <w:szCs w:val="24"/>
        </w:rPr>
        <w:t xml:space="preserve"> </w:t>
      </w:r>
      <w:r w:rsidR="00315EE2" w:rsidRPr="00636DAA">
        <w:rPr>
          <w:b/>
          <w:color w:val="E36C0A" w:themeColor="accent6" w:themeShade="BF"/>
          <w:sz w:val="24"/>
          <w:szCs w:val="24"/>
        </w:rPr>
        <w:t>адрес</w:t>
      </w:r>
      <w:r w:rsidR="00315EE2" w:rsidRPr="00636DAA">
        <w:rPr>
          <w:color w:val="E36C0A" w:themeColor="accent6" w:themeShade="BF"/>
          <w:sz w:val="24"/>
          <w:szCs w:val="24"/>
        </w:rPr>
        <w:t xml:space="preserve"> </w:t>
      </w:r>
      <w:r w:rsidR="00315EE2">
        <w:rPr>
          <w:sz w:val="24"/>
          <w:szCs w:val="24"/>
        </w:rPr>
        <w:t>компьютера</w:t>
      </w:r>
      <w:r w:rsidR="00315EE2">
        <w:rPr>
          <w:sz w:val="24"/>
          <w:szCs w:val="24"/>
          <w:lang w:val="uk-UA"/>
        </w:rPr>
        <w:t xml:space="preserve">, </w:t>
      </w:r>
      <w:r w:rsidR="00315EE2">
        <w:rPr>
          <w:sz w:val="24"/>
          <w:szCs w:val="24"/>
        </w:rPr>
        <w:t>на котором располагается сайт</w:t>
      </w:r>
      <w:r w:rsidR="00183AF0">
        <w:rPr>
          <w:sz w:val="24"/>
          <w:szCs w:val="24"/>
        </w:rPr>
        <w:t xml:space="preserve">, так как у каждого компьютера есть свой </w:t>
      </w:r>
      <w:r w:rsidR="00183AF0">
        <w:rPr>
          <w:sz w:val="24"/>
          <w:szCs w:val="24"/>
          <w:lang w:val="en-US"/>
        </w:rPr>
        <w:t>IP</w:t>
      </w:r>
      <w:r w:rsidR="00183AF0">
        <w:rPr>
          <w:sz w:val="24"/>
          <w:szCs w:val="24"/>
        </w:rPr>
        <w:t>-адрес.</w:t>
      </w:r>
    </w:p>
    <w:p w:rsidR="00183AF0" w:rsidRDefault="00183AF0">
      <w:pPr>
        <w:rPr>
          <w:sz w:val="24"/>
          <w:szCs w:val="24"/>
        </w:rPr>
      </w:pPr>
      <w:r>
        <w:rPr>
          <w:sz w:val="24"/>
          <w:szCs w:val="24"/>
        </w:rPr>
        <w:t>Тоесть, когда вы вводим в браузере название сайта</w:t>
      </w:r>
      <w:r w:rsidR="00715D89" w:rsidRPr="00715D89">
        <w:rPr>
          <w:sz w:val="24"/>
          <w:szCs w:val="24"/>
        </w:rPr>
        <w:t xml:space="preserve"> </w:t>
      </w:r>
      <w:r w:rsidR="00715D89">
        <w:rPr>
          <w:sz w:val="24"/>
          <w:szCs w:val="24"/>
          <w:lang w:val="en-US"/>
        </w:rPr>
        <w:t>facebook</w:t>
      </w:r>
      <w:r w:rsidR="00715D89" w:rsidRPr="00715D89">
        <w:rPr>
          <w:sz w:val="24"/>
          <w:szCs w:val="24"/>
        </w:rPr>
        <w:t>.</w:t>
      </w:r>
      <w:r w:rsidR="00715D89">
        <w:rPr>
          <w:sz w:val="24"/>
          <w:szCs w:val="24"/>
          <w:lang w:val="en-US"/>
        </w:rPr>
        <w:t>com</w:t>
      </w:r>
      <w:r>
        <w:rPr>
          <w:sz w:val="24"/>
          <w:szCs w:val="24"/>
        </w:rPr>
        <w:t xml:space="preserve">, это аналогично тому, если бы мы вводили номер </w:t>
      </w:r>
      <w:r>
        <w:rPr>
          <w:sz w:val="24"/>
          <w:szCs w:val="24"/>
          <w:lang w:val="en-US"/>
        </w:rPr>
        <w:t>IP</w:t>
      </w:r>
      <w:r w:rsidR="00715D89">
        <w:rPr>
          <w:sz w:val="24"/>
          <w:szCs w:val="24"/>
        </w:rPr>
        <w:t>-компьютера, на котором находиться этот сайт</w:t>
      </w:r>
      <w:r w:rsidR="00715D89" w:rsidRPr="00715D89">
        <w:rPr>
          <w:sz w:val="24"/>
          <w:szCs w:val="24"/>
        </w:rPr>
        <w:t xml:space="preserve"> 156.143.189.89</w:t>
      </w:r>
    </w:p>
    <w:p w:rsidR="00D97413" w:rsidRDefault="00D97413">
      <w:pPr>
        <w:rPr>
          <w:sz w:val="24"/>
          <w:szCs w:val="24"/>
        </w:rPr>
      </w:pPr>
      <w:r w:rsidRPr="00636DAA">
        <w:rPr>
          <w:b/>
          <w:color w:val="E36C0A" w:themeColor="accent6" w:themeShade="BF"/>
          <w:sz w:val="24"/>
          <w:szCs w:val="24"/>
        </w:rPr>
        <w:t xml:space="preserve">Алгоритм </w:t>
      </w:r>
      <w:r w:rsidRPr="00D97413">
        <w:rPr>
          <w:sz w:val="24"/>
          <w:szCs w:val="24"/>
        </w:rPr>
        <w:t>– определенная последовательность действий</w:t>
      </w:r>
    </w:p>
    <w:p w:rsidR="00D97413" w:rsidRDefault="00D97413">
      <w:pPr>
        <w:rPr>
          <w:sz w:val="24"/>
          <w:szCs w:val="24"/>
        </w:rPr>
      </w:pPr>
      <w:r w:rsidRPr="00636DAA">
        <w:rPr>
          <w:b/>
          <w:color w:val="E36C0A" w:themeColor="accent6" w:themeShade="BF"/>
          <w:sz w:val="24"/>
          <w:szCs w:val="24"/>
        </w:rPr>
        <w:t xml:space="preserve">Синтаксис </w:t>
      </w:r>
      <w:r>
        <w:rPr>
          <w:sz w:val="24"/>
          <w:szCs w:val="24"/>
        </w:rPr>
        <w:t>– набор прав</w:t>
      </w:r>
      <w:r w:rsidR="00A46D20">
        <w:rPr>
          <w:sz w:val="24"/>
          <w:szCs w:val="24"/>
        </w:rPr>
        <w:t>ил, с помощью которых формирует</w:t>
      </w:r>
      <w:r>
        <w:rPr>
          <w:sz w:val="24"/>
          <w:szCs w:val="24"/>
        </w:rPr>
        <w:t>ся</w:t>
      </w:r>
      <w:r w:rsidR="00A46D20">
        <w:rPr>
          <w:sz w:val="24"/>
          <w:szCs w:val="24"/>
        </w:rPr>
        <w:t xml:space="preserve"> язык программирования команды к нему, чтобы он нас понял</w:t>
      </w:r>
    </w:p>
    <w:p w:rsidR="00A46D20" w:rsidRPr="00E0151F" w:rsidRDefault="00A46D20">
      <w:pPr>
        <w:rPr>
          <w:sz w:val="24"/>
          <w:szCs w:val="24"/>
        </w:rPr>
      </w:pPr>
      <w:r w:rsidRPr="00636DAA">
        <w:rPr>
          <w:b/>
          <w:color w:val="E36C0A" w:themeColor="accent6" w:themeShade="BF"/>
          <w:sz w:val="24"/>
          <w:szCs w:val="24"/>
          <w:lang w:val="en-US"/>
        </w:rPr>
        <w:t>Web</w:t>
      </w:r>
      <w:r w:rsidRPr="00636DAA">
        <w:rPr>
          <w:b/>
          <w:color w:val="E36C0A" w:themeColor="accent6" w:themeShade="BF"/>
          <w:sz w:val="24"/>
          <w:szCs w:val="24"/>
        </w:rPr>
        <w:t>-сервер</w:t>
      </w:r>
      <w:r w:rsidRPr="00636DAA">
        <w:rPr>
          <w:color w:val="E36C0A" w:themeColor="accent6" w:themeShade="BF"/>
          <w:sz w:val="24"/>
          <w:szCs w:val="24"/>
        </w:rPr>
        <w:t xml:space="preserve"> </w:t>
      </w:r>
      <w:r>
        <w:rPr>
          <w:sz w:val="24"/>
          <w:szCs w:val="24"/>
        </w:rPr>
        <w:t>–</w:t>
      </w:r>
      <w:r>
        <w:rPr>
          <w:b/>
          <w:sz w:val="24"/>
          <w:szCs w:val="24"/>
        </w:rPr>
        <w:t xml:space="preserve"> </w:t>
      </w:r>
      <w:r w:rsidRPr="00A46D20">
        <w:rPr>
          <w:sz w:val="24"/>
          <w:szCs w:val="24"/>
        </w:rPr>
        <w:t>программа, которая позволяет принимать команды из вне от других компьютеров, чтобы передать им свой сайт. Но перед этим</w:t>
      </w:r>
      <w:r>
        <w:rPr>
          <w:b/>
          <w:sz w:val="24"/>
          <w:szCs w:val="24"/>
        </w:rPr>
        <w:t xml:space="preserve"> </w:t>
      </w:r>
      <w:r w:rsidRPr="00636DAA">
        <w:rPr>
          <w:b/>
          <w:color w:val="E36C0A" w:themeColor="accent6" w:themeShade="BF"/>
          <w:sz w:val="24"/>
          <w:szCs w:val="24"/>
        </w:rPr>
        <w:t xml:space="preserve">наш Сервер </w:t>
      </w:r>
      <w:r w:rsidRPr="00A46D20">
        <w:rPr>
          <w:sz w:val="24"/>
          <w:szCs w:val="24"/>
        </w:rPr>
        <w:t>передает команду языку</w:t>
      </w:r>
      <w:r>
        <w:rPr>
          <w:b/>
          <w:sz w:val="24"/>
          <w:szCs w:val="24"/>
        </w:rPr>
        <w:t xml:space="preserve"> </w:t>
      </w:r>
      <w:r w:rsidRPr="00636DAA">
        <w:rPr>
          <w:b/>
          <w:color w:val="E36C0A" w:themeColor="accent6" w:themeShade="BF"/>
          <w:sz w:val="24"/>
          <w:szCs w:val="24"/>
        </w:rPr>
        <w:t>ПХП</w:t>
      </w:r>
      <w:r w:rsidRPr="00A46D20">
        <w:rPr>
          <w:sz w:val="24"/>
          <w:szCs w:val="24"/>
        </w:rPr>
        <w:t>, чтобы он ее обработал и передал ее</w:t>
      </w:r>
      <w:r>
        <w:rPr>
          <w:sz w:val="24"/>
          <w:szCs w:val="24"/>
        </w:rPr>
        <w:t xml:space="preserve"> </w:t>
      </w:r>
      <w:r w:rsidRPr="00636DAA">
        <w:rPr>
          <w:b/>
          <w:color w:val="E36C0A" w:themeColor="accent6" w:themeShade="BF"/>
          <w:sz w:val="24"/>
          <w:szCs w:val="24"/>
          <w:lang w:val="en-US"/>
        </w:rPr>
        <w:t>Web</w:t>
      </w:r>
      <w:r w:rsidRPr="00636DAA">
        <w:rPr>
          <w:b/>
          <w:color w:val="E36C0A" w:themeColor="accent6" w:themeShade="BF"/>
          <w:sz w:val="24"/>
          <w:szCs w:val="24"/>
        </w:rPr>
        <w:t>-серверу</w:t>
      </w:r>
      <w:r>
        <w:rPr>
          <w:sz w:val="24"/>
          <w:szCs w:val="24"/>
        </w:rPr>
        <w:t xml:space="preserve">, а тот уже ее передает </w:t>
      </w:r>
      <w:r w:rsidRPr="00636DAA">
        <w:rPr>
          <w:b/>
          <w:color w:val="E36C0A" w:themeColor="accent6" w:themeShade="BF"/>
          <w:sz w:val="24"/>
          <w:szCs w:val="24"/>
        </w:rPr>
        <w:t>Браузеру</w:t>
      </w:r>
      <w:r>
        <w:rPr>
          <w:b/>
          <w:color w:val="FF0000"/>
          <w:sz w:val="24"/>
          <w:szCs w:val="24"/>
        </w:rPr>
        <w:t xml:space="preserve"> </w:t>
      </w:r>
      <w:r>
        <w:rPr>
          <w:sz w:val="24"/>
          <w:szCs w:val="24"/>
        </w:rPr>
        <w:t>через который пользователь видит содержимое нашего сайта.</w:t>
      </w:r>
    </w:p>
    <w:p w:rsidR="003102A6" w:rsidRDefault="00E0151F">
      <w:pPr>
        <w:rPr>
          <w:b/>
          <w:color w:val="FF0000"/>
          <w:sz w:val="24"/>
          <w:szCs w:val="24"/>
        </w:rPr>
      </w:pPr>
      <w:r w:rsidRPr="00636DAA">
        <w:rPr>
          <w:b/>
          <w:color w:val="E36C0A" w:themeColor="accent6" w:themeShade="BF"/>
          <w:sz w:val="24"/>
          <w:szCs w:val="24"/>
        </w:rPr>
        <w:t xml:space="preserve">СУБД </w:t>
      </w:r>
      <w:r w:rsidR="005659EE" w:rsidRPr="00636DAA">
        <w:rPr>
          <w:b/>
          <w:color w:val="E36C0A" w:themeColor="accent6" w:themeShade="BF"/>
          <w:sz w:val="24"/>
          <w:szCs w:val="24"/>
        </w:rPr>
        <w:t>(Система Управления Базами Данных)</w:t>
      </w:r>
      <w:r w:rsidR="005659EE" w:rsidRPr="00636DAA">
        <w:rPr>
          <w:color w:val="E36C0A" w:themeColor="accent6" w:themeShade="BF"/>
          <w:sz w:val="24"/>
          <w:szCs w:val="24"/>
        </w:rPr>
        <w:t xml:space="preserve"> </w:t>
      </w:r>
      <w:r w:rsidR="005659EE" w:rsidRPr="005659EE">
        <w:rPr>
          <w:sz w:val="24"/>
          <w:szCs w:val="24"/>
        </w:rPr>
        <w:t>–</w:t>
      </w:r>
      <w:r w:rsidRPr="005659EE">
        <w:rPr>
          <w:sz w:val="24"/>
          <w:szCs w:val="24"/>
        </w:rPr>
        <w:t xml:space="preserve"> </w:t>
      </w:r>
      <w:r w:rsidR="005659EE" w:rsidRPr="005659EE">
        <w:rPr>
          <w:sz w:val="24"/>
          <w:szCs w:val="24"/>
        </w:rPr>
        <w:t xml:space="preserve">программа, которая запускается на том же компьютере, что и </w:t>
      </w:r>
      <w:r w:rsidR="005659EE" w:rsidRPr="005659EE">
        <w:rPr>
          <w:sz w:val="24"/>
          <w:szCs w:val="24"/>
          <w:lang w:val="en-US"/>
        </w:rPr>
        <w:t>Web</w:t>
      </w:r>
      <w:r w:rsidR="005659EE" w:rsidRPr="005659EE">
        <w:rPr>
          <w:sz w:val="24"/>
          <w:szCs w:val="24"/>
        </w:rPr>
        <w:t>-сервер</w:t>
      </w:r>
      <w:r w:rsidR="005659EE">
        <w:rPr>
          <w:sz w:val="24"/>
          <w:szCs w:val="24"/>
        </w:rPr>
        <w:t xml:space="preserve">, необходимая для хранения большого количества информации в доступном виде, а также необходима для быстрого доступа к ней </w:t>
      </w:r>
      <w:r w:rsidR="00713FAA">
        <w:rPr>
          <w:sz w:val="24"/>
          <w:szCs w:val="24"/>
        </w:rPr>
        <w:t>пользователями</w:t>
      </w:r>
      <w:r w:rsidR="005659EE">
        <w:rPr>
          <w:sz w:val="24"/>
          <w:szCs w:val="24"/>
        </w:rPr>
        <w:t xml:space="preserve">. Например, чтобы хранить статьи, категории, комментарии на сайте </w:t>
      </w:r>
      <w:r w:rsidR="005659EE">
        <w:rPr>
          <w:sz w:val="24"/>
          <w:szCs w:val="24"/>
          <w:lang w:val="en-US"/>
        </w:rPr>
        <w:t>facebook</w:t>
      </w:r>
      <w:r w:rsidR="005659EE" w:rsidRPr="005659EE">
        <w:rPr>
          <w:sz w:val="24"/>
          <w:szCs w:val="24"/>
        </w:rPr>
        <w:t>.</w:t>
      </w:r>
      <w:r w:rsidR="005659EE">
        <w:rPr>
          <w:sz w:val="24"/>
          <w:szCs w:val="24"/>
          <w:lang w:val="en-US"/>
        </w:rPr>
        <w:t>com</w:t>
      </w:r>
      <w:r w:rsidR="005659EE" w:rsidRPr="005659EE">
        <w:rPr>
          <w:sz w:val="24"/>
          <w:szCs w:val="24"/>
        </w:rPr>
        <w:t xml:space="preserve"> </w:t>
      </w:r>
      <w:r w:rsidR="005659EE">
        <w:rPr>
          <w:sz w:val="24"/>
          <w:szCs w:val="24"/>
        </w:rPr>
        <w:t xml:space="preserve">, а также иметь быстрый доступ к ним используется программа СУБД – </w:t>
      </w:r>
      <w:r w:rsidR="005659EE" w:rsidRPr="00636DAA">
        <w:rPr>
          <w:b/>
          <w:color w:val="E36C0A" w:themeColor="accent6" w:themeShade="BF"/>
          <w:sz w:val="24"/>
          <w:szCs w:val="24"/>
          <w:lang w:val="en-US"/>
        </w:rPr>
        <w:t>MySQL</w:t>
      </w:r>
    </w:p>
    <w:p w:rsidR="005659EE" w:rsidRDefault="005659EE">
      <w:pPr>
        <w:rPr>
          <w:color w:val="000000" w:themeColor="text1"/>
          <w:sz w:val="24"/>
          <w:szCs w:val="24"/>
        </w:rPr>
      </w:pPr>
      <w:r w:rsidRPr="00636DAA">
        <w:rPr>
          <w:b/>
          <w:color w:val="E36C0A" w:themeColor="accent6" w:themeShade="BF"/>
          <w:sz w:val="24"/>
          <w:szCs w:val="24"/>
          <w:lang w:val="en-US"/>
        </w:rPr>
        <w:t>SQL</w:t>
      </w:r>
      <w:r w:rsidRPr="00636DAA">
        <w:rPr>
          <w:b/>
          <w:color w:val="E36C0A" w:themeColor="accent6" w:themeShade="BF"/>
          <w:sz w:val="24"/>
          <w:szCs w:val="24"/>
        </w:rPr>
        <w:t xml:space="preserve"> (</w:t>
      </w:r>
      <w:r w:rsidRPr="00636DAA">
        <w:rPr>
          <w:b/>
          <w:color w:val="E36C0A" w:themeColor="accent6" w:themeShade="BF"/>
          <w:sz w:val="24"/>
          <w:szCs w:val="24"/>
          <w:lang w:val="en-US"/>
        </w:rPr>
        <w:t>Structure</w:t>
      </w:r>
      <w:r w:rsidRPr="00636DAA">
        <w:rPr>
          <w:b/>
          <w:color w:val="E36C0A" w:themeColor="accent6" w:themeShade="BF"/>
          <w:sz w:val="24"/>
          <w:szCs w:val="24"/>
        </w:rPr>
        <w:t xml:space="preserve"> </w:t>
      </w:r>
      <w:r w:rsidRPr="00636DAA">
        <w:rPr>
          <w:b/>
          <w:color w:val="E36C0A" w:themeColor="accent6" w:themeShade="BF"/>
          <w:sz w:val="24"/>
          <w:szCs w:val="24"/>
          <w:lang w:val="en-US"/>
        </w:rPr>
        <w:t>Query</w:t>
      </w:r>
      <w:r w:rsidRPr="00636DAA">
        <w:rPr>
          <w:b/>
          <w:color w:val="E36C0A" w:themeColor="accent6" w:themeShade="BF"/>
          <w:sz w:val="24"/>
          <w:szCs w:val="24"/>
        </w:rPr>
        <w:t xml:space="preserve"> </w:t>
      </w:r>
      <w:r w:rsidRPr="00636DAA">
        <w:rPr>
          <w:b/>
          <w:color w:val="E36C0A" w:themeColor="accent6" w:themeShade="BF"/>
          <w:sz w:val="24"/>
          <w:szCs w:val="24"/>
          <w:lang w:val="en-US"/>
        </w:rPr>
        <w:t>Language</w:t>
      </w:r>
      <w:r w:rsidRPr="00636DAA">
        <w:rPr>
          <w:b/>
          <w:color w:val="E36C0A" w:themeColor="accent6" w:themeShade="BF"/>
          <w:sz w:val="24"/>
          <w:szCs w:val="24"/>
        </w:rPr>
        <w:t>)</w:t>
      </w:r>
      <w:r w:rsidRPr="00713FAA">
        <w:rPr>
          <w:b/>
          <w:color w:val="FF0000"/>
          <w:sz w:val="24"/>
          <w:szCs w:val="24"/>
        </w:rPr>
        <w:t xml:space="preserve"> –</w:t>
      </w:r>
      <w:r w:rsidR="00713FAA">
        <w:rPr>
          <w:b/>
          <w:color w:val="FF0000"/>
          <w:sz w:val="24"/>
          <w:szCs w:val="24"/>
        </w:rPr>
        <w:t xml:space="preserve"> </w:t>
      </w:r>
      <w:r w:rsidR="00713FAA" w:rsidRPr="00713FAA">
        <w:rPr>
          <w:color w:val="000000" w:themeColor="text1"/>
          <w:sz w:val="24"/>
          <w:szCs w:val="24"/>
        </w:rPr>
        <w:t>структурированный язык запросов</w:t>
      </w:r>
      <w:r w:rsidR="00377D98">
        <w:rPr>
          <w:color w:val="000000" w:themeColor="text1"/>
          <w:sz w:val="24"/>
          <w:szCs w:val="24"/>
        </w:rPr>
        <w:t>, который держится на четырёх видах базовых команд:</w:t>
      </w:r>
    </w:p>
    <w:p w:rsidR="00377D98" w:rsidRPr="00377D98" w:rsidRDefault="00377D98" w:rsidP="00377D98">
      <w:pPr>
        <w:pStyle w:val="a3"/>
        <w:numPr>
          <w:ilvl w:val="0"/>
          <w:numId w:val="1"/>
        </w:numPr>
        <w:rPr>
          <w:color w:val="000000" w:themeColor="text1"/>
          <w:sz w:val="24"/>
          <w:szCs w:val="24"/>
        </w:rPr>
      </w:pPr>
      <w:r>
        <w:rPr>
          <w:color w:val="000000" w:themeColor="text1"/>
          <w:sz w:val="24"/>
          <w:szCs w:val="24"/>
          <w:lang w:val="en-US"/>
        </w:rPr>
        <w:t>Create</w:t>
      </w:r>
      <w:r w:rsidRPr="00377D98">
        <w:rPr>
          <w:color w:val="000000" w:themeColor="text1"/>
          <w:sz w:val="24"/>
          <w:szCs w:val="24"/>
        </w:rPr>
        <w:t xml:space="preserve"> – </w:t>
      </w:r>
      <w:r w:rsidR="0002125D">
        <w:rPr>
          <w:color w:val="000000" w:themeColor="text1"/>
          <w:sz w:val="24"/>
          <w:szCs w:val="24"/>
        </w:rPr>
        <w:t>создание</w:t>
      </w:r>
      <w:r>
        <w:rPr>
          <w:color w:val="000000" w:themeColor="text1"/>
          <w:sz w:val="24"/>
          <w:szCs w:val="24"/>
        </w:rPr>
        <w:t xml:space="preserve"> записи в Базе данных (БД)</w:t>
      </w:r>
      <w:r w:rsidR="0002125D">
        <w:rPr>
          <w:color w:val="000000" w:themeColor="text1"/>
          <w:sz w:val="24"/>
          <w:szCs w:val="24"/>
        </w:rPr>
        <w:t>. Используется при создании</w:t>
      </w:r>
      <w:r w:rsidR="00DD58FD">
        <w:rPr>
          <w:color w:val="000000" w:themeColor="text1"/>
          <w:sz w:val="24"/>
          <w:szCs w:val="24"/>
        </w:rPr>
        <w:t xml:space="preserve"> аккаунта пользователя с вводом имени, логина, пароля и </w:t>
      </w:r>
      <w:proofErr w:type="spellStart"/>
      <w:r w:rsidR="00DD58FD">
        <w:rPr>
          <w:color w:val="000000" w:themeColor="text1"/>
          <w:sz w:val="24"/>
          <w:szCs w:val="24"/>
        </w:rPr>
        <w:t>тд</w:t>
      </w:r>
      <w:proofErr w:type="spellEnd"/>
    </w:p>
    <w:p w:rsidR="00377D98" w:rsidRPr="00377D98" w:rsidRDefault="00377D98" w:rsidP="00377D98">
      <w:pPr>
        <w:pStyle w:val="a3"/>
        <w:numPr>
          <w:ilvl w:val="0"/>
          <w:numId w:val="1"/>
        </w:numPr>
        <w:rPr>
          <w:color w:val="000000" w:themeColor="text1"/>
          <w:sz w:val="24"/>
          <w:szCs w:val="24"/>
        </w:rPr>
      </w:pPr>
      <w:r>
        <w:rPr>
          <w:color w:val="000000" w:themeColor="text1"/>
          <w:sz w:val="24"/>
          <w:szCs w:val="24"/>
          <w:lang w:val="en-US"/>
        </w:rPr>
        <w:t>Read</w:t>
      </w:r>
      <w:r>
        <w:rPr>
          <w:color w:val="000000" w:themeColor="text1"/>
          <w:sz w:val="24"/>
          <w:szCs w:val="24"/>
        </w:rPr>
        <w:t xml:space="preserve"> – чтение записи из БД</w:t>
      </w:r>
      <w:r w:rsidR="00DD58FD">
        <w:rPr>
          <w:color w:val="000000" w:themeColor="text1"/>
          <w:sz w:val="24"/>
          <w:szCs w:val="24"/>
        </w:rPr>
        <w:t>.  Используется для проверки зарегистрирован ли данный пользователь на сайте или нет</w:t>
      </w:r>
    </w:p>
    <w:p w:rsidR="00377D98" w:rsidRPr="00377D98" w:rsidRDefault="00377D98" w:rsidP="00377D98">
      <w:pPr>
        <w:pStyle w:val="a3"/>
        <w:numPr>
          <w:ilvl w:val="0"/>
          <w:numId w:val="1"/>
        </w:numPr>
        <w:rPr>
          <w:color w:val="000000" w:themeColor="text1"/>
          <w:sz w:val="24"/>
          <w:szCs w:val="24"/>
        </w:rPr>
      </w:pPr>
      <w:r>
        <w:rPr>
          <w:color w:val="000000" w:themeColor="text1"/>
          <w:sz w:val="24"/>
          <w:szCs w:val="24"/>
          <w:lang w:val="en-US"/>
        </w:rPr>
        <w:t>Update</w:t>
      </w:r>
      <w:r>
        <w:rPr>
          <w:color w:val="000000" w:themeColor="text1"/>
          <w:sz w:val="24"/>
          <w:szCs w:val="24"/>
        </w:rPr>
        <w:t xml:space="preserve"> – обновление записей БД</w:t>
      </w:r>
      <w:r w:rsidR="00DD58FD">
        <w:rPr>
          <w:color w:val="000000" w:themeColor="text1"/>
          <w:sz w:val="24"/>
          <w:szCs w:val="24"/>
        </w:rPr>
        <w:t>. И</w:t>
      </w:r>
      <w:r w:rsidR="0002125D">
        <w:rPr>
          <w:color w:val="000000" w:themeColor="text1"/>
          <w:sz w:val="24"/>
          <w:szCs w:val="24"/>
        </w:rPr>
        <w:t>спользуется при обновлении авата</w:t>
      </w:r>
      <w:r w:rsidR="00DD58FD">
        <w:rPr>
          <w:color w:val="000000" w:themeColor="text1"/>
          <w:sz w:val="24"/>
          <w:szCs w:val="24"/>
        </w:rPr>
        <w:t>рки, логина пароля или других данных</w:t>
      </w:r>
    </w:p>
    <w:p w:rsidR="00377D98" w:rsidRDefault="00377D98" w:rsidP="00377D98">
      <w:pPr>
        <w:pStyle w:val="a3"/>
        <w:numPr>
          <w:ilvl w:val="0"/>
          <w:numId w:val="1"/>
        </w:numPr>
        <w:rPr>
          <w:color w:val="000000" w:themeColor="text1"/>
          <w:sz w:val="24"/>
          <w:szCs w:val="24"/>
        </w:rPr>
      </w:pPr>
      <w:r>
        <w:rPr>
          <w:color w:val="000000" w:themeColor="text1"/>
          <w:sz w:val="24"/>
          <w:szCs w:val="24"/>
          <w:lang w:val="en-US"/>
        </w:rPr>
        <w:t>Delete</w:t>
      </w:r>
      <w:r>
        <w:rPr>
          <w:color w:val="000000" w:themeColor="text1"/>
          <w:sz w:val="24"/>
          <w:szCs w:val="24"/>
        </w:rPr>
        <w:t xml:space="preserve"> – удаление </w:t>
      </w:r>
      <w:r w:rsidR="00C66980">
        <w:rPr>
          <w:color w:val="000000" w:themeColor="text1"/>
          <w:sz w:val="24"/>
          <w:szCs w:val="24"/>
        </w:rPr>
        <w:t>записей в</w:t>
      </w:r>
      <w:r>
        <w:rPr>
          <w:color w:val="000000" w:themeColor="text1"/>
          <w:sz w:val="24"/>
          <w:szCs w:val="24"/>
        </w:rPr>
        <w:t xml:space="preserve"> БД</w:t>
      </w:r>
    </w:p>
    <w:p w:rsidR="00E4544B" w:rsidRPr="0002125D" w:rsidRDefault="00E4544B" w:rsidP="00E4544B">
      <w:pPr>
        <w:rPr>
          <w:color w:val="000000" w:themeColor="text1"/>
          <w:sz w:val="24"/>
          <w:szCs w:val="24"/>
        </w:rPr>
      </w:pPr>
      <w:r w:rsidRPr="00636DAA">
        <w:rPr>
          <w:b/>
          <w:color w:val="E36C0A" w:themeColor="accent6" w:themeShade="BF"/>
          <w:sz w:val="24"/>
          <w:szCs w:val="24"/>
        </w:rPr>
        <w:t>Скрипт</w:t>
      </w:r>
      <w:r>
        <w:rPr>
          <w:color w:val="000000" w:themeColor="text1"/>
          <w:sz w:val="24"/>
          <w:szCs w:val="24"/>
        </w:rPr>
        <w:t xml:space="preserve"> – это алгоритм команд в коде языка </w:t>
      </w:r>
      <w:r>
        <w:rPr>
          <w:color w:val="000000" w:themeColor="text1"/>
          <w:sz w:val="24"/>
          <w:szCs w:val="24"/>
          <w:lang w:val="en-US"/>
        </w:rPr>
        <w:t>PHP</w:t>
      </w:r>
    </w:p>
    <w:p w:rsidR="00E4544B" w:rsidRDefault="00E4544B" w:rsidP="00E4544B">
      <w:pPr>
        <w:rPr>
          <w:color w:val="000000" w:themeColor="text1"/>
          <w:sz w:val="24"/>
          <w:szCs w:val="24"/>
        </w:rPr>
      </w:pPr>
      <w:r w:rsidRPr="00636DAA">
        <w:rPr>
          <w:b/>
          <w:color w:val="E36C0A" w:themeColor="accent6" w:themeShade="BF"/>
          <w:sz w:val="24"/>
          <w:szCs w:val="24"/>
        </w:rPr>
        <w:t>Локальный доступ</w:t>
      </w:r>
      <w:r>
        <w:rPr>
          <w:color w:val="000000" w:themeColor="text1"/>
          <w:sz w:val="24"/>
          <w:szCs w:val="24"/>
        </w:rPr>
        <w:t xml:space="preserve"> – означает, что сайт доступен только мне.</w:t>
      </w:r>
    </w:p>
    <w:p w:rsidR="0046073C" w:rsidRDefault="0046073C" w:rsidP="00E4544B">
      <w:pPr>
        <w:rPr>
          <w:color w:val="000000" w:themeColor="text1"/>
          <w:sz w:val="24"/>
          <w:szCs w:val="24"/>
        </w:rPr>
      </w:pPr>
      <w:r w:rsidRPr="00636DAA">
        <w:rPr>
          <w:b/>
          <w:color w:val="E36C0A" w:themeColor="accent6" w:themeShade="BF"/>
          <w:sz w:val="24"/>
          <w:szCs w:val="24"/>
        </w:rPr>
        <w:t>Итерация</w:t>
      </w:r>
      <w:r>
        <w:rPr>
          <w:color w:val="000000" w:themeColor="text1"/>
          <w:sz w:val="24"/>
          <w:szCs w:val="24"/>
        </w:rPr>
        <w:t xml:space="preserve"> – повтор</w:t>
      </w:r>
      <w:r w:rsidR="00466BCF">
        <w:rPr>
          <w:color w:val="000000" w:themeColor="text1"/>
          <w:sz w:val="24"/>
          <w:szCs w:val="24"/>
        </w:rPr>
        <w:t xml:space="preserve"> (прохождение)</w:t>
      </w:r>
      <w:r>
        <w:rPr>
          <w:color w:val="000000" w:themeColor="text1"/>
          <w:sz w:val="24"/>
          <w:szCs w:val="24"/>
        </w:rPr>
        <w:t xml:space="preserve"> цикла</w:t>
      </w:r>
    </w:p>
    <w:p w:rsidR="00100F43" w:rsidRPr="00636DAA" w:rsidRDefault="00100F43" w:rsidP="00100F43">
      <w:pPr>
        <w:rPr>
          <w:rFonts w:ascii="Arial Black" w:hAnsi="Arial Black" w:cs="Arial"/>
          <w:b/>
          <w:color w:val="FF0000"/>
          <w:sz w:val="36"/>
          <w:szCs w:val="36"/>
          <w:u w:val="single"/>
        </w:rPr>
      </w:pPr>
      <w:r w:rsidRPr="00636DAA">
        <w:rPr>
          <w:rFonts w:ascii="Arial Black" w:hAnsi="Arial Black" w:cs="Arial"/>
          <w:b/>
          <w:color w:val="FF0000"/>
          <w:sz w:val="36"/>
          <w:szCs w:val="36"/>
          <w:u w:val="single"/>
        </w:rPr>
        <w:t xml:space="preserve">Основы </w:t>
      </w:r>
      <w:r w:rsidRPr="00636DAA">
        <w:rPr>
          <w:rFonts w:ascii="Arial Black" w:hAnsi="Arial Black" w:cs="Arial"/>
          <w:b/>
          <w:color w:val="FF0000"/>
          <w:sz w:val="36"/>
          <w:szCs w:val="36"/>
          <w:u w:val="single"/>
          <w:lang w:val="en-US"/>
        </w:rPr>
        <w:t>PHP</w:t>
      </w:r>
    </w:p>
    <w:p w:rsidR="00100F43" w:rsidRPr="0002125D" w:rsidRDefault="00100F43" w:rsidP="00100F43">
      <w:pPr>
        <w:rPr>
          <w:rFonts w:cstheme="minorHAnsi"/>
          <w:b/>
          <w:color w:val="FF0000"/>
          <w:sz w:val="24"/>
          <w:szCs w:val="24"/>
        </w:rPr>
      </w:pPr>
      <w:r w:rsidRPr="00636DAA">
        <w:rPr>
          <w:rFonts w:cstheme="minorHAnsi"/>
          <w:b/>
          <w:color w:val="E36C0A" w:themeColor="accent6" w:themeShade="BF"/>
          <w:sz w:val="24"/>
          <w:szCs w:val="24"/>
        </w:rPr>
        <w:t>&lt;?</w:t>
      </w:r>
      <w:r w:rsidRPr="00636DAA">
        <w:rPr>
          <w:rFonts w:cstheme="minorHAnsi"/>
          <w:b/>
          <w:color w:val="E36C0A" w:themeColor="accent6" w:themeShade="BF"/>
          <w:sz w:val="24"/>
          <w:szCs w:val="24"/>
          <w:lang w:val="en-US"/>
        </w:rPr>
        <w:t>php</w:t>
      </w:r>
      <w:r w:rsidRPr="00636DAA">
        <w:rPr>
          <w:rFonts w:cstheme="minorHAnsi"/>
          <w:b/>
          <w:color w:val="E36C0A" w:themeColor="accent6" w:themeShade="BF"/>
          <w:sz w:val="24"/>
          <w:szCs w:val="24"/>
        </w:rPr>
        <w:t xml:space="preserve"> </w:t>
      </w:r>
      <w:r w:rsidRPr="00100F43">
        <w:rPr>
          <w:rFonts w:cstheme="minorHAnsi"/>
          <w:sz w:val="24"/>
          <w:szCs w:val="24"/>
        </w:rPr>
        <w:t>данный тег указывает интерпретатору, что код написан на языке</w:t>
      </w:r>
      <w:r w:rsidRPr="00100F43">
        <w:rPr>
          <w:rFonts w:cstheme="minorHAnsi"/>
          <w:b/>
          <w:sz w:val="24"/>
          <w:szCs w:val="24"/>
        </w:rPr>
        <w:t xml:space="preserve"> </w:t>
      </w:r>
      <w:r w:rsidRPr="00636DAA">
        <w:rPr>
          <w:rFonts w:cstheme="minorHAnsi"/>
          <w:b/>
          <w:color w:val="E36C0A" w:themeColor="accent6" w:themeShade="BF"/>
          <w:sz w:val="24"/>
          <w:szCs w:val="24"/>
          <w:lang w:val="en-US"/>
        </w:rPr>
        <w:t>PHP</w:t>
      </w:r>
      <w:r w:rsidRPr="00636DAA">
        <w:rPr>
          <w:rFonts w:cstheme="minorHAnsi"/>
          <w:b/>
          <w:color w:val="E36C0A" w:themeColor="accent6" w:themeShade="BF"/>
          <w:sz w:val="24"/>
          <w:szCs w:val="24"/>
        </w:rPr>
        <w:t>?&gt;</w:t>
      </w:r>
    </w:p>
    <w:p w:rsidR="001654DD" w:rsidRPr="00A47613" w:rsidRDefault="00100F43" w:rsidP="00100F43">
      <w:pPr>
        <w:rPr>
          <w:rFonts w:cstheme="minorHAnsi"/>
          <w:b/>
          <w:color w:val="FF0000"/>
          <w:sz w:val="24"/>
          <w:szCs w:val="24"/>
        </w:rPr>
      </w:pPr>
      <w:r w:rsidRPr="00636DAA">
        <w:rPr>
          <w:rFonts w:cstheme="minorHAnsi"/>
          <w:b/>
          <w:color w:val="E36C0A" w:themeColor="accent6" w:themeShade="BF"/>
          <w:sz w:val="24"/>
          <w:szCs w:val="24"/>
          <w:lang w:val="en-US"/>
        </w:rPr>
        <w:lastRenderedPageBreak/>
        <w:t>echo</w:t>
      </w:r>
      <w:r w:rsidRPr="00636DAA">
        <w:rPr>
          <w:rFonts w:cstheme="minorHAnsi"/>
          <w:b/>
          <w:color w:val="E36C0A" w:themeColor="accent6" w:themeShade="BF"/>
          <w:sz w:val="24"/>
          <w:szCs w:val="24"/>
        </w:rPr>
        <w:t xml:space="preserve"> “</w:t>
      </w:r>
      <w:r w:rsidRPr="001654DD">
        <w:rPr>
          <w:rFonts w:cstheme="minorHAnsi"/>
          <w:b/>
          <w:sz w:val="24"/>
          <w:szCs w:val="24"/>
        </w:rPr>
        <w:t>Автобус Богдан</w:t>
      </w:r>
      <w:r w:rsidRPr="00636DAA">
        <w:rPr>
          <w:rFonts w:cstheme="minorHAnsi"/>
          <w:b/>
          <w:color w:val="E36C0A" w:themeColor="accent6" w:themeShade="BF"/>
          <w:sz w:val="24"/>
          <w:szCs w:val="24"/>
        </w:rPr>
        <w:t>”</w:t>
      </w:r>
      <w:r w:rsidR="001654DD" w:rsidRPr="00100F43">
        <w:rPr>
          <w:rFonts w:cstheme="minorHAnsi"/>
          <w:b/>
          <w:color w:val="FF0000"/>
          <w:sz w:val="24"/>
          <w:szCs w:val="24"/>
        </w:rPr>
        <w:t xml:space="preserve">; </w:t>
      </w:r>
      <w:r w:rsidR="001654DD" w:rsidRPr="001654DD">
        <w:rPr>
          <w:rFonts w:cstheme="minorHAnsi"/>
          <w:sz w:val="24"/>
          <w:szCs w:val="24"/>
        </w:rPr>
        <w:t>PHP</w:t>
      </w:r>
      <w:r w:rsidRPr="001654DD">
        <w:rPr>
          <w:rFonts w:cstheme="minorHAnsi"/>
          <w:sz w:val="24"/>
          <w:szCs w:val="24"/>
        </w:rPr>
        <w:t xml:space="preserve"> </w:t>
      </w:r>
      <w:r w:rsidR="001654DD">
        <w:rPr>
          <w:rFonts w:cstheme="minorHAnsi"/>
          <w:sz w:val="24"/>
          <w:szCs w:val="24"/>
        </w:rPr>
        <w:t xml:space="preserve">воспринимает содержимое </w:t>
      </w:r>
      <w:r w:rsidR="00B75905">
        <w:rPr>
          <w:rFonts w:cstheme="minorHAnsi"/>
          <w:sz w:val="24"/>
          <w:szCs w:val="24"/>
        </w:rPr>
        <w:t xml:space="preserve">в </w:t>
      </w:r>
      <w:r w:rsidR="00B75905" w:rsidRPr="00636DAA">
        <w:rPr>
          <w:rFonts w:cstheme="minorHAnsi"/>
          <w:b/>
          <w:color w:val="E36C0A" w:themeColor="accent6" w:themeShade="BF"/>
          <w:sz w:val="24"/>
          <w:szCs w:val="24"/>
        </w:rPr>
        <w:t>скобках</w:t>
      </w:r>
      <w:r w:rsidR="00B75905">
        <w:rPr>
          <w:rFonts w:cstheme="minorHAnsi"/>
          <w:sz w:val="24"/>
          <w:szCs w:val="24"/>
        </w:rPr>
        <w:t xml:space="preserve">, как </w:t>
      </w:r>
      <w:r w:rsidR="00B75905" w:rsidRPr="00636DAA">
        <w:rPr>
          <w:rFonts w:cstheme="minorHAnsi"/>
          <w:b/>
          <w:color w:val="E36C0A" w:themeColor="accent6" w:themeShade="BF"/>
          <w:sz w:val="24"/>
          <w:szCs w:val="24"/>
        </w:rPr>
        <w:t>текст</w:t>
      </w:r>
      <w:r w:rsidR="00B75905">
        <w:rPr>
          <w:rFonts w:cstheme="minorHAnsi"/>
          <w:sz w:val="24"/>
          <w:szCs w:val="24"/>
        </w:rPr>
        <w:t xml:space="preserve"> и дает команду интерпретатору </w:t>
      </w:r>
      <w:r w:rsidR="00B75905" w:rsidRPr="00636DAA">
        <w:rPr>
          <w:rFonts w:cstheme="minorHAnsi"/>
          <w:b/>
          <w:color w:val="E36C0A" w:themeColor="accent6" w:themeShade="BF"/>
          <w:sz w:val="24"/>
          <w:szCs w:val="24"/>
        </w:rPr>
        <w:t>вывести его на экран браузера</w:t>
      </w:r>
    </w:p>
    <w:p w:rsidR="00831F5C" w:rsidRDefault="00831F5C" w:rsidP="00A47613">
      <w:pPr>
        <w:rPr>
          <w:rFonts w:cstheme="minorHAnsi"/>
          <w:color w:val="E36C0A" w:themeColor="accent6" w:themeShade="BF"/>
          <w:sz w:val="24"/>
          <w:szCs w:val="24"/>
          <w:lang w:val="en-US"/>
        </w:rPr>
      </w:pPr>
      <w:r w:rsidRPr="00F06493">
        <w:rPr>
          <w:rFonts w:cstheme="minorHAnsi"/>
          <w:color w:val="000000" w:themeColor="text1"/>
          <w:sz w:val="24"/>
          <w:szCs w:val="24"/>
        </w:rPr>
        <w:t xml:space="preserve">Разница между кавычками </w:t>
      </w:r>
      <w:r w:rsidRPr="00636DAA">
        <w:rPr>
          <w:rFonts w:cstheme="minorHAnsi"/>
          <w:b/>
          <w:color w:val="E36C0A" w:themeColor="accent6" w:themeShade="BF"/>
          <w:sz w:val="24"/>
          <w:szCs w:val="24"/>
        </w:rPr>
        <w:t>‘</w:t>
      </w:r>
      <w:r w:rsidR="00F06493"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rPr>
        <w:t>’</w:t>
      </w:r>
      <w:r w:rsidRPr="00636DAA">
        <w:rPr>
          <w:rFonts w:cstheme="minorHAnsi"/>
          <w:color w:val="E36C0A" w:themeColor="accent6" w:themeShade="BF"/>
          <w:sz w:val="24"/>
          <w:szCs w:val="24"/>
        </w:rPr>
        <w:t xml:space="preserve"> </w:t>
      </w:r>
      <w:r w:rsidRPr="00F06493">
        <w:rPr>
          <w:rFonts w:cstheme="minorHAnsi"/>
          <w:color w:val="000000" w:themeColor="text1"/>
          <w:sz w:val="24"/>
          <w:szCs w:val="24"/>
        </w:rPr>
        <w:t xml:space="preserve">и </w:t>
      </w:r>
      <w:r w:rsidRPr="00636DAA">
        <w:rPr>
          <w:rFonts w:cstheme="minorHAnsi"/>
          <w:b/>
          <w:color w:val="E36C0A" w:themeColor="accent6" w:themeShade="BF"/>
          <w:sz w:val="24"/>
          <w:szCs w:val="24"/>
        </w:rPr>
        <w:t>“</w:t>
      </w:r>
      <w:r w:rsidR="00F06493"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rPr>
        <w:t>”</w:t>
      </w:r>
      <w:r w:rsidRPr="00636DAA">
        <w:rPr>
          <w:rFonts w:cstheme="minorHAnsi"/>
          <w:color w:val="E36C0A" w:themeColor="accent6" w:themeShade="BF"/>
          <w:sz w:val="24"/>
          <w:szCs w:val="24"/>
        </w:rPr>
        <w:t xml:space="preserve"> </w:t>
      </w:r>
      <w:r w:rsidRPr="00F06493">
        <w:rPr>
          <w:rFonts w:cstheme="minorHAnsi"/>
          <w:color w:val="000000" w:themeColor="text1"/>
          <w:sz w:val="24"/>
          <w:szCs w:val="24"/>
        </w:rPr>
        <w:t xml:space="preserve">заключается в том, что переменная, которая вписывается в </w:t>
      </w:r>
      <w:r w:rsidRPr="00636DAA">
        <w:rPr>
          <w:rFonts w:cstheme="minorHAnsi"/>
          <w:b/>
          <w:color w:val="E36C0A" w:themeColor="accent6" w:themeShade="BF"/>
          <w:sz w:val="24"/>
          <w:szCs w:val="24"/>
        </w:rPr>
        <w:t>апостроф ‘</w:t>
      </w:r>
      <w:r w:rsidR="00A47613"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rPr>
        <w:t>’</w:t>
      </w:r>
      <w:r w:rsidRPr="00636DAA">
        <w:rPr>
          <w:rFonts w:cstheme="minorHAnsi"/>
          <w:color w:val="E36C0A" w:themeColor="accent6" w:themeShade="BF"/>
          <w:sz w:val="24"/>
          <w:szCs w:val="24"/>
        </w:rPr>
        <w:t xml:space="preserve"> </w:t>
      </w:r>
      <w:r w:rsidRPr="00F06493">
        <w:rPr>
          <w:rFonts w:cstheme="minorHAnsi"/>
          <w:color w:val="000000" w:themeColor="text1"/>
          <w:sz w:val="24"/>
          <w:szCs w:val="24"/>
        </w:rPr>
        <w:t xml:space="preserve">обрабатывается </w:t>
      </w:r>
      <w:r w:rsidRPr="00636DAA">
        <w:rPr>
          <w:rFonts w:cstheme="minorHAnsi"/>
          <w:b/>
          <w:color w:val="E36C0A" w:themeColor="accent6" w:themeShade="BF"/>
          <w:sz w:val="24"/>
          <w:szCs w:val="24"/>
        </w:rPr>
        <w:t>как обычный текст</w:t>
      </w:r>
      <w:r w:rsidRPr="00F06493">
        <w:rPr>
          <w:rFonts w:cstheme="minorHAnsi"/>
          <w:color w:val="000000" w:themeColor="text1"/>
          <w:sz w:val="24"/>
          <w:szCs w:val="24"/>
        </w:rPr>
        <w:t xml:space="preserve">, а переменную, которая вписывается в </w:t>
      </w:r>
      <w:r w:rsidRPr="00636DAA">
        <w:rPr>
          <w:rFonts w:cstheme="minorHAnsi"/>
          <w:b/>
          <w:color w:val="E36C0A" w:themeColor="accent6" w:themeShade="BF"/>
          <w:sz w:val="24"/>
          <w:szCs w:val="24"/>
        </w:rPr>
        <w:t>скобки “</w:t>
      </w:r>
      <w:r w:rsidR="00A47613"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rPr>
        <w:t>”</w:t>
      </w:r>
      <w:r w:rsidRPr="00636DAA">
        <w:rPr>
          <w:rFonts w:cstheme="minorHAnsi"/>
          <w:color w:val="E36C0A" w:themeColor="accent6" w:themeShade="BF"/>
          <w:sz w:val="24"/>
          <w:szCs w:val="24"/>
        </w:rPr>
        <w:t xml:space="preserve"> </w:t>
      </w:r>
      <w:r w:rsidRPr="00F06493">
        <w:rPr>
          <w:rFonts w:cstheme="minorHAnsi"/>
          <w:color w:val="000000" w:themeColor="text1"/>
          <w:sz w:val="24"/>
          <w:szCs w:val="24"/>
          <w:lang w:val="en-US"/>
        </w:rPr>
        <w:t>PHP</w:t>
      </w:r>
      <w:r w:rsidRPr="00F06493">
        <w:rPr>
          <w:rFonts w:cstheme="minorHAnsi"/>
          <w:color w:val="000000" w:themeColor="text1"/>
          <w:sz w:val="24"/>
          <w:szCs w:val="24"/>
        </w:rPr>
        <w:t xml:space="preserve"> понимает,</w:t>
      </w:r>
      <w:r w:rsidR="00A47613">
        <w:rPr>
          <w:rFonts w:cstheme="minorHAnsi"/>
          <w:color w:val="000000" w:themeColor="text1"/>
          <w:sz w:val="24"/>
          <w:szCs w:val="24"/>
        </w:rPr>
        <w:t xml:space="preserve"> что она существует и что нужно</w:t>
      </w:r>
      <w:r w:rsidRPr="00A47613">
        <w:rPr>
          <w:rFonts w:cstheme="minorHAnsi"/>
          <w:color w:val="000000" w:themeColor="text1"/>
          <w:sz w:val="24"/>
          <w:szCs w:val="24"/>
        </w:rPr>
        <w:t xml:space="preserve"> </w:t>
      </w:r>
      <w:r w:rsidRPr="00636DAA">
        <w:rPr>
          <w:rFonts w:cstheme="minorHAnsi"/>
          <w:b/>
          <w:color w:val="E36C0A" w:themeColor="accent6" w:themeShade="BF"/>
          <w:sz w:val="24"/>
          <w:szCs w:val="24"/>
        </w:rPr>
        <w:t>вывести ее содержимое</w:t>
      </w:r>
      <w:r w:rsidRPr="00636DAA">
        <w:rPr>
          <w:rFonts w:cstheme="minorHAnsi"/>
          <w:color w:val="E36C0A" w:themeColor="accent6" w:themeShade="BF"/>
          <w:sz w:val="24"/>
          <w:szCs w:val="24"/>
        </w:rPr>
        <w:t>.</w:t>
      </w:r>
    </w:p>
    <w:p w:rsidR="006E34A2" w:rsidRPr="004A1BC9" w:rsidRDefault="004A1BC9" w:rsidP="00A47613">
      <w:pPr>
        <w:rPr>
          <w:rFonts w:cstheme="minorHAnsi"/>
          <w:b/>
          <w:color w:val="E36C0A" w:themeColor="accent6" w:themeShade="BF"/>
          <w:sz w:val="24"/>
          <w:szCs w:val="24"/>
        </w:rPr>
      </w:pPr>
      <w:r w:rsidRPr="004A1BC9">
        <w:rPr>
          <w:rFonts w:cstheme="minorHAnsi"/>
          <w:b/>
          <w:color w:val="E36C0A" w:themeColor="accent6" w:themeShade="BF"/>
          <w:sz w:val="24"/>
          <w:szCs w:val="24"/>
        </w:rPr>
        <w:t>Например:</w:t>
      </w:r>
    </w:p>
    <w:p w:rsidR="004A1BC9" w:rsidRPr="004A1BC9" w:rsidRDefault="004A1BC9" w:rsidP="00A47613">
      <w:pPr>
        <w:rPr>
          <w:rFonts w:cstheme="minorHAnsi"/>
          <w:b/>
          <w:noProof/>
          <w:color w:val="000000" w:themeColor="text1"/>
          <w:sz w:val="24"/>
          <w:szCs w:val="24"/>
          <w:lang w:val="en-US"/>
        </w:rPr>
      </w:pPr>
      <w:r>
        <w:rPr>
          <w:rFonts w:cstheme="minorHAnsi"/>
          <w:b/>
          <w:noProof/>
          <w:color w:val="000000" w:themeColor="text1"/>
          <w:sz w:val="24"/>
          <w:szCs w:val="24"/>
          <w:lang w:val="en-US"/>
        </w:rPr>
        <w:t>$a = ‘</w:t>
      </w:r>
      <w:r>
        <w:rPr>
          <w:rFonts w:cstheme="minorHAnsi"/>
          <w:b/>
          <w:noProof/>
          <w:color w:val="000000" w:themeColor="text1"/>
          <w:sz w:val="24"/>
          <w:szCs w:val="24"/>
        </w:rPr>
        <w:t>Автобус Богдан</w:t>
      </w:r>
      <w:r>
        <w:rPr>
          <w:rFonts w:cstheme="minorHAnsi"/>
          <w:b/>
          <w:noProof/>
          <w:color w:val="000000" w:themeColor="text1"/>
          <w:sz w:val="24"/>
          <w:szCs w:val="24"/>
          <w:lang w:val="en-US"/>
        </w:rPr>
        <w:t>’</w:t>
      </w:r>
    </w:p>
    <w:p w:rsidR="004A1BC9" w:rsidRDefault="006E34A2" w:rsidP="00A47613">
      <w:pPr>
        <w:rPr>
          <w:rFonts w:cstheme="minorHAnsi"/>
          <w:b/>
          <w:color w:val="000000" w:themeColor="text1"/>
          <w:sz w:val="24"/>
          <w:szCs w:val="24"/>
          <w:lang w:val="en-US"/>
        </w:rPr>
      </w:pPr>
      <w:r w:rsidRPr="004A1BC9">
        <w:rPr>
          <w:rFonts w:cstheme="minorHAnsi"/>
          <w:b/>
          <w:noProof/>
          <w:color w:val="000000" w:themeColor="text1"/>
          <w:sz w:val="24"/>
          <w:szCs w:val="24"/>
          <w:lang w:val="en-US"/>
        </w:rPr>
        <w:t>echo</w:t>
      </w:r>
      <w:r w:rsidRPr="004A1BC9">
        <w:rPr>
          <w:rFonts w:cstheme="minorHAnsi"/>
          <w:b/>
          <w:color w:val="000000" w:themeColor="text1"/>
          <w:sz w:val="24"/>
          <w:szCs w:val="24"/>
          <w:lang w:val="en-US"/>
        </w:rPr>
        <w:t xml:space="preserve"> ‘</w:t>
      </w:r>
      <w:r w:rsidR="004A1BC9">
        <w:rPr>
          <w:rFonts w:cstheme="minorHAnsi"/>
          <w:b/>
          <w:color w:val="000000" w:themeColor="text1"/>
          <w:sz w:val="24"/>
          <w:szCs w:val="24"/>
          <w:lang w:val="en-US"/>
        </w:rPr>
        <w:t>$a</w:t>
      </w:r>
      <w:r w:rsidRPr="004A1BC9">
        <w:rPr>
          <w:rFonts w:cstheme="minorHAnsi"/>
          <w:b/>
          <w:color w:val="000000" w:themeColor="text1"/>
          <w:sz w:val="24"/>
          <w:szCs w:val="24"/>
          <w:lang w:val="en-US"/>
        </w:rPr>
        <w:t>’</w:t>
      </w:r>
      <w:r w:rsidR="004A1BC9">
        <w:rPr>
          <w:rFonts w:cstheme="minorHAnsi"/>
          <w:b/>
          <w:color w:val="000000" w:themeColor="text1"/>
          <w:sz w:val="24"/>
          <w:szCs w:val="24"/>
          <w:lang w:val="en-US"/>
        </w:rPr>
        <w:t>;</w:t>
      </w:r>
    </w:p>
    <w:p w:rsidR="006E34A2" w:rsidRPr="004A1BC9" w:rsidRDefault="004A1BC9" w:rsidP="00A47613">
      <w:pPr>
        <w:rPr>
          <w:rFonts w:cstheme="minorHAnsi"/>
          <w:b/>
          <w:color w:val="000000" w:themeColor="text1"/>
          <w:sz w:val="24"/>
          <w:szCs w:val="24"/>
        </w:rPr>
      </w:pPr>
      <w:proofErr w:type="gramStart"/>
      <w:r>
        <w:rPr>
          <w:rFonts w:cstheme="minorHAnsi"/>
          <w:b/>
          <w:color w:val="000000" w:themeColor="text1"/>
          <w:sz w:val="24"/>
          <w:szCs w:val="24"/>
          <w:lang w:val="en-US"/>
        </w:rPr>
        <w:t>echo</w:t>
      </w:r>
      <w:proofErr w:type="gramEnd"/>
      <w:r>
        <w:rPr>
          <w:rFonts w:cstheme="minorHAnsi"/>
          <w:b/>
          <w:color w:val="000000" w:themeColor="text1"/>
          <w:sz w:val="24"/>
          <w:szCs w:val="24"/>
          <w:lang w:val="en-US"/>
        </w:rPr>
        <w:t xml:space="preserve"> “$a”;</w:t>
      </w:r>
      <w:r w:rsidR="006E34A2" w:rsidRPr="004A1BC9">
        <w:rPr>
          <w:rFonts w:cstheme="minorHAnsi"/>
          <w:b/>
          <w:color w:val="000000" w:themeColor="text1"/>
          <w:sz w:val="24"/>
          <w:szCs w:val="24"/>
        </w:rPr>
        <w:t xml:space="preserve"> </w:t>
      </w:r>
    </w:p>
    <w:p w:rsidR="006E34A2" w:rsidRDefault="006E34A2" w:rsidP="00A47613">
      <w:pPr>
        <w:rPr>
          <w:rFonts w:cstheme="minorHAnsi"/>
          <w:b/>
          <w:color w:val="E36C0A" w:themeColor="accent6" w:themeShade="BF"/>
          <w:sz w:val="24"/>
          <w:szCs w:val="24"/>
          <w:lang w:val="en-US"/>
        </w:rPr>
      </w:pPr>
      <w:r w:rsidRPr="004A1BC9">
        <w:rPr>
          <w:rFonts w:cstheme="minorHAnsi"/>
          <w:b/>
          <w:color w:val="E36C0A" w:themeColor="accent6" w:themeShade="BF"/>
          <w:sz w:val="24"/>
          <w:szCs w:val="24"/>
        </w:rPr>
        <w:t>Выведет:</w:t>
      </w:r>
    </w:p>
    <w:p w:rsidR="006E34A2" w:rsidRPr="004A1BC9" w:rsidRDefault="004A1BC9" w:rsidP="00A47613">
      <w:pPr>
        <w:rPr>
          <w:rFonts w:cstheme="minorHAnsi"/>
          <w:b/>
          <w:sz w:val="24"/>
          <w:szCs w:val="24"/>
        </w:rPr>
      </w:pPr>
      <w:r w:rsidRPr="004A1BC9">
        <w:rPr>
          <w:rFonts w:cstheme="minorHAnsi"/>
          <w:b/>
          <w:sz w:val="24"/>
          <w:szCs w:val="24"/>
          <w:lang w:val="en-US"/>
        </w:rPr>
        <w:t>$a</w:t>
      </w:r>
      <w:r w:rsidRPr="004A1BC9">
        <w:rPr>
          <w:rFonts w:cstheme="minorHAnsi"/>
          <w:b/>
          <w:sz w:val="24"/>
          <w:szCs w:val="24"/>
          <w:lang w:val="en-US"/>
        </w:rPr>
        <w:br/>
      </w:r>
      <w:r w:rsidRPr="004A1BC9">
        <w:rPr>
          <w:rFonts w:cstheme="minorHAnsi"/>
          <w:b/>
          <w:sz w:val="24"/>
          <w:szCs w:val="24"/>
        </w:rPr>
        <w:t>Автобус Богдан</w:t>
      </w:r>
    </w:p>
    <w:p w:rsidR="004A1BC9" w:rsidRDefault="004A1BC9" w:rsidP="00A47613">
      <w:pPr>
        <w:rPr>
          <w:rFonts w:cstheme="minorHAnsi"/>
          <w:b/>
          <w:color w:val="E36C0A" w:themeColor="accent6" w:themeShade="BF"/>
          <w:sz w:val="24"/>
          <w:szCs w:val="24"/>
        </w:rPr>
      </w:pPr>
      <w:r>
        <w:rPr>
          <w:rFonts w:cstheme="minorHAnsi"/>
          <w:color w:val="000000" w:themeColor="text1"/>
          <w:sz w:val="24"/>
          <w:szCs w:val="24"/>
        </w:rPr>
        <w:t xml:space="preserve">А, если </w:t>
      </w:r>
      <w:r w:rsidR="006E34A2" w:rsidRPr="006E34A2">
        <w:rPr>
          <w:rFonts w:cstheme="minorHAnsi"/>
          <w:color w:val="000000" w:themeColor="text1"/>
          <w:sz w:val="24"/>
          <w:szCs w:val="24"/>
        </w:rPr>
        <w:t xml:space="preserve"> написано вот так </w:t>
      </w:r>
      <w:r w:rsidR="006E34A2" w:rsidRPr="00636DAA">
        <w:rPr>
          <w:rFonts w:cstheme="minorHAnsi"/>
          <w:b/>
          <w:color w:val="E36C0A" w:themeColor="accent6" w:themeShade="BF"/>
          <w:sz w:val="24"/>
          <w:szCs w:val="24"/>
          <w:lang w:val="en-US"/>
        </w:rPr>
        <w:t>echo</w:t>
      </w:r>
      <w:r w:rsidR="006E34A2" w:rsidRPr="00636DAA">
        <w:rPr>
          <w:rFonts w:cstheme="minorHAnsi"/>
          <w:b/>
          <w:color w:val="E36C0A" w:themeColor="accent6" w:themeShade="BF"/>
          <w:sz w:val="24"/>
          <w:szCs w:val="24"/>
        </w:rPr>
        <w:t xml:space="preserve"> “</w:t>
      </w:r>
      <w:r w:rsidR="006E34A2" w:rsidRPr="004A1BC9">
        <w:rPr>
          <w:rFonts w:cstheme="minorHAnsi"/>
          <w:b/>
          <w:color w:val="E36C0A" w:themeColor="accent6" w:themeShade="BF"/>
          <w:sz w:val="24"/>
          <w:szCs w:val="24"/>
          <w:lang w:val="en-US"/>
        </w:rPr>
        <w:t xml:space="preserve"> ‘</w:t>
      </w:r>
      <w:r w:rsidR="007A2764">
        <w:rPr>
          <w:rFonts w:cstheme="minorHAnsi"/>
          <w:b/>
          <w:sz w:val="24"/>
          <w:szCs w:val="24"/>
          <w:lang w:val="en-US"/>
        </w:rPr>
        <w:t>$a</w:t>
      </w:r>
      <w:r w:rsidR="006E34A2" w:rsidRPr="004A1BC9">
        <w:rPr>
          <w:rFonts w:cstheme="minorHAnsi"/>
          <w:b/>
          <w:color w:val="E36C0A" w:themeColor="accent6" w:themeShade="BF"/>
          <w:sz w:val="24"/>
          <w:szCs w:val="24"/>
          <w:lang w:val="en-US"/>
        </w:rPr>
        <w:t>’</w:t>
      </w:r>
      <w:r w:rsidR="006E34A2">
        <w:rPr>
          <w:rFonts w:cstheme="minorHAnsi"/>
          <w:b/>
          <w:sz w:val="24"/>
          <w:szCs w:val="24"/>
          <w:lang w:val="en-US"/>
        </w:rPr>
        <w:t xml:space="preserve"> </w:t>
      </w:r>
      <w:r w:rsidR="006E34A2" w:rsidRPr="00636DAA">
        <w:rPr>
          <w:rFonts w:cstheme="minorHAnsi"/>
          <w:b/>
          <w:color w:val="E36C0A" w:themeColor="accent6" w:themeShade="BF"/>
          <w:sz w:val="24"/>
          <w:szCs w:val="24"/>
        </w:rPr>
        <w:t>”</w:t>
      </w:r>
      <w:r w:rsidR="006E34A2" w:rsidRPr="006E34A2">
        <w:rPr>
          <w:rFonts w:cstheme="minorHAnsi"/>
          <w:b/>
          <w:color w:val="E36C0A" w:themeColor="accent6" w:themeShade="BF"/>
          <w:sz w:val="24"/>
          <w:szCs w:val="24"/>
        </w:rPr>
        <w:t>;</w:t>
      </w:r>
    </w:p>
    <w:p w:rsidR="004A1BC9" w:rsidRPr="004A1BC9" w:rsidRDefault="006E34A2" w:rsidP="00A47613">
      <w:pPr>
        <w:rPr>
          <w:rFonts w:cstheme="minorHAnsi"/>
          <w:b/>
          <w:color w:val="E36C0A" w:themeColor="accent6" w:themeShade="BF"/>
          <w:sz w:val="24"/>
          <w:szCs w:val="24"/>
        </w:rPr>
      </w:pPr>
      <w:r>
        <w:rPr>
          <w:rFonts w:cstheme="minorHAnsi"/>
          <w:b/>
          <w:color w:val="E36C0A" w:themeColor="accent6" w:themeShade="BF"/>
          <w:sz w:val="24"/>
          <w:szCs w:val="24"/>
          <w:lang w:val="en-US"/>
        </w:rPr>
        <w:t xml:space="preserve"> </w:t>
      </w:r>
      <w:r>
        <w:rPr>
          <w:rFonts w:cstheme="minorHAnsi"/>
          <w:b/>
          <w:color w:val="E36C0A" w:themeColor="accent6" w:themeShade="BF"/>
          <w:sz w:val="24"/>
          <w:szCs w:val="24"/>
        </w:rPr>
        <w:t>то выведет</w:t>
      </w:r>
      <w:r w:rsidR="004A1BC9">
        <w:rPr>
          <w:rFonts w:cstheme="minorHAnsi"/>
          <w:b/>
          <w:color w:val="E36C0A" w:themeColor="accent6" w:themeShade="BF"/>
          <w:sz w:val="24"/>
          <w:szCs w:val="24"/>
        </w:rPr>
        <w:t>:</w:t>
      </w:r>
    </w:p>
    <w:p w:rsidR="006E34A2" w:rsidRPr="004A1BC9" w:rsidRDefault="006E34A2" w:rsidP="00A47613">
      <w:pPr>
        <w:rPr>
          <w:rFonts w:cstheme="minorHAnsi"/>
          <w:sz w:val="24"/>
          <w:szCs w:val="24"/>
          <w:lang w:val="en-US"/>
        </w:rPr>
      </w:pPr>
      <w:r w:rsidRPr="004A1BC9">
        <w:rPr>
          <w:rFonts w:cstheme="minorHAnsi"/>
          <w:b/>
          <w:sz w:val="24"/>
          <w:szCs w:val="24"/>
        </w:rPr>
        <w:t xml:space="preserve"> </w:t>
      </w:r>
      <w:r w:rsidRPr="004A1BC9">
        <w:rPr>
          <w:rFonts w:cstheme="minorHAnsi"/>
          <w:b/>
          <w:sz w:val="24"/>
          <w:szCs w:val="24"/>
          <w:lang w:val="en-US"/>
        </w:rPr>
        <w:t>‘</w:t>
      </w:r>
      <w:r w:rsidRPr="004A1BC9">
        <w:rPr>
          <w:rFonts w:cstheme="minorHAnsi"/>
          <w:b/>
          <w:sz w:val="24"/>
          <w:szCs w:val="24"/>
        </w:rPr>
        <w:t>Автобус Богдан</w:t>
      </w:r>
      <w:r w:rsidRPr="004A1BC9">
        <w:rPr>
          <w:rFonts w:cstheme="minorHAnsi"/>
          <w:b/>
          <w:sz w:val="24"/>
          <w:szCs w:val="24"/>
          <w:lang w:val="en-US"/>
        </w:rPr>
        <w:t>’</w:t>
      </w:r>
    </w:p>
    <w:p w:rsidR="00A47613" w:rsidRPr="004A1BC9" w:rsidRDefault="004A1BC9" w:rsidP="00A47613">
      <w:pPr>
        <w:rPr>
          <w:rFonts w:cstheme="minorHAnsi"/>
          <w:b/>
          <w:color w:val="E36C0A" w:themeColor="accent6" w:themeShade="BF"/>
          <w:sz w:val="24"/>
          <w:szCs w:val="24"/>
        </w:rPr>
      </w:pPr>
      <w:r w:rsidRPr="004A1BC9">
        <w:rPr>
          <w:rFonts w:cstheme="minorHAnsi"/>
          <w:b/>
          <w:color w:val="E36C0A" w:themeColor="accent6" w:themeShade="BF"/>
          <w:sz w:val="24"/>
          <w:szCs w:val="24"/>
        </w:rPr>
        <w:t xml:space="preserve">Еще </w:t>
      </w:r>
      <w:r w:rsidR="00A47613" w:rsidRPr="004A1BC9">
        <w:rPr>
          <w:rFonts w:cstheme="minorHAnsi"/>
          <w:b/>
          <w:color w:val="E36C0A" w:themeColor="accent6" w:themeShade="BF"/>
          <w:sz w:val="24"/>
          <w:szCs w:val="24"/>
        </w:rPr>
        <w:t>пример:</w:t>
      </w:r>
    </w:p>
    <w:p w:rsidR="00F06493" w:rsidRPr="004A1BC9" w:rsidRDefault="00F06493" w:rsidP="00F06493">
      <w:pPr>
        <w:rPr>
          <w:rFonts w:cstheme="minorHAnsi"/>
          <w:b/>
          <w:color w:val="000000" w:themeColor="text1"/>
          <w:sz w:val="24"/>
          <w:szCs w:val="24"/>
        </w:rPr>
      </w:pPr>
      <w:r w:rsidRPr="004A1BC9">
        <w:rPr>
          <w:rFonts w:cstheme="minorHAnsi"/>
          <w:b/>
          <w:color w:val="000000" w:themeColor="text1"/>
          <w:sz w:val="24"/>
          <w:szCs w:val="24"/>
        </w:rPr>
        <w:t>$a = 50;</w:t>
      </w:r>
    </w:p>
    <w:p w:rsidR="00F06493" w:rsidRPr="00F06493" w:rsidRDefault="00F06493" w:rsidP="00F06493">
      <w:pPr>
        <w:rPr>
          <w:rFonts w:cstheme="minorHAnsi"/>
          <w:b/>
          <w:color w:val="FF0000"/>
          <w:sz w:val="24"/>
          <w:szCs w:val="24"/>
        </w:rPr>
      </w:pPr>
      <w:r w:rsidRPr="00F06493">
        <w:rPr>
          <w:rFonts w:cstheme="minorHAnsi"/>
          <w:b/>
          <w:color w:val="000000" w:themeColor="text1"/>
          <w:sz w:val="24"/>
          <w:szCs w:val="24"/>
        </w:rPr>
        <w:t>echo</w:t>
      </w:r>
      <w:r w:rsidRPr="00F06493">
        <w:rPr>
          <w:rFonts w:cstheme="minorHAnsi"/>
          <w:b/>
          <w:color w:val="FF0000"/>
          <w:sz w:val="24"/>
          <w:szCs w:val="24"/>
        </w:rPr>
        <w:t xml:space="preserve"> </w:t>
      </w:r>
      <w:r w:rsidRPr="00636DAA">
        <w:rPr>
          <w:rFonts w:cstheme="minorHAnsi"/>
          <w:b/>
          <w:color w:val="E36C0A" w:themeColor="accent6" w:themeShade="BF"/>
          <w:sz w:val="24"/>
          <w:szCs w:val="24"/>
        </w:rPr>
        <w:t>'</w:t>
      </w:r>
      <w:r w:rsidRPr="00F06493">
        <w:rPr>
          <w:rFonts w:cstheme="minorHAnsi"/>
          <w:b/>
          <w:color w:val="000000" w:themeColor="text1"/>
          <w:sz w:val="24"/>
          <w:szCs w:val="24"/>
        </w:rPr>
        <w:t>Городу Сумы необходимо закупить</w:t>
      </w:r>
      <w:r w:rsidRPr="00F06493">
        <w:rPr>
          <w:rFonts w:cstheme="minorHAnsi"/>
          <w:b/>
          <w:color w:val="FF0000"/>
          <w:sz w:val="24"/>
          <w:szCs w:val="24"/>
        </w:rPr>
        <w:t xml:space="preserve"> </w:t>
      </w:r>
      <w:r w:rsidRPr="00636DAA">
        <w:rPr>
          <w:rFonts w:cstheme="minorHAnsi"/>
          <w:b/>
          <w:color w:val="E36C0A" w:themeColor="accent6" w:themeShade="BF"/>
          <w:sz w:val="24"/>
          <w:szCs w:val="24"/>
        </w:rPr>
        <w:t xml:space="preserve">$a </w:t>
      </w:r>
      <w:r w:rsidRPr="00F06493">
        <w:rPr>
          <w:rFonts w:cstheme="minorHAnsi"/>
          <w:b/>
          <w:color w:val="000000" w:themeColor="text1"/>
          <w:sz w:val="24"/>
          <w:szCs w:val="24"/>
        </w:rPr>
        <w:t>автобусов для замены маршруток &lt;br&gt;</w:t>
      </w:r>
      <w:r w:rsidRPr="00636DAA">
        <w:rPr>
          <w:rFonts w:cstheme="minorHAnsi"/>
          <w:b/>
          <w:color w:val="E36C0A" w:themeColor="accent6" w:themeShade="BF"/>
          <w:sz w:val="24"/>
          <w:szCs w:val="24"/>
        </w:rPr>
        <w:t>';</w:t>
      </w:r>
    </w:p>
    <w:p w:rsidR="00831F5C" w:rsidRDefault="00F06493" w:rsidP="00F06493">
      <w:pPr>
        <w:rPr>
          <w:rFonts w:cstheme="minorHAnsi"/>
          <w:b/>
          <w:color w:val="FF0000"/>
          <w:sz w:val="24"/>
          <w:szCs w:val="24"/>
        </w:rPr>
      </w:pPr>
      <w:r w:rsidRPr="00F06493">
        <w:rPr>
          <w:rFonts w:cstheme="minorHAnsi"/>
          <w:b/>
          <w:color w:val="000000" w:themeColor="text1"/>
          <w:sz w:val="24"/>
          <w:szCs w:val="24"/>
        </w:rPr>
        <w:t>echo</w:t>
      </w:r>
      <w:r w:rsidRPr="00F06493">
        <w:rPr>
          <w:rFonts w:cstheme="minorHAnsi"/>
          <w:b/>
          <w:color w:val="FF0000"/>
          <w:sz w:val="24"/>
          <w:szCs w:val="24"/>
        </w:rPr>
        <w:t xml:space="preserve"> </w:t>
      </w:r>
      <w:r w:rsidRPr="00636DAA">
        <w:rPr>
          <w:rFonts w:cstheme="minorHAnsi"/>
          <w:b/>
          <w:color w:val="E36C0A" w:themeColor="accent6" w:themeShade="BF"/>
          <w:sz w:val="24"/>
          <w:szCs w:val="24"/>
        </w:rPr>
        <w:t>"</w:t>
      </w:r>
      <w:r w:rsidRPr="00F06493">
        <w:rPr>
          <w:rFonts w:cstheme="minorHAnsi"/>
          <w:b/>
          <w:color w:val="000000" w:themeColor="text1"/>
          <w:sz w:val="24"/>
          <w:szCs w:val="24"/>
        </w:rPr>
        <w:t xml:space="preserve">Городу Сумы необходимо закупить </w:t>
      </w:r>
      <w:r w:rsidRPr="00636DAA">
        <w:rPr>
          <w:rFonts w:cstheme="minorHAnsi"/>
          <w:b/>
          <w:color w:val="E36C0A" w:themeColor="accent6" w:themeShade="BF"/>
          <w:sz w:val="24"/>
          <w:szCs w:val="24"/>
        </w:rPr>
        <w:t xml:space="preserve">$a </w:t>
      </w:r>
      <w:r w:rsidRPr="00F06493">
        <w:rPr>
          <w:rFonts w:cstheme="minorHAnsi"/>
          <w:b/>
          <w:color w:val="000000" w:themeColor="text1"/>
          <w:sz w:val="24"/>
          <w:szCs w:val="24"/>
        </w:rPr>
        <w:t>автобусов для замены маршруток &lt;br&gt;</w:t>
      </w:r>
      <w:r w:rsidRPr="00636DAA">
        <w:rPr>
          <w:rFonts w:cstheme="minorHAnsi"/>
          <w:b/>
          <w:color w:val="E36C0A" w:themeColor="accent6" w:themeShade="BF"/>
          <w:sz w:val="24"/>
          <w:szCs w:val="24"/>
        </w:rPr>
        <w:t>";</w:t>
      </w:r>
    </w:p>
    <w:p w:rsidR="00A47613" w:rsidRPr="004A1BC9" w:rsidRDefault="00A47613" w:rsidP="00F06493">
      <w:pPr>
        <w:rPr>
          <w:rFonts w:cstheme="minorHAnsi"/>
          <w:b/>
          <w:color w:val="E36C0A" w:themeColor="accent6" w:themeShade="BF"/>
          <w:sz w:val="24"/>
          <w:szCs w:val="24"/>
        </w:rPr>
      </w:pPr>
      <w:r w:rsidRPr="004A1BC9">
        <w:rPr>
          <w:rFonts w:cstheme="minorHAnsi"/>
          <w:b/>
          <w:color w:val="E36C0A" w:themeColor="accent6" w:themeShade="BF"/>
          <w:sz w:val="24"/>
          <w:szCs w:val="24"/>
        </w:rPr>
        <w:t xml:space="preserve">Выведет:  </w:t>
      </w:r>
    </w:p>
    <w:p w:rsidR="00A47613" w:rsidRPr="00A47613" w:rsidRDefault="00A47613" w:rsidP="00F06493">
      <w:pPr>
        <w:rPr>
          <w:rFonts w:cstheme="minorHAnsi"/>
          <w:color w:val="FF0000"/>
          <w:sz w:val="24"/>
          <w:szCs w:val="24"/>
        </w:rPr>
      </w:pPr>
      <w:r>
        <w:rPr>
          <w:color w:val="000000"/>
          <w:sz w:val="27"/>
          <w:szCs w:val="27"/>
        </w:rPr>
        <w:t xml:space="preserve">Городу Сумы необходимо закупить </w:t>
      </w:r>
      <w:r w:rsidRPr="00636DAA">
        <w:rPr>
          <w:b/>
          <w:color w:val="E36C0A" w:themeColor="accent6" w:themeShade="BF"/>
          <w:sz w:val="27"/>
          <w:szCs w:val="27"/>
        </w:rPr>
        <w:t>$a</w:t>
      </w:r>
      <w:r>
        <w:rPr>
          <w:color w:val="000000"/>
          <w:sz w:val="27"/>
          <w:szCs w:val="27"/>
        </w:rPr>
        <w:t xml:space="preserve"> автобусов для замены маршруток </w:t>
      </w:r>
      <w:r>
        <w:rPr>
          <w:color w:val="000000"/>
          <w:sz w:val="27"/>
          <w:szCs w:val="27"/>
        </w:rPr>
        <w:br/>
        <w:t xml:space="preserve">Городу Сумы необходимо закупить </w:t>
      </w:r>
      <w:r w:rsidRPr="00636DAA">
        <w:rPr>
          <w:b/>
          <w:color w:val="E36C0A" w:themeColor="accent6" w:themeShade="BF"/>
          <w:sz w:val="27"/>
          <w:szCs w:val="27"/>
        </w:rPr>
        <w:t>50</w:t>
      </w:r>
      <w:r>
        <w:rPr>
          <w:color w:val="000000"/>
          <w:sz w:val="27"/>
          <w:szCs w:val="27"/>
        </w:rPr>
        <w:t xml:space="preserve"> автобусов для замены маршруток </w:t>
      </w:r>
    </w:p>
    <w:p w:rsidR="00C22EB6" w:rsidRDefault="001654DD" w:rsidP="00100F43">
      <w:pPr>
        <w:rPr>
          <w:rFonts w:cstheme="minorHAnsi"/>
          <w:b/>
          <w:color w:val="FF0000"/>
          <w:sz w:val="24"/>
          <w:szCs w:val="24"/>
        </w:rPr>
      </w:pPr>
      <w:r w:rsidRPr="00636DAA">
        <w:rPr>
          <w:rFonts w:cstheme="minorHAnsi"/>
          <w:b/>
          <w:color w:val="E36C0A" w:themeColor="accent6" w:themeShade="BF"/>
          <w:sz w:val="24"/>
          <w:szCs w:val="24"/>
        </w:rPr>
        <w:t>;</w:t>
      </w:r>
      <w:r w:rsidRPr="00983DBC">
        <w:rPr>
          <w:rFonts w:cstheme="minorHAnsi"/>
          <w:b/>
          <w:color w:val="FF0000"/>
          <w:sz w:val="24"/>
          <w:szCs w:val="24"/>
        </w:rPr>
        <w:t xml:space="preserve"> </w:t>
      </w:r>
      <w:r w:rsidRPr="00983DBC">
        <w:rPr>
          <w:rFonts w:cstheme="minorHAnsi"/>
          <w:sz w:val="24"/>
          <w:szCs w:val="24"/>
        </w:rPr>
        <w:t>означает</w:t>
      </w:r>
      <w:r>
        <w:rPr>
          <w:rFonts w:cstheme="minorHAnsi"/>
          <w:b/>
          <w:color w:val="FF0000"/>
          <w:sz w:val="24"/>
          <w:szCs w:val="24"/>
        </w:rPr>
        <w:t xml:space="preserve"> </w:t>
      </w:r>
      <w:r w:rsidRPr="00636DAA">
        <w:rPr>
          <w:rFonts w:cstheme="minorHAnsi"/>
          <w:b/>
          <w:color w:val="E36C0A" w:themeColor="accent6" w:themeShade="BF"/>
          <w:sz w:val="24"/>
          <w:szCs w:val="24"/>
        </w:rPr>
        <w:t xml:space="preserve">завершение команды </w:t>
      </w:r>
    </w:p>
    <w:p w:rsidR="00100F43" w:rsidRDefault="000D354B" w:rsidP="00100F43">
      <w:pPr>
        <w:rPr>
          <w:rFonts w:cstheme="minorHAnsi"/>
          <w:b/>
          <w:color w:val="FF0000"/>
          <w:sz w:val="24"/>
          <w:szCs w:val="24"/>
        </w:rPr>
      </w:pPr>
      <w:r w:rsidRPr="00636DAA">
        <w:rPr>
          <w:rFonts w:cstheme="minorHAnsi"/>
          <w:b/>
          <w:color w:val="E36C0A" w:themeColor="accent6" w:themeShade="BF"/>
          <w:sz w:val="24"/>
          <w:szCs w:val="24"/>
        </w:rPr>
        <w:t>$</w:t>
      </w:r>
      <w:r w:rsidR="001654DD" w:rsidRPr="001654DD">
        <w:rPr>
          <w:rFonts w:cstheme="minorHAnsi"/>
          <w:b/>
          <w:sz w:val="24"/>
          <w:szCs w:val="24"/>
          <w:lang w:val="en-US"/>
        </w:rPr>
        <w:t>bus</w:t>
      </w:r>
      <w:r w:rsidR="001654DD" w:rsidRPr="001654DD">
        <w:rPr>
          <w:rFonts w:cstheme="minorHAnsi"/>
          <w:b/>
          <w:sz w:val="24"/>
          <w:szCs w:val="24"/>
        </w:rPr>
        <w:t>=1</w:t>
      </w:r>
      <w:r w:rsidRPr="00636DAA">
        <w:rPr>
          <w:rFonts w:cstheme="minorHAnsi"/>
          <w:b/>
          <w:color w:val="E36C0A" w:themeColor="accent6" w:themeShade="BF"/>
          <w:sz w:val="24"/>
          <w:szCs w:val="24"/>
        </w:rPr>
        <w:t>;</w:t>
      </w:r>
      <w:r w:rsidRPr="001654DD">
        <w:rPr>
          <w:rFonts w:cstheme="minorHAnsi"/>
          <w:b/>
          <w:color w:val="FF0000"/>
          <w:sz w:val="24"/>
          <w:szCs w:val="24"/>
        </w:rPr>
        <w:t xml:space="preserve"> </w:t>
      </w:r>
      <w:r w:rsidRPr="005E614D">
        <w:rPr>
          <w:rFonts w:cstheme="minorHAnsi"/>
          <w:sz w:val="24"/>
          <w:szCs w:val="24"/>
        </w:rPr>
        <w:t>PHP</w:t>
      </w:r>
      <w:r w:rsidR="001654DD" w:rsidRPr="00983DBC">
        <w:rPr>
          <w:rFonts w:cstheme="minorHAnsi"/>
          <w:sz w:val="24"/>
          <w:szCs w:val="24"/>
        </w:rPr>
        <w:t xml:space="preserve"> восп</w:t>
      </w:r>
      <w:r w:rsidR="00983DBC" w:rsidRPr="00983DBC">
        <w:rPr>
          <w:rFonts w:cstheme="minorHAnsi"/>
          <w:sz w:val="24"/>
          <w:szCs w:val="24"/>
        </w:rPr>
        <w:t xml:space="preserve">ринимает содержимое после знака </w:t>
      </w:r>
      <w:r w:rsidR="00983DBC" w:rsidRPr="00636DAA">
        <w:rPr>
          <w:rFonts w:cstheme="minorHAnsi"/>
          <w:b/>
          <w:color w:val="E36C0A" w:themeColor="accent6" w:themeShade="BF"/>
          <w:sz w:val="24"/>
          <w:szCs w:val="24"/>
        </w:rPr>
        <w:t>$</w:t>
      </w:r>
      <w:r w:rsidR="00983DBC" w:rsidRPr="00983DBC">
        <w:rPr>
          <w:rFonts w:cstheme="minorHAnsi"/>
          <w:sz w:val="24"/>
          <w:szCs w:val="24"/>
        </w:rPr>
        <w:t xml:space="preserve"> </w:t>
      </w:r>
      <w:r w:rsidR="006F4C13">
        <w:rPr>
          <w:rFonts w:cstheme="minorHAnsi"/>
          <w:sz w:val="24"/>
          <w:szCs w:val="24"/>
        </w:rPr>
        <w:t xml:space="preserve">как </w:t>
      </w:r>
      <w:r w:rsidR="00983DBC" w:rsidRPr="00636DAA">
        <w:rPr>
          <w:rFonts w:cstheme="minorHAnsi"/>
          <w:b/>
          <w:color w:val="E36C0A" w:themeColor="accent6" w:themeShade="BF"/>
          <w:sz w:val="24"/>
          <w:szCs w:val="24"/>
        </w:rPr>
        <w:t>цифру 1</w:t>
      </w:r>
      <w:r w:rsidR="00983DBC" w:rsidRPr="00983DBC">
        <w:rPr>
          <w:rFonts w:cstheme="minorHAnsi"/>
          <w:sz w:val="24"/>
          <w:szCs w:val="24"/>
        </w:rPr>
        <w:t xml:space="preserve">, которая прикреплена к </w:t>
      </w:r>
      <w:r w:rsidR="00983DBC" w:rsidRPr="00636DAA">
        <w:rPr>
          <w:rFonts w:cstheme="minorHAnsi"/>
          <w:b/>
          <w:color w:val="E36C0A" w:themeColor="accent6" w:themeShade="BF"/>
          <w:sz w:val="24"/>
          <w:szCs w:val="24"/>
        </w:rPr>
        <w:t xml:space="preserve">переменной </w:t>
      </w:r>
      <w:r w:rsidR="00983DBC" w:rsidRPr="00636DAA">
        <w:rPr>
          <w:rFonts w:cstheme="minorHAnsi"/>
          <w:b/>
          <w:color w:val="E36C0A" w:themeColor="accent6" w:themeShade="BF"/>
          <w:sz w:val="24"/>
          <w:szCs w:val="24"/>
          <w:lang w:val="en-US"/>
        </w:rPr>
        <w:t>bus</w:t>
      </w:r>
    </w:p>
    <w:p w:rsidR="00C41F3E" w:rsidRPr="005E614D" w:rsidRDefault="00C41F3E" w:rsidP="00100F43">
      <w:pPr>
        <w:rPr>
          <w:rFonts w:cstheme="minorHAnsi"/>
          <w:b/>
          <w:color w:val="FF0000"/>
          <w:sz w:val="24"/>
          <w:szCs w:val="24"/>
        </w:rPr>
      </w:pPr>
      <w:r w:rsidRPr="00636DAA">
        <w:rPr>
          <w:rFonts w:cstheme="minorHAnsi"/>
          <w:b/>
          <w:color w:val="E36C0A" w:themeColor="accent6" w:themeShade="BF"/>
          <w:sz w:val="24"/>
          <w:szCs w:val="24"/>
          <w:lang w:val="en-US"/>
        </w:rPr>
        <w:t>echo</w:t>
      </w:r>
      <w:r w:rsidRPr="005E614D">
        <w:rPr>
          <w:rFonts w:cstheme="minorHAnsi"/>
          <w:b/>
          <w:sz w:val="24"/>
          <w:szCs w:val="24"/>
        </w:rPr>
        <w:t xml:space="preserve"> </w:t>
      </w:r>
      <w:r w:rsidR="0002125D" w:rsidRPr="0002125D">
        <w:rPr>
          <w:rFonts w:cstheme="minorHAnsi"/>
          <w:b/>
          <w:color w:val="E36C0A" w:themeColor="accent6" w:themeShade="BF"/>
          <w:sz w:val="24"/>
          <w:szCs w:val="24"/>
        </w:rPr>
        <w:t>$</w:t>
      </w:r>
      <w:r w:rsidRPr="005E614D">
        <w:rPr>
          <w:rFonts w:cstheme="minorHAnsi"/>
          <w:b/>
          <w:sz w:val="24"/>
          <w:szCs w:val="24"/>
          <w:lang w:val="en-US"/>
        </w:rPr>
        <w:t>bus</w:t>
      </w:r>
      <w:r w:rsidRPr="005E614D">
        <w:rPr>
          <w:rFonts w:cstheme="minorHAnsi"/>
          <w:b/>
          <w:sz w:val="24"/>
          <w:szCs w:val="24"/>
        </w:rPr>
        <w:t xml:space="preserve">; </w:t>
      </w:r>
      <w:r w:rsidR="005E614D" w:rsidRPr="005E614D">
        <w:rPr>
          <w:rFonts w:cstheme="minorHAnsi"/>
          <w:sz w:val="24"/>
          <w:szCs w:val="24"/>
          <w:lang w:val="en-US"/>
        </w:rPr>
        <w:t>PHP</w:t>
      </w:r>
      <w:r w:rsidR="005E614D" w:rsidRPr="005E614D">
        <w:rPr>
          <w:rFonts w:cstheme="minorHAnsi"/>
          <w:b/>
          <w:color w:val="FF0000"/>
          <w:sz w:val="24"/>
          <w:szCs w:val="24"/>
        </w:rPr>
        <w:t xml:space="preserve"> </w:t>
      </w:r>
      <w:r w:rsidR="005E614D" w:rsidRPr="00636DAA">
        <w:rPr>
          <w:rFonts w:cstheme="minorHAnsi"/>
          <w:b/>
          <w:color w:val="E36C0A" w:themeColor="accent6" w:themeShade="BF"/>
          <w:sz w:val="24"/>
          <w:szCs w:val="24"/>
        </w:rPr>
        <w:t>выводит</w:t>
      </w:r>
      <w:r w:rsidR="005E614D">
        <w:rPr>
          <w:rFonts w:cstheme="minorHAnsi"/>
          <w:b/>
          <w:color w:val="FF0000"/>
          <w:sz w:val="24"/>
          <w:szCs w:val="24"/>
        </w:rPr>
        <w:t xml:space="preserve"> </w:t>
      </w:r>
      <w:r w:rsidR="005E614D" w:rsidRPr="005E614D">
        <w:rPr>
          <w:rFonts w:cstheme="minorHAnsi"/>
          <w:sz w:val="24"/>
          <w:szCs w:val="24"/>
        </w:rPr>
        <w:t>на экран браузера</w:t>
      </w:r>
      <w:r w:rsidR="005E614D" w:rsidRPr="005E614D">
        <w:rPr>
          <w:rFonts w:cstheme="minorHAnsi"/>
          <w:b/>
          <w:sz w:val="24"/>
          <w:szCs w:val="24"/>
        </w:rPr>
        <w:t xml:space="preserve"> </w:t>
      </w:r>
      <w:r w:rsidR="005E614D" w:rsidRPr="00636DAA">
        <w:rPr>
          <w:rFonts w:cstheme="minorHAnsi"/>
          <w:b/>
          <w:color w:val="E36C0A" w:themeColor="accent6" w:themeShade="BF"/>
          <w:sz w:val="24"/>
          <w:szCs w:val="24"/>
        </w:rPr>
        <w:t>цифру 1</w:t>
      </w:r>
    </w:p>
    <w:p w:rsidR="006F4C13" w:rsidRPr="00636DAA" w:rsidRDefault="006F4C13" w:rsidP="00100F43">
      <w:pPr>
        <w:rPr>
          <w:rFonts w:cstheme="minorHAnsi"/>
          <w:color w:val="E36C0A" w:themeColor="accent6" w:themeShade="BF"/>
          <w:sz w:val="24"/>
          <w:szCs w:val="24"/>
        </w:rPr>
      </w:pPr>
      <w:r w:rsidRPr="00636DAA">
        <w:rPr>
          <w:rFonts w:cstheme="minorHAnsi"/>
          <w:b/>
          <w:color w:val="E36C0A" w:themeColor="accent6" w:themeShade="BF"/>
          <w:sz w:val="24"/>
          <w:szCs w:val="24"/>
          <w:lang w:val="en-US"/>
        </w:rPr>
        <w:t>echo</w:t>
      </w:r>
      <w:r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lang w:val="en-US"/>
        </w:rPr>
        <w:t>date</w:t>
      </w:r>
      <w:r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lang w:val="en-US"/>
        </w:rPr>
        <w:t>d</w:t>
      </w:r>
      <w:r w:rsidRPr="00636DAA">
        <w:rPr>
          <w:rFonts w:cstheme="minorHAnsi"/>
          <w:b/>
          <w:color w:val="E36C0A" w:themeColor="accent6" w:themeShade="BF"/>
          <w:sz w:val="24"/>
          <w:szCs w:val="24"/>
        </w:rPr>
        <w:t>.</w:t>
      </w:r>
      <w:r w:rsidRPr="00636DAA">
        <w:rPr>
          <w:rFonts w:cstheme="minorHAnsi"/>
          <w:b/>
          <w:color w:val="E36C0A" w:themeColor="accent6" w:themeShade="BF"/>
          <w:sz w:val="24"/>
          <w:szCs w:val="24"/>
          <w:lang w:val="en-US"/>
        </w:rPr>
        <w:t>m</w:t>
      </w:r>
      <w:r w:rsidRPr="00636DAA">
        <w:rPr>
          <w:rFonts w:cstheme="minorHAnsi"/>
          <w:b/>
          <w:color w:val="E36C0A" w:themeColor="accent6" w:themeShade="BF"/>
          <w:sz w:val="24"/>
          <w:szCs w:val="24"/>
        </w:rPr>
        <w:t>.</w:t>
      </w:r>
      <w:r w:rsidRPr="00636DAA">
        <w:rPr>
          <w:rFonts w:cstheme="minorHAnsi"/>
          <w:b/>
          <w:color w:val="E36C0A" w:themeColor="accent6" w:themeShade="BF"/>
          <w:sz w:val="24"/>
          <w:szCs w:val="24"/>
          <w:lang w:val="en-US"/>
        </w:rPr>
        <w:t>Y</w:t>
      </w:r>
      <w:r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lang w:val="en-US"/>
        </w:rPr>
        <w:t>h</w:t>
      </w:r>
      <w:r w:rsidRPr="00636DAA">
        <w:rPr>
          <w:rFonts w:cstheme="minorHAnsi"/>
          <w:b/>
          <w:color w:val="E36C0A" w:themeColor="accent6" w:themeShade="BF"/>
          <w:sz w:val="24"/>
          <w:szCs w:val="24"/>
        </w:rPr>
        <w:t>:</w:t>
      </w:r>
      <w:r w:rsidRPr="00636DAA">
        <w:rPr>
          <w:rFonts w:cstheme="minorHAnsi"/>
          <w:b/>
          <w:color w:val="E36C0A" w:themeColor="accent6" w:themeShade="BF"/>
          <w:sz w:val="24"/>
          <w:szCs w:val="24"/>
          <w:lang w:val="en-US"/>
        </w:rPr>
        <w:t>i</w:t>
      </w:r>
      <w:r w:rsidRPr="00636DAA">
        <w:rPr>
          <w:rFonts w:cstheme="minorHAnsi"/>
          <w:b/>
          <w:color w:val="E36C0A" w:themeColor="accent6" w:themeShade="BF"/>
          <w:sz w:val="24"/>
          <w:szCs w:val="24"/>
        </w:rPr>
        <w:t xml:space="preserve">’); </w:t>
      </w:r>
      <w:r w:rsidRPr="00636DAA">
        <w:rPr>
          <w:rFonts w:cstheme="minorHAnsi"/>
          <w:b/>
          <w:color w:val="E36C0A" w:themeColor="accent6" w:themeShade="BF"/>
          <w:sz w:val="24"/>
          <w:szCs w:val="24"/>
          <w:lang w:val="en-US"/>
        </w:rPr>
        <w:t>PHP</w:t>
      </w:r>
      <w:r w:rsidRPr="00636DAA">
        <w:rPr>
          <w:rFonts w:cstheme="minorHAnsi"/>
          <w:b/>
          <w:color w:val="E36C0A" w:themeColor="accent6" w:themeShade="BF"/>
          <w:sz w:val="24"/>
          <w:szCs w:val="24"/>
        </w:rPr>
        <w:t xml:space="preserve"> </w:t>
      </w:r>
      <w:r w:rsidRPr="00045AF6">
        <w:rPr>
          <w:rFonts w:cstheme="minorHAnsi"/>
          <w:sz w:val="24"/>
          <w:szCs w:val="24"/>
        </w:rPr>
        <w:t xml:space="preserve">воспринимает содержимое как </w:t>
      </w:r>
      <w:r w:rsidRPr="00636DAA">
        <w:rPr>
          <w:rFonts w:cstheme="minorHAnsi"/>
          <w:b/>
          <w:color w:val="E36C0A" w:themeColor="accent6" w:themeShade="BF"/>
          <w:sz w:val="24"/>
          <w:szCs w:val="24"/>
        </w:rPr>
        <w:t xml:space="preserve">команду вывода </w:t>
      </w:r>
      <w:r w:rsidR="00EB1A94" w:rsidRPr="00636DAA">
        <w:rPr>
          <w:rFonts w:cstheme="minorHAnsi"/>
          <w:b/>
          <w:color w:val="E36C0A" w:themeColor="accent6" w:themeShade="BF"/>
          <w:sz w:val="24"/>
          <w:szCs w:val="24"/>
        </w:rPr>
        <w:t xml:space="preserve">текущей </w:t>
      </w:r>
      <w:r w:rsidRPr="00636DAA">
        <w:rPr>
          <w:rFonts w:cstheme="minorHAnsi"/>
          <w:b/>
          <w:color w:val="E36C0A" w:themeColor="accent6" w:themeShade="BF"/>
          <w:sz w:val="24"/>
          <w:szCs w:val="24"/>
        </w:rPr>
        <w:t xml:space="preserve">даты </w:t>
      </w:r>
      <w:r w:rsidR="00EB1A94" w:rsidRPr="00636DAA">
        <w:rPr>
          <w:rFonts w:cstheme="minorHAnsi"/>
          <w:b/>
          <w:color w:val="E36C0A" w:themeColor="accent6" w:themeShade="BF"/>
          <w:sz w:val="24"/>
          <w:szCs w:val="24"/>
        </w:rPr>
        <w:t xml:space="preserve">и времени </w:t>
      </w:r>
      <w:r w:rsidRPr="00636DAA">
        <w:rPr>
          <w:rFonts w:cstheme="minorHAnsi"/>
          <w:b/>
          <w:color w:val="E36C0A" w:themeColor="accent6" w:themeShade="BF"/>
          <w:sz w:val="24"/>
          <w:szCs w:val="24"/>
        </w:rPr>
        <w:t>на экран браузера</w:t>
      </w:r>
    </w:p>
    <w:p w:rsidR="000D354B" w:rsidRPr="0002125D" w:rsidRDefault="000D354B" w:rsidP="00100F43">
      <w:pPr>
        <w:rPr>
          <w:rFonts w:cstheme="minorHAnsi"/>
          <w:color w:val="000000" w:themeColor="text1"/>
          <w:sz w:val="24"/>
          <w:szCs w:val="24"/>
        </w:rPr>
      </w:pPr>
      <w:proofErr w:type="gramStart"/>
      <w:r w:rsidRPr="00853CB3">
        <w:rPr>
          <w:rFonts w:cstheme="minorHAnsi"/>
          <w:b/>
          <w:color w:val="E36C0A" w:themeColor="accent6" w:themeShade="BF"/>
          <w:sz w:val="24"/>
          <w:szCs w:val="24"/>
          <w:lang w:val="en-US"/>
        </w:rPr>
        <w:t>echo</w:t>
      </w:r>
      <w:proofErr w:type="gramEnd"/>
      <w:r w:rsidRPr="00100F43">
        <w:rPr>
          <w:rFonts w:cstheme="minorHAnsi"/>
          <w:b/>
          <w:color w:val="FF0000"/>
          <w:sz w:val="24"/>
          <w:szCs w:val="24"/>
        </w:rPr>
        <w:t xml:space="preserve"> </w:t>
      </w:r>
      <w:r w:rsidRPr="00853CB3">
        <w:rPr>
          <w:rFonts w:cstheme="minorHAnsi"/>
          <w:b/>
          <w:color w:val="E36C0A" w:themeColor="accent6" w:themeShade="BF"/>
          <w:sz w:val="24"/>
          <w:szCs w:val="24"/>
        </w:rPr>
        <w:t>“</w:t>
      </w:r>
      <w:r w:rsidRPr="001654DD">
        <w:rPr>
          <w:rFonts w:cstheme="minorHAnsi"/>
          <w:b/>
          <w:sz w:val="24"/>
          <w:szCs w:val="24"/>
        </w:rPr>
        <w:t>Автобус Богдан</w:t>
      </w:r>
      <w:r>
        <w:rPr>
          <w:rFonts w:cstheme="minorHAnsi"/>
          <w:b/>
          <w:sz w:val="24"/>
          <w:szCs w:val="24"/>
        </w:rPr>
        <w:t xml:space="preserve"> </w:t>
      </w:r>
      <w:r w:rsidRPr="00636DAA">
        <w:rPr>
          <w:rFonts w:cstheme="minorHAnsi"/>
          <w:b/>
          <w:color w:val="E36C0A" w:themeColor="accent6" w:themeShade="BF"/>
          <w:sz w:val="24"/>
          <w:szCs w:val="24"/>
        </w:rPr>
        <w:t>&lt;</w:t>
      </w:r>
      <w:r w:rsidRPr="00636DAA">
        <w:rPr>
          <w:rFonts w:cstheme="minorHAnsi"/>
          <w:b/>
          <w:color w:val="E36C0A" w:themeColor="accent6" w:themeShade="BF"/>
          <w:sz w:val="24"/>
          <w:szCs w:val="24"/>
          <w:lang w:val="en-US"/>
        </w:rPr>
        <w:t>br</w:t>
      </w:r>
      <w:r w:rsidRPr="00636DAA">
        <w:rPr>
          <w:rFonts w:cstheme="minorHAnsi"/>
          <w:b/>
          <w:color w:val="E36C0A" w:themeColor="accent6" w:themeShade="BF"/>
          <w:sz w:val="24"/>
          <w:szCs w:val="24"/>
        </w:rPr>
        <w:t>&gt;</w:t>
      </w:r>
      <w:r w:rsidRPr="00853CB3">
        <w:rPr>
          <w:rFonts w:cstheme="minorHAnsi"/>
          <w:b/>
          <w:color w:val="E36C0A" w:themeColor="accent6" w:themeShade="BF"/>
          <w:sz w:val="24"/>
          <w:szCs w:val="24"/>
        </w:rPr>
        <w:t>”;</w:t>
      </w:r>
      <w:r w:rsidR="00853CB3" w:rsidRPr="00853CB3">
        <w:rPr>
          <w:rFonts w:cstheme="minorHAnsi"/>
          <w:b/>
          <w:color w:val="FF0000"/>
          <w:sz w:val="24"/>
          <w:szCs w:val="24"/>
        </w:rPr>
        <w:t xml:space="preserve"> </w:t>
      </w:r>
      <w:r w:rsidR="00853CB3" w:rsidRPr="004250C2">
        <w:rPr>
          <w:rFonts w:cstheme="minorHAnsi"/>
          <w:sz w:val="24"/>
          <w:szCs w:val="24"/>
        </w:rPr>
        <w:t>тег</w:t>
      </w:r>
      <w:r w:rsidR="00853CB3">
        <w:rPr>
          <w:rFonts w:cstheme="minorHAnsi"/>
          <w:b/>
          <w:color w:val="FF0000"/>
          <w:sz w:val="24"/>
          <w:szCs w:val="24"/>
        </w:rPr>
        <w:t xml:space="preserve"> </w:t>
      </w:r>
      <w:r w:rsidR="00853CB3" w:rsidRPr="00636DAA">
        <w:rPr>
          <w:rFonts w:cstheme="minorHAnsi"/>
          <w:b/>
          <w:color w:val="E36C0A" w:themeColor="accent6" w:themeShade="BF"/>
          <w:sz w:val="24"/>
          <w:szCs w:val="24"/>
        </w:rPr>
        <w:t>&lt;</w:t>
      </w:r>
      <w:r w:rsidR="00853CB3" w:rsidRPr="00636DAA">
        <w:rPr>
          <w:rFonts w:cstheme="minorHAnsi"/>
          <w:b/>
          <w:color w:val="E36C0A" w:themeColor="accent6" w:themeShade="BF"/>
          <w:sz w:val="24"/>
          <w:szCs w:val="24"/>
          <w:lang w:val="en-US"/>
        </w:rPr>
        <w:t>br</w:t>
      </w:r>
      <w:r w:rsidR="00853CB3" w:rsidRPr="00636DAA">
        <w:rPr>
          <w:rFonts w:cstheme="minorHAnsi"/>
          <w:b/>
          <w:color w:val="E36C0A" w:themeColor="accent6" w:themeShade="BF"/>
          <w:sz w:val="24"/>
          <w:szCs w:val="24"/>
        </w:rPr>
        <w:t xml:space="preserve">&gt; переносит текст на новую строку </w:t>
      </w:r>
      <w:r w:rsidR="00853CB3" w:rsidRPr="00853CB3">
        <w:rPr>
          <w:rFonts w:cstheme="minorHAnsi"/>
          <w:color w:val="000000" w:themeColor="text1"/>
          <w:sz w:val="24"/>
          <w:szCs w:val="24"/>
        </w:rPr>
        <w:t>после себя</w:t>
      </w:r>
      <w:r w:rsidR="00636DAA">
        <w:rPr>
          <w:rFonts w:cstheme="minorHAnsi"/>
          <w:color w:val="000000" w:themeColor="text1"/>
          <w:sz w:val="24"/>
          <w:szCs w:val="24"/>
        </w:rPr>
        <w:t xml:space="preserve">. Также его можно ставить перед значением и тем самым тег сделает </w:t>
      </w:r>
      <w:r w:rsidR="00636DAA" w:rsidRPr="002F1653">
        <w:rPr>
          <w:rFonts w:cstheme="minorHAnsi"/>
          <w:b/>
          <w:color w:val="E36C0A" w:themeColor="accent6" w:themeShade="BF"/>
          <w:sz w:val="24"/>
          <w:szCs w:val="24"/>
        </w:rPr>
        <w:t xml:space="preserve">отступ </w:t>
      </w:r>
      <w:r w:rsidR="002F1653" w:rsidRPr="002F1653">
        <w:rPr>
          <w:rFonts w:cstheme="minorHAnsi"/>
          <w:b/>
          <w:color w:val="E36C0A" w:themeColor="accent6" w:themeShade="BF"/>
          <w:sz w:val="24"/>
          <w:szCs w:val="24"/>
        </w:rPr>
        <w:t xml:space="preserve">для строки </w:t>
      </w:r>
      <w:r w:rsidR="00636DAA" w:rsidRPr="002F1653">
        <w:rPr>
          <w:rFonts w:cstheme="minorHAnsi"/>
          <w:b/>
          <w:color w:val="E36C0A" w:themeColor="accent6" w:themeShade="BF"/>
          <w:sz w:val="24"/>
          <w:szCs w:val="24"/>
        </w:rPr>
        <w:t>перед собой</w:t>
      </w:r>
      <w:r w:rsidR="002F1653">
        <w:rPr>
          <w:rFonts w:cstheme="minorHAnsi"/>
          <w:color w:val="000000" w:themeColor="text1"/>
          <w:sz w:val="24"/>
          <w:szCs w:val="24"/>
        </w:rPr>
        <w:t>.</w:t>
      </w:r>
    </w:p>
    <w:p w:rsidR="004C1E3F" w:rsidRPr="002F1653" w:rsidRDefault="004C1E3F" w:rsidP="004C1E3F">
      <w:pPr>
        <w:rPr>
          <w:rFonts w:cstheme="minorHAnsi"/>
          <w:b/>
          <w:color w:val="E36C0A" w:themeColor="accent6" w:themeShade="BF"/>
          <w:sz w:val="24"/>
          <w:szCs w:val="24"/>
        </w:rPr>
      </w:pPr>
      <w:r w:rsidRPr="002F1653">
        <w:rPr>
          <w:rFonts w:cstheme="minorHAnsi"/>
          <w:b/>
          <w:color w:val="E36C0A" w:themeColor="accent6" w:themeShade="BF"/>
          <w:sz w:val="24"/>
          <w:szCs w:val="24"/>
        </w:rPr>
        <w:t>Конкатенация строк:</w:t>
      </w:r>
    </w:p>
    <w:p w:rsidR="004C1E3F" w:rsidRPr="004C1E3F" w:rsidRDefault="004C1E3F" w:rsidP="004C1E3F">
      <w:pPr>
        <w:rPr>
          <w:rFonts w:cstheme="minorHAnsi"/>
          <w:b/>
          <w:color w:val="000000" w:themeColor="text1"/>
          <w:sz w:val="24"/>
          <w:szCs w:val="24"/>
        </w:rPr>
      </w:pPr>
      <w:r w:rsidRPr="004C1E3F">
        <w:rPr>
          <w:rFonts w:cstheme="minorHAnsi"/>
          <w:b/>
          <w:color w:val="000000" w:themeColor="text1"/>
          <w:sz w:val="24"/>
          <w:szCs w:val="24"/>
        </w:rPr>
        <w:lastRenderedPageBreak/>
        <w:t>$</w:t>
      </w:r>
      <w:r w:rsidRPr="004C1E3F">
        <w:rPr>
          <w:rFonts w:cstheme="minorHAnsi"/>
          <w:b/>
          <w:color w:val="000000" w:themeColor="text1"/>
          <w:sz w:val="24"/>
          <w:szCs w:val="24"/>
          <w:lang w:val="en-US"/>
        </w:rPr>
        <w:t>Bogdan</w:t>
      </w:r>
      <w:r w:rsidRPr="004C1E3F">
        <w:rPr>
          <w:rFonts w:cstheme="minorHAnsi"/>
          <w:b/>
          <w:color w:val="000000" w:themeColor="text1"/>
          <w:sz w:val="24"/>
          <w:szCs w:val="24"/>
        </w:rPr>
        <w:t xml:space="preserve"> = 'В городе Сумы появились';</w:t>
      </w:r>
    </w:p>
    <w:p w:rsidR="004C1E3F" w:rsidRPr="004C1E3F" w:rsidRDefault="004C1E3F" w:rsidP="004C1E3F">
      <w:pPr>
        <w:rPr>
          <w:rFonts w:cstheme="minorHAnsi"/>
          <w:b/>
          <w:color w:val="000000" w:themeColor="text1"/>
          <w:sz w:val="24"/>
          <w:szCs w:val="24"/>
        </w:rPr>
      </w:pPr>
      <w:r w:rsidRPr="004C1E3F">
        <w:rPr>
          <w:rFonts w:cstheme="minorHAnsi"/>
          <w:b/>
          <w:color w:val="000000" w:themeColor="text1"/>
          <w:sz w:val="24"/>
          <w:szCs w:val="24"/>
        </w:rPr>
        <w:t>$</w:t>
      </w:r>
      <w:r w:rsidRPr="004C1E3F">
        <w:rPr>
          <w:rFonts w:cstheme="minorHAnsi"/>
          <w:b/>
          <w:color w:val="000000" w:themeColor="text1"/>
          <w:sz w:val="24"/>
          <w:szCs w:val="24"/>
          <w:lang w:val="en-US"/>
        </w:rPr>
        <w:t>amount</w:t>
      </w:r>
      <w:r w:rsidRPr="004C1E3F">
        <w:rPr>
          <w:rFonts w:cstheme="minorHAnsi"/>
          <w:b/>
          <w:color w:val="000000" w:themeColor="text1"/>
          <w:sz w:val="24"/>
          <w:szCs w:val="24"/>
        </w:rPr>
        <w:t xml:space="preserve"> = 4;</w:t>
      </w:r>
    </w:p>
    <w:p w:rsidR="00C41F3E" w:rsidRDefault="004C1E3F" w:rsidP="004C1E3F">
      <w:pPr>
        <w:rPr>
          <w:rFonts w:cstheme="minorHAnsi"/>
          <w:color w:val="000000" w:themeColor="text1"/>
          <w:sz w:val="24"/>
          <w:szCs w:val="24"/>
        </w:rPr>
      </w:pPr>
      <w:proofErr w:type="gramStart"/>
      <w:r w:rsidRPr="004C1E3F">
        <w:rPr>
          <w:rFonts w:cstheme="minorHAnsi"/>
          <w:b/>
          <w:color w:val="000000" w:themeColor="text1"/>
          <w:sz w:val="24"/>
          <w:szCs w:val="24"/>
          <w:lang w:val="en-US"/>
        </w:rPr>
        <w:t>echo</w:t>
      </w:r>
      <w:proofErr w:type="gramEnd"/>
      <w:r w:rsidRPr="004C1E3F">
        <w:rPr>
          <w:rFonts w:cstheme="minorHAnsi"/>
          <w:b/>
          <w:color w:val="000000" w:themeColor="text1"/>
          <w:sz w:val="24"/>
          <w:szCs w:val="24"/>
          <w:lang w:val="en-US"/>
        </w:rPr>
        <w:t xml:space="preserve"> $Bogdan </w:t>
      </w:r>
      <w:r w:rsidRPr="004B0FC8">
        <w:rPr>
          <w:rFonts w:cstheme="minorHAnsi"/>
          <w:b/>
          <w:color w:val="FF0000"/>
          <w:sz w:val="24"/>
          <w:szCs w:val="24"/>
          <w:lang w:val="en-US"/>
        </w:rPr>
        <w:t>.</w:t>
      </w:r>
      <w:r w:rsidRPr="004C1E3F">
        <w:rPr>
          <w:rFonts w:cstheme="minorHAnsi"/>
          <w:b/>
          <w:color w:val="000000" w:themeColor="text1"/>
          <w:sz w:val="24"/>
          <w:szCs w:val="24"/>
          <w:lang w:val="en-US"/>
        </w:rPr>
        <w:t xml:space="preserve"> '</w:t>
      </w:r>
      <w:r w:rsidRPr="004A71B1">
        <w:rPr>
          <w:rFonts w:cstheme="minorHAnsi"/>
          <w:b/>
          <w:color w:val="000000" w:themeColor="text1"/>
          <w:sz w:val="24"/>
          <w:szCs w:val="24"/>
          <w:lang w:val="en-US"/>
        </w:rPr>
        <w:t xml:space="preserve"> </w:t>
      </w:r>
      <w:r w:rsidRPr="004C1E3F">
        <w:rPr>
          <w:rFonts w:cstheme="minorHAnsi"/>
          <w:b/>
          <w:color w:val="000000" w:themeColor="text1"/>
          <w:sz w:val="24"/>
          <w:szCs w:val="24"/>
          <w:lang w:val="en-US"/>
        </w:rPr>
        <w:t xml:space="preserve"> '. $</w:t>
      </w:r>
      <w:proofErr w:type="gramStart"/>
      <w:r w:rsidRPr="004C1E3F">
        <w:rPr>
          <w:rFonts w:cstheme="minorHAnsi"/>
          <w:b/>
          <w:color w:val="000000" w:themeColor="text1"/>
          <w:sz w:val="24"/>
          <w:szCs w:val="24"/>
          <w:lang w:val="en-US"/>
        </w:rPr>
        <w:t xml:space="preserve">amount </w:t>
      </w:r>
      <w:r w:rsidRPr="004B0FC8">
        <w:rPr>
          <w:rFonts w:cstheme="minorHAnsi"/>
          <w:b/>
          <w:color w:val="FF0000"/>
          <w:sz w:val="24"/>
          <w:szCs w:val="24"/>
          <w:lang w:val="en-US"/>
        </w:rPr>
        <w:t>.</w:t>
      </w:r>
      <w:proofErr w:type="gramEnd"/>
      <w:r w:rsidRPr="004C1E3F">
        <w:rPr>
          <w:rFonts w:cstheme="minorHAnsi"/>
          <w:b/>
          <w:color w:val="000000" w:themeColor="text1"/>
          <w:sz w:val="24"/>
          <w:szCs w:val="24"/>
          <w:lang w:val="en-US"/>
        </w:rPr>
        <w:t xml:space="preserve"> </w:t>
      </w:r>
      <w:r w:rsidRPr="004C1E3F">
        <w:rPr>
          <w:rFonts w:cstheme="minorHAnsi"/>
          <w:b/>
          <w:color w:val="000000" w:themeColor="text1"/>
          <w:sz w:val="24"/>
          <w:szCs w:val="24"/>
        </w:rPr>
        <w:t>'</w:t>
      </w:r>
      <w:r>
        <w:rPr>
          <w:rFonts w:cstheme="minorHAnsi"/>
          <w:b/>
          <w:color w:val="000000" w:themeColor="text1"/>
          <w:sz w:val="24"/>
          <w:szCs w:val="24"/>
        </w:rPr>
        <w:t xml:space="preserve"> </w:t>
      </w:r>
      <w:r w:rsidRPr="004C1E3F">
        <w:rPr>
          <w:rFonts w:cstheme="minorHAnsi"/>
          <w:b/>
          <w:color w:val="000000" w:themeColor="text1"/>
          <w:sz w:val="24"/>
          <w:szCs w:val="24"/>
        </w:rPr>
        <w:t xml:space="preserve"> '</w:t>
      </w:r>
      <w:r w:rsidRPr="004B0FC8">
        <w:rPr>
          <w:rFonts w:cstheme="minorHAnsi"/>
          <w:b/>
          <w:color w:val="FF0000"/>
          <w:sz w:val="24"/>
          <w:szCs w:val="24"/>
        </w:rPr>
        <w:t>.</w:t>
      </w:r>
      <w:r w:rsidRPr="004C1E3F">
        <w:rPr>
          <w:rFonts w:cstheme="minorHAnsi"/>
          <w:b/>
          <w:color w:val="000000" w:themeColor="text1"/>
          <w:sz w:val="24"/>
          <w:szCs w:val="24"/>
        </w:rPr>
        <w:t xml:space="preserve"> "больших автобуса &lt;</w:t>
      </w:r>
      <w:r w:rsidRPr="004C1E3F">
        <w:rPr>
          <w:rFonts w:cstheme="minorHAnsi"/>
          <w:b/>
          <w:color w:val="000000" w:themeColor="text1"/>
          <w:sz w:val="24"/>
          <w:szCs w:val="24"/>
          <w:lang w:val="en-US"/>
        </w:rPr>
        <w:t>br</w:t>
      </w:r>
      <w:r w:rsidRPr="004C1E3F">
        <w:rPr>
          <w:rFonts w:cstheme="minorHAnsi"/>
          <w:b/>
          <w:color w:val="000000" w:themeColor="text1"/>
          <w:sz w:val="24"/>
          <w:szCs w:val="24"/>
        </w:rPr>
        <w:t>&gt;";</w:t>
      </w:r>
      <w:r>
        <w:rPr>
          <w:rFonts w:cstheme="minorHAnsi"/>
          <w:b/>
          <w:color w:val="000000" w:themeColor="text1"/>
          <w:sz w:val="24"/>
          <w:szCs w:val="24"/>
        </w:rPr>
        <w:t xml:space="preserve"> </w:t>
      </w:r>
      <w:r w:rsidR="00C41F3E" w:rsidRPr="00C41F3E">
        <w:rPr>
          <w:rFonts w:cstheme="minorHAnsi"/>
          <w:b/>
          <w:color w:val="000000" w:themeColor="text1"/>
          <w:sz w:val="24"/>
          <w:szCs w:val="24"/>
        </w:rPr>
        <w:t xml:space="preserve"> </w:t>
      </w:r>
      <w:r w:rsidR="00C41F3E" w:rsidRPr="002F1653">
        <w:rPr>
          <w:rFonts w:cstheme="minorHAnsi"/>
          <w:b/>
          <w:color w:val="E36C0A" w:themeColor="accent6" w:themeShade="BF"/>
          <w:sz w:val="24"/>
          <w:szCs w:val="24"/>
        </w:rPr>
        <w:t>точка</w:t>
      </w:r>
      <w:r w:rsidR="00C41F3E">
        <w:rPr>
          <w:rFonts w:cstheme="minorHAnsi"/>
          <w:b/>
          <w:color w:val="000000" w:themeColor="text1"/>
          <w:sz w:val="24"/>
          <w:szCs w:val="24"/>
        </w:rPr>
        <w:t xml:space="preserve"> </w:t>
      </w:r>
      <w:r w:rsidR="00C41F3E" w:rsidRPr="00C41F3E">
        <w:rPr>
          <w:rFonts w:cstheme="minorHAnsi"/>
          <w:color w:val="000000" w:themeColor="text1"/>
          <w:sz w:val="24"/>
          <w:szCs w:val="24"/>
        </w:rPr>
        <w:t>осуществляет</w:t>
      </w:r>
      <w:r w:rsidR="00C41F3E">
        <w:rPr>
          <w:rFonts w:cstheme="minorHAnsi"/>
          <w:b/>
          <w:color w:val="000000" w:themeColor="text1"/>
          <w:sz w:val="24"/>
          <w:szCs w:val="24"/>
        </w:rPr>
        <w:t xml:space="preserve"> </w:t>
      </w:r>
      <w:r w:rsidR="00C41F3E" w:rsidRPr="002F1653">
        <w:rPr>
          <w:rFonts w:cstheme="minorHAnsi"/>
          <w:b/>
          <w:color w:val="E36C0A" w:themeColor="accent6" w:themeShade="BF"/>
          <w:sz w:val="24"/>
          <w:szCs w:val="24"/>
        </w:rPr>
        <w:t>конкатенацию (соединение)</w:t>
      </w:r>
      <w:r w:rsidR="00C41F3E">
        <w:rPr>
          <w:rFonts w:cstheme="minorHAnsi"/>
          <w:b/>
          <w:color w:val="000000" w:themeColor="text1"/>
          <w:sz w:val="24"/>
          <w:szCs w:val="24"/>
        </w:rPr>
        <w:t xml:space="preserve"> </w:t>
      </w:r>
      <w:r w:rsidR="00C41F3E" w:rsidRPr="00C41F3E">
        <w:rPr>
          <w:rFonts w:cstheme="minorHAnsi"/>
          <w:color w:val="000000" w:themeColor="text1"/>
          <w:sz w:val="24"/>
          <w:szCs w:val="24"/>
        </w:rPr>
        <w:t>строк и символов</w:t>
      </w:r>
    </w:p>
    <w:p w:rsidR="004C1E3F" w:rsidRDefault="004C1E3F" w:rsidP="004C1E3F">
      <w:pPr>
        <w:rPr>
          <w:rFonts w:cstheme="minorHAnsi"/>
          <w:color w:val="000000" w:themeColor="text1"/>
          <w:sz w:val="24"/>
          <w:szCs w:val="24"/>
        </w:rPr>
      </w:pPr>
      <w:r>
        <w:rPr>
          <w:rFonts w:cstheme="minorHAnsi"/>
          <w:color w:val="000000" w:themeColor="text1"/>
          <w:sz w:val="24"/>
          <w:szCs w:val="24"/>
        </w:rPr>
        <w:t xml:space="preserve">Выведет: </w:t>
      </w:r>
      <w:r>
        <w:rPr>
          <w:color w:val="000000"/>
          <w:sz w:val="27"/>
          <w:szCs w:val="27"/>
        </w:rPr>
        <w:t>В городе Сумы появились 4 больших автобуса</w:t>
      </w:r>
    </w:p>
    <w:p w:rsidR="005E614D" w:rsidRDefault="005E614D" w:rsidP="00100F43">
      <w:pPr>
        <w:rPr>
          <w:rFonts w:cstheme="minorHAnsi"/>
          <w:color w:val="000000" w:themeColor="text1"/>
          <w:sz w:val="24"/>
          <w:szCs w:val="24"/>
          <w:lang w:val="en-US"/>
        </w:rPr>
      </w:pPr>
      <w:r w:rsidRPr="002F1653">
        <w:rPr>
          <w:rFonts w:cstheme="minorHAnsi"/>
          <w:b/>
          <w:color w:val="E36C0A" w:themeColor="accent6" w:themeShade="BF"/>
          <w:sz w:val="24"/>
          <w:szCs w:val="24"/>
        </w:rPr>
        <w:t>//</w:t>
      </w:r>
      <w:r w:rsidRPr="005E614D">
        <w:rPr>
          <w:rFonts w:cstheme="minorHAnsi"/>
          <w:b/>
          <w:color w:val="FF0000"/>
          <w:sz w:val="24"/>
          <w:szCs w:val="24"/>
        </w:rPr>
        <w:t xml:space="preserve"> </w:t>
      </w:r>
      <w:r>
        <w:rPr>
          <w:rFonts w:cstheme="minorHAnsi"/>
          <w:color w:val="000000" w:themeColor="text1"/>
          <w:sz w:val="24"/>
          <w:szCs w:val="24"/>
        </w:rPr>
        <w:t xml:space="preserve">данный символ означает комментирование, и все, что находиться в нем </w:t>
      </w:r>
      <w:r>
        <w:rPr>
          <w:rFonts w:cstheme="minorHAnsi"/>
          <w:color w:val="000000" w:themeColor="text1"/>
          <w:sz w:val="24"/>
          <w:szCs w:val="24"/>
          <w:lang w:val="en-US"/>
        </w:rPr>
        <w:t>PHP</w:t>
      </w:r>
      <w:r w:rsidRPr="005E614D">
        <w:rPr>
          <w:rFonts w:cstheme="minorHAnsi"/>
          <w:color w:val="000000" w:themeColor="text1"/>
          <w:sz w:val="24"/>
          <w:szCs w:val="24"/>
        </w:rPr>
        <w:t xml:space="preserve"> </w:t>
      </w:r>
      <w:r>
        <w:rPr>
          <w:rFonts w:cstheme="minorHAnsi"/>
          <w:color w:val="000000" w:themeColor="text1"/>
          <w:sz w:val="24"/>
          <w:szCs w:val="24"/>
        </w:rPr>
        <w:t>не видит</w:t>
      </w:r>
    </w:p>
    <w:p w:rsidR="002A3C0F" w:rsidRDefault="002A3C0F" w:rsidP="00100F43">
      <w:pPr>
        <w:rPr>
          <w:rFonts w:cstheme="minorHAnsi"/>
          <w:color w:val="000000" w:themeColor="text1"/>
          <w:sz w:val="24"/>
          <w:szCs w:val="24"/>
          <w:lang w:val="en-US"/>
        </w:rPr>
      </w:pPr>
      <w:r w:rsidRPr="002A3C0F">
        <w:rPr>
          <w:rFonts w:cstheme="minorHAnsi"/>
          <w:b/>
          <w:color w:val="E36C0A" w:themeColor="accent6" w:themeShade="BF"/>
          <w:sz w:val="24"/>
          <w:szCs w:val="24"/>
          <w:lang w:val="en-US"/>
        </w:rPr>
        <w:t>/**</w:t>
      </w:r>
      <w:r w:rsidRPr="002A3C0F">
        <w:rPr>
          <w:rFonts w:cstheme="minorHAnsi"/>
          <w:b/>
          <w:color w:val="E36C0A" w:themeColor="accent6" w:themeShade="BF"/>
          <w:sz w:val="24"/>
          <w:szCs w:val="24"/>
        </w:rPr>
        <w:t>+</w:t>
      </w:r>
      <w:r>
        <w:rPr>
          <w:rFonts w:cstheme="minorHAnsi"/>
          <w:color w:val="000000" w:themeColor="text1"/>
          <w:sz w:val="24"/>
          <w:szCs w:val="24"/>
          <w:lang w:val="uk-UA"/>
        </w:rPr>
        <w:t xml:space="preserve"> </w:t>
      </w:r>
      <w:proofErr w:type="gramStart"/>
      <w:r w:rsidRPr="002A3C0F">
        <w:rPr>
          <w:rFonts w:cstheme="minorHAnsi"/>
          <w:b/>
          <w:color w:val="E36C0A" w:themeColor="accent6" w:themeShade="BF"/>
          <w:sz w:val="24"/>
          <w:szCs w:val="24"/>
          <w:lang w:val="en-US"/>
        </w:rPr>
        <w:t>Enter</w:t>
      </w:r>
      <w:proofErr w:type="gramEnd"/>
      <w:r>
        <w:rPr>
          <w:rFonts w:cstheme="minorHAnsi"/>
          <w:color w:val="000000" w:themeColor="text1"/>
          <w:sz w:val="24"/>
          <w:szCs w:val="24"/>
          <w:lang w:val="en-US"/>
        </w:rPr>
        <w:t xml:space="preserve"> </w:t>
      </w:r>
      <w:r>
        <w:rPr>
          <w:rFonts w:cstheme="minorHAnsi"/>
          <w:color w:val="000000" w:themeColor="text1"/>
          <w:sz w:val="24"/>
          <w:szCs w:val="24"/>
        </w:rPr>
        <w:t>комментирование на несколько рядов вниз</w:t>
      </w:r>
    </w:p>
    <w:p w:rsidR="00661620" w:rsidRDefault="00661620" w:rsidP="00100F43">
      <w:pPr>
        <w:rPr>
          <w:rFonts w:cstheme="minorHAnsi"/>
          <w:color w:val="000000" w:themeColor="text1"/>
          <w:sz w:val="24"/>
          <w:szCs w:val="24"/>
          <w:lang w:val="en-US"/>
        </w:rPr>
      </w:pPr>
      <w:r w:rsidRPr="00661620">
        <w:rPr>
          <w:rFonts w:cstheme="minorHAnsi"/>
          <w:b/>
          <w:color w:val="E36C0A" w:themeColor="accent6" w:themeShade="BF"/>
          <w:sz w:val="24"/>
          <w:szCs w:val="24"/>
          <w:lang w:val="en-US"/>
        </w:rPr>
        <w:t>==</w:t>
      </w:r>
      <w:r>
        <w:rPr>
          <w:rFonts w:cstheme="minorHAnsi"/>
          <w:b/>
          <w:color w:val="E36C0A" w:themeColor="accent6" w:themeShade="BF"/>
          <w:sz w:val="24"/>
          <w:szCs w:val="24"/>
          <w:lang w:val="en-US"/>
        </w:rPr>
        <w:t xml:space="preserve"> </w:t>
      </w:r>
      <w:proofErr w:type="gramStart"/>
      <w:r>
        <w:rPr>
          <w:rFonts w:cstheme="minorHAnsi"/>
          <w:color w:val="000000" w:themeColor="text1"/>
          <w:sz w:val="24"/>
          <w:szCs w:val="24"/>
        </w:rPr>
        <w:t>сравнение</w:t>
      </w:r>
      <w:proofErr w:type="gramEnd"/>
      <w:r>
        <w:rPr>
          <w:rFonts w:cstheme="minorHAnsi"/>
          <w:color w:val="000000" w:themeColor="text1"/>
          <w:sz w:val="24"/>
          <w:szCs w:val="24"/>
        </w:rPr>
        <w:t xml:space="preserve"> </w:t>
      </w:r>
      <w:r>
        <w:rPr>
          <w:rFonts w:cstheme="minorHAnsi"/>
          <w:color w:val="000000" w:themeColor="text1"/>
          <w:sz w:val="24"/>
          <w:szCs w:val="24"/>
        </w:rPr>
        <w:br/>
      </w:r>
      <w:r>
        <w:rPr>
          <w:rFonts w:cstheme="minorHAnsi"/>
          <w:b/>
          <w:color w:val="E36C0A" w:themeColor="accent6" w:themeShade="BF"/>
          <w:sz w:val="24"/>
          <w:szCs w:val="24"/>
        </w:rPr>
        <w:t xml:space="preserve">=   </w:t>
      </w:r>
      <w:r>
        <w:rPr>
          <w:rFonts w:cstheme="minorHAnsi"/>
          <w:color w:val="000000" w:themeColor="text1"/>
          <w:sz w:val="24"/>
          <w:szCs w:val="24"/>
        </w:rPr>
        <w:t>присвоение</w:t>
      </w:r>
    </w:p>
    <w:p w:rsidR="003F5703" w:rsidRPr="003F5703" w:rsidRDefault="003F5703" w:rsidP="00100F43">
      <w:pPr>
        <w:rPr>
          <w:rFonts w:cstheme="minorHAnsi"/>
          <w:color w:val="000000" w:themeColor="text1"/>
          <w:sz w:val="24"/>
          <w:szCs w:val="24"/>
        </w:rPr>
      </w:pPr>
      <w:r w:rsidRPr="003F5703">
        <w:rPr>
          <w:rFonts w:cstheme="minorHAnsi"/>
          <w:b/>
          <w:color w:val="E36C0A" w:themeColor="accent6" w:themeShade="BF"/>
          <w:sz w:val="24"/>
          <w:szCs w:val="24"/>
          <w:lang w:val="en-US"/>
        </w:rPr>
        <w:t>/n</w:t>
      </w:r>
      <w:r>
        <w:rPr>
          <w:rFonts w:cstheme="minorHAnsi"/>
          <w:color w:val="000000" w:themeColor="text1"/>
          <w:sz w:val="24"/>
          <w:szCs w:val="24"/>
          <w:lang w:val="en-US"/>
        </w:rPr>
        <w:t xml:space="preserve"> </w:t>
      </w:r>
      <w:r>
        <w:rPr>
          <w:rFonts w:cstheme="minorHAnsi"/>
          <w:color w:val="000000" w:themeColor="text1"/>
          <w:sz w:val="24"/>
          <w:szCs w:val="24"/>
        </w:rPr>
        <w:t>перенос на новую строку</w:t>
      </w:r>
    </w:p>
    <w:p w:rsidR="00AD3B54" w:rsidRPr="00AD3B54" w:rsidRDefault="00AD3B54" w:rsidP="00100F43">
      <w:pPr>
        <w:rPr>
          <w:rFonts w:cstheme="minorHAnsi"/>
          <w:sz w:val="24"/>
          <w:szCs w:val="24"/>
        </w:rPr>
      </w:pPr>
      <w:r w:rsidRPr="00AD3B54">
        <w:rPr>
          <w:rFonts w:cstheme="minorHAnsi"/>
          <w:b/>
          <w:color w:val="E36C0A" w:themeColor="accent6" w:themeShade="BF"/>
          <w:sz w:val="24"/>
          <w:szCs w:val="24"/>
          <w:lang w:val="en-US"/>
        </w:rPr>
        <w:t>@</w:t>
      </w:r>
      <w:r>
        <w:rPr>
          <w:rFonts w:cstheme="minorHAnsi"/>
          <w:b/>
          <w:color w:val="E36C0A" w:themeColor="accent6" w:themeShade="BF"/>
          <w:sz w:val="24"/>
          <w:szCs w:val="24"/>
          <w:lang w:val="en-US"/>
        </w:rPr>
        <w:t xml:space="preserve"> </w:t>
      </w:r>
      <w:proofErr w:type="gramStart"/>
      <w:r>
        <w:rPr>
          <w:rFonts w:cstheme="minorHAnsi"/>
          <w:sz w:val="24"/>
          <w:szCs w:val="24"/>
        </w:rPr>
        <w:t>подавляет</w:t>
      </w:r>
      <w:proofErr w:type="gramEnd"/>
      <w:r>
        <w:rPr>
          <w:rFonts w:cstheme="minorHAnsi"/>
          <w:sz w:val="24"/>
          <w:szCs w:val="24"/>
        </w:rPr>
        <w:t xml:space="preserve"> все ошибки, которые могут появиться при чтении значения переменной. </w:t>
      </w:r>
      <w:r>
        <w:rPr>
          <w:rFonts w:ascii="Helvetica" w:hAnsi="Helvetica" w:cs="Helvetica"/>
          <w:color w:val="333333"/>
          <w:shd w:val="clear" w:color="auto" w:fill="F2F2F2"/>
        </w:rPr>
        <w:t>В случае</w:t>
      </w:r>
      <w:proofErr w:type="gramStart"/>
      <w:r>
        <w:rPr>
          <w:rFonts w:ascii="Helvetica" w:hAnsi="Helvetica" w:cs="Helvetica"/>
          <w:color w:val="333333"/>
          <w:shd w:val="clear" w:color="auto" w:fill="F2F2F2"/>
        </w:rPr>
        <w:t>,</w:t>
      </w:r>
      <w:proofErr w:type="gramEnd"/>
      <w:r>
        <w:rPr>
          <w:rFonts w:ascii="Helvetica" w:hAnsi="Helvetica" w:cs="Helvetica"/>
          <w:color w:val="333333"/>
          <w:shd w:val="clear" w:color="auto" w:fill="F2F2F2"/>
        </w:rPr>
        <w:t xml:space="preserve"> если он предшествует какому-либо выражению в PHP-коде, любые сообщения об ошибках, генерируемые этим выражением, будут проигнорированы.</w:t>
      </w:r>
      <w:r>
        <w:rPr>
          <w:rFonts w:cstheme="minorHAnsi"/>
          <w:sz w:val="24"/>
          <w:szCs w:val="24"/>
        </w:rPr>
        <w:t xml:space="preserve"> </w:t>
      </w:r>
    </w:p>
    <w:p w:rsidR="00AD3B54" w:rsidRPr="00AD3B54" w:rsidRDefault="00AD3B54" w:rsidP="00100F43">
      <w:pPr>
        <w:rPr>
          <w:rFonts w:cstheme="minorHAnsi"/>
          <w:color w:val="000000" w:themeColor="text1"/>
          <w:sz w:val="24"/>
          <w:szCs w:val="24"/>
          <w:lang w:val="en-US"/>
        </w:rPr>
      </w:pPr>
      <w:r>
        <w:rPr>
          <w:rFonts w:ascii="Helvetica" w:hAnsi="Helvetica" w:cs="Helvetica"/>
          <w:color w:val="333333"/>
          <w:shd w:val="clear" w:color="auto" w:fill="F4DFDF"/>
        </w:rPr>
        <w:t xml:space="preserve">На сегодняшний день оператор </w:t>
      </w:r>
      <w:r w:rsidRPr="00AD3B54">
        <w:rPr>
          <w:rFonts w:ascii="Helvetica" w:hAnsi="Helvetica" w:cs="Helvetica"/>
          <w:b/>
          <w:color w:val="E36C0A" w:themeColor="accent6" w:themeShade="BF"/>
          <w:shd w:val="clear" w:color="auto" w:fill="F4DFDF"/>
        </w:rPr>
        <w:t>"@"</w:t>
      </w:r>
      <w:r>
        <w:rPr>
          <w:rFonts w:ascii="Helvetica" w:hAnsi="Helvetica" w:cs="Helvetica"/>
          <w:color w:val="333333"/>
          <w:shd w:val="clear" w:color="auto" w:fill="F4DFDF"/>
        </w:rPr>
        <w:t xml:space="preserve"> подавляет вывод сообщений даже о критических ошибках, прерывающих работу скрипта. Помимо всего прочего, это означает, что если вы использовали "@" для подавления ошибок, возникающих при работе какой-либо функции, в случае если она недоступна или написана неправильно, дальнейшая работа скрипта будет остановлена без каких-либо уведомлений.</w:t>
      </w:r>
    </w:p>
    <w:p w:rsidR="005E614D" w:rsidRPr="002F1653" w:rsidRDefault="005E614D" w:rsidP="00100F43">
      <w:pPr>
        <w:rPr>
          <w:rFonts w:ascii="Arial Black" w:hAnsi="Arial Black" w:cstheme="minorHAnsi"/>
          <w:b/>
          <w:color w:val="FF0000"/>
          <w:sz w:val="36"/>
          <w:szCs w:val="36"/>
          <w:u w:val="single"/>
        </w:rPr>
      </w:pPr>
      <w:r w:rsidRPr="002F1653">
        <w:rPr>
          <w:rFonts w:ascii="Arial Black" w:hAnsi="Arial Black" w:cstheme="minorHAnsi"/>
          <w:b/>
          <w:color w:val="FF0000"/>
          <w:sz w:val="36"/>
          <w:szCs w:val="36"/>
          <w:u w:val="single"/>
        </w:rPr>
        <w:t>Типы данных</w:t>
      </w:r>
    </w:p>
    <w:p w:rsidR="00C22EB6" w:rsidRDefault="005E614D" w:rsidP="00100F43">
      <w:pPr>
        <w:pStyle w:val="a3"/>
        <w:numPr>
          <w:ilvl w:val="0"/>
          <w:numId w:val="2"/>
        </w:numPr>
        <w:rPr>
          <w:rFonts w:cstheme="minorHAnsi"/>
          <w:color w:val="000000" w:themeColor="text1"/>
          <w:sz w:val="24"/>
          <w:szCs w:val="24"/>
        </w:rPr>
      </w:pPr>
      <w:r w:rsidRPr="00C22EB6">
        <w:rPr>
          <w:rFonts w:cstheme="minorHAnsi"/>
          <w:b/>
          <w:color w:val="000000" w:themeColor="text1"/>
          <w:sz w:val="24"/>
          <w:szCs w:val="24"/>
        </w:rPr>
        <w:t>$</w:t>
      </w:r>
      <w:r w:rsidRPr="00C22EB6">
        <w:rPr>
          <w:rFonts w:cstheme="minorHAnsi"/>
          <w:b/>
          <w:color w:val="000000" w:themeColor="text1"/>
          <w:sz w:val="24"/>
          <w:szCs w:val="24"/>
          <w:lang w:val="en-US"/>
        </w:rPr>
        <w:t>a</w:t>
      </w:r>
      <w:r w:rsidRPr="00C22EB6">
        <w:rPr>
          <w:rFonts w:cstheme="minorHAnsi"/>
          <w:b/>
          <w:color w:val="000000" w:themeColor="text1"/>
          <w:sz w:val="24"/>
          <w:szCs w:val="24"/>
        </w:rPr>
        <w:t>=</w:t>
      </w:r>
      <w:r w:rsidR="0072458D" w:rsidRPr="002F1653">
        <w:rPr>
          <w:rFonts w:cstheme="minorHAnsi"/>
          <w:b/>
          <w:color w:val="E36C0A" w:themeColor="accent6" w:themeShade="BF"/>
          <w:sz w:val="24"/>
          <w:szCs w:val="24"/>
        </w:rPr>
        <w:t>10</w:t>
      </w:r>
      <w:r w:rsidR="0072458D" w:rsidRPr="00C22EB6">
        <w:rPr>
          <w:rFonts w:cstheme="minorHAnsi"/>
          <w:b/>
          <w:color w:val="000000" w:themeColor="text1"/>
          <w:sz w:val="24"/>
          <w:szCs w:val="24"/>
        </w:rPr>
        <w:t>;</w:t>
      </w:r>
      <w:r w:rsidR="0072458D" w:rsidRPr="00C22EB6">
        <w:rPr>
          <w:rFonts w:cstheme="minorHAnsi"/>
          <w:color w:val="000000" w:themeColor="text1"/>
          <w:sz w:val="24"/>
          <w:szCs w:val="24"/>
        </w:rPr>
        <w:t xml:space="preserve"> </w:t>
      </w:r>
    </w:p>
    <w:p w:rsidR="005E614D" w:rsidRDefault="00C22EB6" w:rsidP="00C22EB6">
      <w:pPr>
        <w:pStyle w:val="a3"/>
        <w:rPr>
          <w:rFonts w:cstheme="minorHAnsi"/>
          <w:b/>
          <w:color w:val="FF0000"/>
          <w:sz w:val="24"/>
          <w:szCs w:val="24"/>
        </w:rPr>
      </w:pPr>
      <w:r w:rsidRPr="002F1653">
        <w:rPr>
          <w:rFonts w:cstheme="minorHAnsi"/>
          <w:b/>
          <w:color w:val="E36C0A" w:themeColor="accent6" w:themeShade="BF"/>
          <w:sz w:val="24"/>
          <w:szCs w:val="24"/>
        </w:rPr>
        <w:t xml:space="preserve"> </w:t>
      </w:r>
      <w:r w:rsidR="0072458D" w:rsidRPr="002F1653">
        <w:rPr>
          <w:rFonts w:cstheme="minorHAnsi"/>
          <w:b/>
          <w:color w:val="E36C0A" w:themeColor="accent6" w:themeShade="BF"/>
          <w:sz w:val="24"/>
          <w:szCs w:val="24"/>
          <w:lang w:val="en-US"/>
        </w:rPr>
        <w:t>integer</w:t>
      </w:r>
      <w:r w:rsidR="0072458D" w:rsidRPr="002F1653">
        <w:rPr>
          <w:rFonts w:cstheme="minorHAnsi"/>
          <w:b/>
          <w:color w:val="E36C0A" w:themeColor="accent6" w:themeShade="BF"/>
          <w:sz w:val="24"/>
          <w:szCs w:val="24"/>
        </w:rPr>
        <w:t xml:space="preserve"> (</w:t>
      </w:r>
      <w:r w:rsidR="0072458D" w:rsidRPr="002F1653">
        <w:rPr>
          <w:rFonts w:cstheme="minorHAnsi"/>
          <w:b/>
          <w:color w:val="E36C0A" w:themeColor="accent6" w:themeShade="BF"/>
          <w:sz w:val="24"/>
          <w:szCs w:val="24"/>
          <w:lang w:val="en-US"/>
        </w:rPr>
        <w:t>int</w:t>
      </w:r>
      <w:r w:rsidR="0072458D" w:rsidRPr="002F1653">
        <w:rPr>
          <w:rFonts w:cstheme="minorHAnsi"/>
          <w:b/>
          <w:color w:val="E36C0A" w:themeColor="accent6" w:themeShade="BF"/>
          <w:sz w:val="24"/>
          <w:szCs w:val="24"/>
        </w:rPr>
        <w:t>)</w:t>
      </w:r>
      <w:r w:rsidR="0072458D" w:rsidRPr="002F1653">
        <w:rPr>
          <w:rFonts w:cstheme="minorHAnsi"/>
          <w:color w:val="E36C0A" w:themeColor="accent6" w:themeShade="BF"/>
          <w:sz w:val="24"/>
          <w:szCs w:val="24"/>
        </w:rPr>
        <w:t xml:space="preserve"> </w:t>
      </w:r>
      <w:r w:rsidR="0072458D" w:rsidRPr="00C22EB6">
        <w:rPr>
          <w:rFonts w:cstheme="minorHAnsi"/>
          <w:color w:val="000000" w:themeColor="text1"/>
          <w:sz w:val="24"/>
          <w:szCs w:val="24"/>
        </w:rPr>
        <w:t xml:space="preserve">– </w:t>
      </w:r>
      <w:r w:rsidR="00A0192D" w:rsidRPr="00C22EB6">
        <w:rPr>
          <w:rFonts w:cstheme="minorHAnsi"/>
          <w:color w:val="000000" w:themeColor="text1"/>
          <w:sz w:val="24"/>
          <w:szCs w:val="24"/>
        </w:rPr>
        <w:t xml:space="preserve">переменная, которая имеет тип данных: </w:t>
      </w:r>
      <w:r w:rsidR="0072458D" w:rsidRPr="002F1653">
        <w:rPr>
          <w:rFonts w:cstheme="minorHAnsi"/>
          <w:b/>
          <w:color w:val="E36C0A" w:themeColor="accent6" w:themeShade="BF"/>
          <w:sz w:val="24"/>
          <w:szCs w:val="24"/>
        </w:rPr>
        <w:t>целое число</w:t>
      </w:r>
    </w:p>
    <w:p w:rsidR="00C22EB6" w:rsidRPr="00C22EB6" w:rsidRDefault="00C22EB6" w:rsidP="00C22EB6">
      <w:pPr>
        <w:pStyle w:val="a3"/>
        <w:rPr>
          <w:rFonts w:cstheme="minorHAnsi"/>
          <w:color w:val="000000" w:themeColor="text1"/>
          <w:sz w:val="24"/>
          <w:szCs w:val="24"/>
        </w:rPr>
      </w:pPr>
    </w:p>
    <w:p w:rsidR="00C22EB6" w:rsidRDefault="0072458D" w:rsidP="00C22EB6">
      <w:pPr>
        <w:pStyle w:val="a3"/>
        <w:numPr>
          <w:ilvl w:val="0"/>
          <w:numId w:val="2"/>
        </w:numPr>
        <w:rPr>
          <w:rFonts w:cstheme="minorHAnsi"/>
          <w:color w:val="000000" w:themeColor="text1"/>
          <w:sz w:val="24"/>
          <w:szCs w:val="24"/>
        </w:rPr>
      </w:pPr>
      <w:r w:rsidRPr="00C22EB6">
        <w:rPr>
          <w:rFonts w:cstheme="minorHAnsi"/>
          <w:b/>
          <w:color w:val="000000" w:themeColor="text1"/>
          <w:sz w:val="24"/>
          <w:szCs w:val="24"/>
        </w:rPr>
        <w:t>$</w:t>
      </w:r>
      <w:r w:rsidRPr="00C22EB6">
        <w:rPr>
          <w:rFonts w:cstheme="minorHAnsi"/>
          <w:b/>
          <w:color w:val="000000" w:themeColor="text1"/>
          <w:sz w:val="24"/>
          <w:szCs w:val="24"/>
          <w:lang w:val="en-US"/>
        </w:rPr>
        <w:t>b</w:t>
      </w:r>
      <w:r w:rsidRPr="00C22EB6">
        <w:rPr>
          <w:rFonts w:cstheme="minorHAnsi"/>
          <w:b/>
          <w:color w:val="000000" w:themeColor="text1"/>
          <w:sz w:val="24"/>
          <w:szCs w:val="24"/>
        </w:rPr>
        <w:t>=</w:t>
      </w:r>
      <w:r w:rsidRPr="002F1653">
        <w:rPr>
          <w:rFonts w:cstheme="minorHAnsi"/>
          <w:b/>
          <w:color w:val="E36C0A" w:themeColor="accent6" w:themeShade="BF"/>
          <w:sz w:val="24"/>
          <w:szCs w:val="24"/>
        </w:rPr>
        <w:t>10.12</w:t>
      </w:r>
      <w:r w:rsidRPr="00C22EB6">
        <w:rPr>
          <w:rFonts w:cstheme="minorHAnsi"/>
          <w:b/>
          <w:color w:val="000000" w:themeColor="text1"/>
          <w:sz w:val="24"/>
          <w:szCs w:val="24"/>
        </w:rPr>
        <w:t>;</w:t>
      </w:r>
      <w:r w:rsidRPr="00C22EB6">
        <w:rPr>
          <w:rFonts w:cstheme="minorHAnsi"/>
          <w:color w:val="000000" w:themeColor="text1"/>
          <w:sz w:val="24"/>
          <w:szCs w:val="24"/>
        </w:rPr>
        <w:t xml:space="preserve"> </w:t>
      </w:r>
    </w:p>
    <w:p w:rsidR="0072458D" w:rsidRDefault="0072458D" w:rsidP="00C22EB6">
      <w:pPr>
        <w:pStyle w:val="a3"/>
        <w:rPr>
          <w:rFonts w:cstheme="minorHAnsi"/>
          <w:b/>
          <w:color w:val="FF0000"/>
          <w:sz w:val="24"/>
          <w:szCs w:val="24"/>
        </w:rPr>
      </w:pPr>
      <w:r w:rsidRPr="002F1653">
        <w:rPr>
          <w:rFonts w:cstheme="minorHAnsi"/>
          <w:b/>
          <w:color w:val="E36C0A" w:themeColor="accent6" w:themeShade="BF"/>
          <w:sz w:val="24"/>
          <w:szCs w:val="24"/>
          <w:lang w:val="en-US"/>
        </w:rPr>
        <w:t>float</w:t>
      </w:r>
      <w:r w:rsidRPr="00C22EB6">
        <w:rPr>
          <w:rFonts w:cstheme="minorHAnsi"/>
          <w:b/>
          <w:color w:val="FF0000"/>
          <w:sz w:val="24"/>
          <w:szCs w:val="24"/>
        </w:rPr>
        <w:t xml:space="preserve"> </w:t>
      </w:r>
      <w:r w:rsidRPr="00C22EB6">
        <w:rPr>
          <w:rFonts w:cstheme="minorHAnsi"/>
          <w:color w:val="000000" w:themeColor="text1"/>
          <w:sz w:val="24"/>
          <w:szCs w:val="24"/>
        </w:rPr>
        <w:t xml:space="preserve">– </w:t>
      </w:r>
      <w:r w:rsidR="00A0192D" w:rsidRPr="00C22EB6">
        <w:rPr>
          <w:rFonts w:cstheme="minorHAnsi"/>
          <w:color w:val="000000" w:themeColor="text1"/>
          <w:sz w:val="24"/>
          <w:szCs w:val="24"/>
        </w:rPr>
        <w:t xml:space="preserve">переменная, которая имеет тип данных: </w:t>
      </w:r>
      <w:r w:rsidRPr="002F1653">
        <w:rPr>
          <w:rFonts w:cstheme="minorHAnsi"/>
          <w:b/>
          <w:color w:val="E36C0A" w:themeColor="accent6" w:themeShade="BF"/>
          <w:sz w:val="24"/>
          <w:szCs w:val="24"/>
        </w:rPr>
        <w:t>дробное число</w:t>
      </w:r>
    </w:p>
    <w:p w:rsidR="00C22EB6" w:rsidRPr="00C22EB6" w:rsidRDefault="00C22EB6" w:rsidP="00C22EB6">
      <w:pPr>
        <w:pStyle w:val="a3"/>
        <w:rPr>
          <w:rFonts w:cstheme="minorHAnsi"/>
          <w:color w:val="000000" w:themeColor="text1"/>
          <w:sz w:val="24"/>
          <w:szCs w:val="24"/>
        </w:rPr>
      </w:pPr>
    </w:p>
    <w:p w:rsidR="00C22EB6" w:rsidRDefault="000F4A45" w:rsidP="00100F43">
      <w:pPr>
        <w:pStyle w:val="a3"/>
        <w:numPr>
          <w:ilvl w:val="0"/>
          <w:numId w:val="2"/>
        </w:numPr>
        <w:rPr>
          <w:rFonts w:cstheme="minorHAnsi"/>
          <w:color w:val="000000" w:themeColor="text1"/>
          <w:sz w:val="24"/>
          <w:szCs w:val="24"/>
        </w:rPr>
      </w:pPr>
      <w:r w:rsidRPr="00C22EB6">
        <w:rPr>
          <w:rFonts w:cstheme="minorHAnsi"/>
          <w:b/>
          <w:color w:val="000000" w:themeColor="text1"/>
          <w:sz w:val="24"/>
          <w:szCs w:val="24"/>
        </w:rPr>
        <w:t>$</w:t>
      </w:r>
      <w:r w:rsidRPr="00C22EB6">
        <w:rPr>
          <w:rFonts w:cstheme="minorHAnsi"/>
          <w:b/>
          <w:color w:val="000000" w:themeColor="text1"/>
          <w:sz w:val="24"/>
          <w:szCs w:val="24"/>
          <w:lang w:val="en-US"/>
        </w:rPr>
        <w:t>c</w:t>
      </w:r>
      <w:r w:rsidR="00C22EB6" w:rsidRPr="002F1653">
        <w:rPr>
          <w:rFonts w:cstheme="minorHAnsi"/>
          <w:b/>
          <w:color w:val="E36C0A" w:themeColor="accent6" w:themeShade="BF"/>
          <w:sz w:val="24"/>
          <w:szCs w:val="24"/>
        </w:rPr>
        <w:t>=</w:t>
      </w:r>
      <w:r w:rsidR="00C22EB6" w:rsidRPr="002F1653">
        <w:rPr>
          <w:rFonts w:cstheme="minorHAnsi"/>
          <w:b/>
          <w:color w:val="E36C0A" w:themeColor="accent6" w:themeShade="BF"/>
          <w:sz w:val="24"/>
          <w:szCs w:val="24"/>
          <w:lang w:val="en-US"/>
        </w:rPr>
        <w:t>’</w:t>
      </w:r>
      <w:r w:rsidRPr="002F1653">
        <w:rPr>
          <w:rFonts w:cstheme="minorHAnsi"/>
          <w:b/>
          <w:color w:val="E36C0A" w:themeColor="accent6" w:themeShade="BF"/>
          <w:sz w:val="24"/>
          <w:szCs w:val="24"/>
          <w:lang w:val="en-US"/>
        </w:rPr>
        <w:t>Bus</w:t>
      </w:r>
      <w:r w:rsidRPr="002F1653">
        <w:rPr>
          <w:rFonts w:cstheme="minorHAnsi"/>
          <w:b/>
          <w:color w:val="E36C0A" w:themeColor="accent6" w:themeShade="BF"/>
          <w:sz w:val="24"/>
          <w:szCs w:val="24"/>
        </w:rPr>
        <w:t xml:space="preserve"> </w:t>
      </w:r>
      <w:r w:rsidRPr="002F1653">
        <w:rPr>
          <w:rFonts w:cstheme="minorHAnsi"/>
          <w:b/>
          <w:color w:val="E36C0A" w:themeColor="accent6" w:themeShade="BF"/>
          <w:sz w:val="24"/>
          <w:szCs w:val="24"/>
          <w:lang w:val="en-US"/>
        </w:rPr>
        <w:t>Bogdan</w:t>
      </w:r>
      <w:r w:rsidR="00C22EB6" w:rsidRPr="002F1653">
        <w:rPr>
          <w:rFonts w:cstheme="minorHAnsi"/>
          <w:b/>
          <w:color w:val="E36C0A" w:themeColor="accent6" w:themeShade="BF"/>
          <w:sz w:val="24"/>
          <w:szCs w:val="24"/>
          <w:lang w:val="en-US"/>
        </w:rPr>
        <w:t>’</w:t>
      </w:r>
      <w:r w:rsidRPr="00C22EB6">
        <w:rPr>
          <w:rFonts w:cstheme="minorHAnsi"/>
          <w:b/>
          <w:color w:val="000000" w:themeColor="text1"/>
          <w:sz w:val="24"/>
          <w:szCs w:val="24"/>
        </w:rPr>
        <w:t>;</w:t>
      </w:r>
      <w:r w:rsidRPr="00C22EB6">
        <w:rPr>
          <w:rFonts w:cstheme="minorHAnsi"/>
          <w:color w:val="000000" w:themeColor="text1"/>
          <w:sz w:val="24"/>
          <w:szCs w:val="24"/>
        </w:rPr>
        <w:t xml:space="preserve"> </w:t>
      </w:r>
    </w:p>
    <w:p w:rsidR="000F4A45" w:rsidRPr="00A47613" w:rsidRDefault="000F4A45" w:rsidP="00C22EB6">
      <w:pPr>
        <w:pStyle w:val="a3"/>
        <w:rPr>
          <w:rFonts w:cstheme="minorHAnsi"/>
          <w:b/>
          <w:color w:val="FF0000"/>
          <w:sz w:val="24"/>
          <w:szCs w:val="24"/>
        </w:rPr>
      </w:pPr>
      <w:r w:rsidRPr="002F1653">
        <w:rPr>
          <w:rFonts w:cstheme="minorHAnsi"/>
          <w:b/>
          <w:color w:val="E36C0A" w:themeColor="accent6" w:themeShade="BF"/>
          <w:sz w:val="24"/>
          <w:szCs w:val="24"/>
          <w:lang w:val="en-US"/>
        </w:rPr>
        <w:t>string</w:t>
      </w:r>
      <w:r w:rsidRPr="002F1653">
        <w:rPr>
          <w:rFonts w:cstheme="minorHAnsi"/>
          <w:b/>
          <w:color w:val="E36C0A" w:themeColor="accent6" w:themeShade="BF"/>
          <w:sz w:val="24"/>
          <w:szCs w:val="24"/>
        </w:rPr>
        <w:t xml:space="preserve">, </w:t>
      </w:r>
      <w:r w:rsidRPr="002F1653">
        <w:rPr>
          <w:rFonts w:cstheme="minorHAnsi"/>
          <w:b/>
          <w:color w:val="E36C0A" w:themeColor="accent6" w:themeShade="BF"/>
          <w:sz w:val="24"/>
          <w:szCs w:val="24"/>
          <w:lang w:val="en-US"/>
        </w:rPr>
        <w:t>str</w:t>
      </w:r>
      <w:r w:rsidRPr="002F1653">
        <w:rPr>
          <w:rFonts w:cstheme="minorHAnsi"/>
          <w:color w:val="E36C0A" w:themeColor="accent6" w:themeShade="BF"/>
          <w:sz w:val="24"/>
          <w:szCs w:val="24"/>
        </w:rPr>
        <w:t xml:space="preserve"> </w:t>
      </w:r>
      <w:r w:rsidRPr="00C22EB6">
        <w:rPr>
          <w:rFonts w:cstheme="minorHAnsi"/>
          <w:color w:val="000000" w:themeColor="text1"/>
          <w:sz w:val="24"/>
          <w:szCs w:val="24"/>
        </w:rPr>
        <w:t>–</w:t>
      </w:r>
      <w:r w:rsidR="00A0192D" w:rsidRPr="00C22EB6">
        <w:rPr>
          <w:rFonts w:cstheme="minorHAnsi"/>
          <w:color w:val="000000" w:themeColor="text1"/>
          <w:sz w:val="24"/>
          <w:szCs w:val="24"/>
        </w:rPr>
        <w:t xml:space="preserve"> переменная, которая имеет тип данных: </w:t>
      </w:r>
      <w:r w:rsidRPr="00C22EB6">
        <w:rPr>
          <w:rFonts w:cstheme="minorHAnsi"/>
          <w:color w:val="000000" w:themeColor="text1"/>
          <w:sz w:val="24"/>
          <w:szCs w:val="24"/>
        </w:rPr>
        <w:t xml:space="preserve"> </w:t>
      </w:r>
      <w:r w:rsidRPr="002F1653">
        <w:rPr>
          <w:rFonts w:cstheme="minorHAnsi"/>
          <w:b/>
          <w:color w:val="E36C0A" w:themeColor="accent6" w:themeShade="BF"/>
          <w:sz w:val="24"/>
          <w:szCs w:val="24"/>
        </w:rPr>
        <w:t>строка</w:t>
      </w:r>
      <w:r w:rsidR="00C22EB6" w:rsidRPr="002F1653">
        <w:rPr>
          <w:rFonts w:cstheme="minorHAnsi"/>
          <w:b/>
          <w:color w:val="E36C0A" w:themeColor="accent6" w:themeShade="BF"/>
          <w:sz w:val="24"/>
          <w:szCs w:val="24"/>
        </w:rPr>
        <w:t>.</w:t>
      </w:r>
    </w:p>
    <w:p w:rsidR="00831F5C" w:rsidRPr="00A47613" w:rsidRDefault="00831F5C" w:rsidP="00C22EB6">
      <w:pPr>
        <w:pStyle w:val="a3"/>
        <w:rPr>
          <w:rFonts w:cstheme="minorHAnsi"/>
          <w:b/>
          <w:color w:val="FF0000"/>
          <w:sz w:val="24"/>
          <w:szCs w:val="24"/>
        </w:rPr>
      </w:pPr>
    </w:p>
    <w:p w:rsidR="00C22EB6" w:rsidRDefault="000F4A45" w:rsidP="00100F43">
      <w:pPr>
        <w:pStyle w:val="a3"/>
        <w:numPr>
          <w:ilvl w:val="0"/>
          <w:numId w:val="2"/>
        </w:numPr>
        <w:rPr>
          <w:rFonts w:cstheme="minorHAnsi"/>
          <w:color w:val="000000" w:themeColor="text1"/>
          <w:sz w:val="24"/>
          <w:szCs w:val="24"/>
        </w:rPr>
      </w:pPr>
      <w:r w:rsidRPr="00C22EB6">
        <w:rPr>
          <w:rFonts w:cstheme="minorHAnsi"/>
          <w:b/>
          <w:color w:val="000000" w:themeColor="text1"/>
          <w:sz w:val="24"/>
          <w:szCs w:val="24"/>
        </w:rPr>
        <w:t>$</w:t>
      </w:r>
      <w:r w:rsidRPr="00C22EB6">
        <w:rPr>
          <w:rFonts w:cstheme="minorHAnsi"/>
          <w:b/>
          <w:color w:val="000000" w:themeColor="text1"/>
          <w:sz w:val="24"/>
          <w:szCs w:val="24"/>
          <w:lang w:val="en-US"/>
        </w:rPr>
        <w:t>d</w:t>
      </w:r>
      <w:r w:rsidRPr="00C22EB6">
        <w:rPr>
          <w:rFonts w:cstheme="minorHAnsi"/>
          <w:b/>
          <w:color w:val="000000" w:themeColor="text1"/>
          <w:sz w:val="24"/>
          <w:szCs w:val="24"/>
        </w:rPr>
        <w:t>=</w:t>
      </w:r>
      <w:r w:rsidRPr="002F1653">
        <w:rPr>
          <w:rFonts w:cstheme="minorHAnsi"/>
          <w:b/>
          <w:color w:val="E36C0A" w:themeColor="accent6" w:themeShade="BF"/>
          <w:sz w:val="24"/>
          <w:szCs w:val="24"/>
          <w:lang w:val="en-US"/>
        </w:rPr>
        <w:t>array</w:t>
      </w:r>
      <w:r w:rsidRPr="002F1653">
        <w:rPr>
          <w:rFonts w:cstheme="minorHAnsi"/>
          <w:b/>
          <w:color w:val="E36C0A" w:themeColor="accent6" w:themeShade="BF"/>
          <w:sz w:val="24"/>
          <w:szCs w:val="24"/>
        </w:rPr>
        <w:t>(</w:t>
      </w:r>
      <w:r w:rsidR="008F53C7" w:rsidRPr="002F1653">
        <w:rPr>
          <w:rFonts w:cstheme="minorHAnsi"/>
          <w:b/>
          <w:color w:val="E36C0A" w:themeColor="accent6" w:themeShade="BF"/>
          <w:sz w:val="24"/>
          <w:szCs w:val="24"/>
        </w:rPr>
        <w:t>1,2,3,4,5</w:t>
      </w:r>
      <w:r w:rsidRPr="002F1653">
        <w:rPr>
          <w:rFonts w:cstheme="minorHAnsi"/>
          <w:b/>
          <w:color w:val="E36C0A" w:themeColor="accent6" w:themeShade="BF"/>
          <w:sz w:val="24"/>
          <w:szCs w:val="24"/>
        </w:rPr>
        <w:t>)</w:t>
      </w:r>
      <w:r w:rsidRPr="00C22EB6">
        <w:rPr>
          <w:rFonts w:cstheme="minorHAnsi"/>
          <w:b/>
          <w:color w:val="000000" w:themeColor="text1"/>
          <w:sz w:val="24"/>
          <w:szCs w:val="24"/>
        </w:rPr>
        <w:t>;</w:t>
      </w:r>
      <w:r w:rsidRPr="00C22EB6">
        <w:rPr>
          <w:rFonts w:cstheme="minorHAnsi"/>
          <w:color w:val="000000" w:themeColor="text1"/>
          <w:sz w:val="24"/>
          <w:szCs w:val="24"/>
        </w:rPr>
        <w:t xml:space="preserve"> </w:t>
      </w:r>
    </w:p>
    <w:p w:rsidR="000F4A45" w:rsidRDefault="008F53C7" w:rsidP="00C22EB6">
      <w:pPr>
        <w:pStyle w:val="a3"/>
        <w:rPr>
          <w:rFonts w:cstheme="minorHAnsi"/>
          <w:b/>
          <w:color w:val="FF0000"/>
          <w:sz w:val="24"/>
          <w:szCs w:val="24"/>
          <w:lang w:val="uk-UA"/>
        </w:rPr>
      </w:pPr>
      <w:r w:rsidRPr="002F1653">
        <w:rPr>
          <w:rFonts w:cstheme="minorHAnsi"/>
          <w:b/>
          <w:color w:val="E36C0A" w:themeColor="accent6" w:themeShade="BF"/>
          <w:sz w:val="24"/>
          <w:szCs w:val="24"/>
        </w:rPr>
        <w:t xml:space="preserve">массив </w:t>
      </w:r>
      <w:r w:rsidR="00A0192D" w:rsidRPr="002F1653">
        <w:rPr>
          <w:rFonts w:cstheme="minorHAnsi"/>
          <w:b/>
          <w:color w:val="E36C0A" w:themeColor="accent6" w:themeShade="BF"/>
          <w:sz w:val="24"/>
          <w:szCs w:val="24"/>
        </w:rPr>
        <w:t>(</w:t>
      </w:r>
      <w:r w:rsidR="00A0192D" w:rsidRPr="002F1653">
        <w:rPr>
          <w:rFonts w:cstheme="minorHAnsi"/>
          <w:b/>
          <w:color w:val="E36C0A" w:themeColor="accent6" w:themeShade="BF"/>
          <w:sz w:val="24"/>
          <w:szCs w:val="24"/>
          <w:lang w:val="en-US"/>
        </w:rPr>
        <w:t>array</w:t>
      </w:r>
      <w:r w:rsidR="00A0192D" w:rsidRPr="002F1653">
        <w:rPr>
          <w:rFonts w:cstheme="minorHAnsi"/>
          <w:b/>
          <w:color w:val="E36C0A" w:themeColor="accent6" w:themeShade="BF"/>
          <w:sz w:val="24"/>
          <w:szCs w:val="24"/>
        </w:rPr>
        <w:t>)</w:t>
      </w:r>
      <w:r w:rsidRPr="002F1653">
        <w:rPr>
          <w:rFonts w:cstheme="minorHAnsi"/>
          <w:color w:val="000000" w:themeColor="text1"/>
          <w:sz w:val="24"/>
          <w:szCs w:val="24"/>
        </w:rPr>
        <w:t>–</w:t>
      </w:r>
      <w:r w:rsidRPr="00C22EB6">
        <w:rPr>
          <w:rFonts w:cstheme="minorHAnsi"/>
          <w:b/>
          <w:color w:val="FF0000"/>
          <w:sz w:val="24"/>
          <w:szCs w:val="24"/>
        </w:rPr>
        <w:t xml:space="preserve"> </w:t>
      </w:r>
      <w:r w:rsidRPr="00C22EB6">
        <w:rPr>
          <w:rFonts w:cstheme="minorHAnsi"/>
          <w:sz w:val="24"/>
          <w:szCs w:val="24"/>
        </w:rPr>
        <w:t xml:space="preserve">переменная, которая хранит в себе </w:t>
      </w:r>
      <w:r w:rsidRPr="002F1653">
        <w:rPr>
          <w:rFonts w:cstheme="minorHAnsi"/>
          <w:b/>
          <w:color w:val="E36C0A" w:themeColor="accent6" w:themeShade="BF"/>
          <w:sz w:val="24"/>
          <w:szCs w:val="24"/>
        </w:rPr>
        <w:t>несколько значений</w:t>
      </w:r>
      <w:r w:rsidR="00284B7E" w:rsidRPr="002F1653">
        <w:rPr>
          <w:rFonts w:cstheme="minorHAnsi"/>
          <w:b/>
          <w:color w:val="E36C0A" w:themeColor="accent6" w:themeShade="BF"/>
          <w:sz w:val="24"/>
          <w:szCs w:val="24"/>
          <w:lang w:val="uk-UA"/>
        </w:rPr>
        <w:t>.</w:t>
      </w:r>
    </w:p>
    <w:p w:rsidR="00C22EB6" w:rsidRPr="00C22EB6" w:rsidRDefault="00C22EB6" w:rsidP="00C22EB6">
      <w:pPr>
        <w:pStyle w:val="a3"/>
        <w:rPr>
          <w:rFonts w:cstheme="minorHAnsi"/>
          <w:color w:val="000000" w:themeColor="text1"/>
          <w:sz w:val="24"/>
          <w:szCs w:val="24"/>
        </w:rPr>
      </w:pPr>
    </w:p>
    <w:p w:rsidR="00C22EB6" w:rsidRDefault="00A0192D" w:rsidP="00100F43">
      <w:pPr>
        <w:pStyle w:val="a3"/>
        <w:numPr>
          <w:ilvl w:val="0"/>
          <w:numId w:val="2"/>
        </w:numPr>
        <w:rPr>
          <w:rFonts w:cstheme="minorHAnsi"/>
          <w:b/>
          <w:color w:val="000000" w:themeColor="text1"/>
          <w:sz w:val="24"/>
          <w:szCs w:val="24"/>
        </w:rPr>
      </w:pPr>
      <w:r w:rsidRPr="00C22EB6">
        <w:rPr>
          <w:rFonts w:cstheme="minorHAnsi"/>
          <w:b/>
          <w:color w:val="000000" w:themeColor="text1"/>
          <w:sz w:val="24"/>
          <w:szCs w:val="24"/>
        </w:rPr>
        <w:t>$</w:t>
      </w:r>
      <w:r w:rsidRPr="00C22EB6">
        <w:rPr>
          <w:rFonts w:cstheme="minorHAnsi"/>
          <w:b/>
          <w:color w:val="000000" w:themeColor="text1"/>
          <w:sz w:val="24"/>
          <w:szCs w:val="24"/>
          <w:lang w:val="en-US"/>
        </w:rPr>
        <w:t>k</w:t>
      </w:r>
      <w:r w:rsidRPr="00C22EB6">
        <w:rPr>
          <w:rFonts w:cstheme="minorHAnsi"/>
          <w:b/>
          <w:color w:val="000000" w:themeColor="text1"/>
          <w:sz w:val="24"/>
          <w:szCs w:val="24"/>
        </w:rPr>
        <w:t xml:space="preserve"> </w:t>
      </w:r>
      <w:r w:rsidRPr="00636DAA">
        <w:rPr>
          <w:rFonts w:cstheme="minorHAnsi"/>
          <w:b/>
          <w:color w:val="002060"/>
          <w:sz w:val="24"/>
          <w:szCs w:val="24"/>
        </w:rPr>
        <w:t xml:space="preserve">= </w:t>
      </w:r>
      <w:r w:rsidRPr="002F1653">
        <w:rPr>
          <w:rFonts w:cstheme="minorHAnsi"/>
          <w:b/>
          <w:color w:val="E36C0A" w:themeColor="accent6" w:themeShade="BF"/>
          <w:sz w:val="24"/>
          <w:szCs w:val="24"/>
          <w:lang w:val="en-US"/>
        </w:rPr>
        <w:t>true</w:t>
      </w:r>
      <w:r w:rsidRPr="00C22EB6">
        <w:rPr>
          <w:rFonts w:cstheme="minorHAnsi"/>
          <w:b/>
          <w:color w:val="000000" w:themeColor="text1"/>
          <w:sz w:val="24"/>
          <w:szCs w:val="24"/>
        </w:rPr>
        <w:t xml:space="preserve">; </w:t>
      </w:r>
    </w:p>
    <w:p w:rsidR="00A0192D" w:rsidRPr="00C22EB6" w:rsidRDefault="00A0192D" w:rsidP="00C22EB6">
      <w:pPr>
        <w:pStyle w:val="a3"/>
        <w:rPr>
          <w:rFonts w:cstheme="minorHAnsi"/>
          <w:b/>
          <w:color w:val="000000" w:themeColor="text1"/>
          <w:sz w:val="24"/>
          <w:szCs w:val="24"/>
        </w:rPr>
      </w:pPr>
      <w:proofErr w:type="gramStart"/>
      <w:r w:rsidRPr="002F1653">
        <w:rPr>
          <w:rFonts w:cstheme="minorHAnsi"/>
          <w:b/>
          <w:color w:val="E36C0A" w:themeColor="accent6" w:themeShade="BF"/>
          <w:sz w:val="24"/>
          <w:szCs w:val="24"/>
          <w:lang w:val="en-US"/>
        </w:rPr>
        <w:t>boolean</w:t>
      </w:r>
      <w:proofErr w:type="gramEnd"/>
      <w:r w:rsidRPr="002F1653">
        <w:rPr>
          <w:rFonts w:cstheme="minorHAnsi"/>
          <w:b/>
          <w:color w:val="E36C0A" w:themeColor="accent6" w:themeShade="BF"/>
          <w:sz w:val="24"/>
          <w:szCs w:val="24"/>
        </w:rPr>
        <w:t xml:space="preserve"> (</w:t>
      </w:r>
      <w:r w:rsidRPr="002F1653">
        <w:rPr>
          <w:rFonts w:cstheme="minorHAnsi"/>
          <w:b/>
          <w:color w:val="E36C0A" w:themeColor="accent6" w:themeShade="BF"/>
          <w:sz w:val="24"/>
          <w:szCs w:val="24"/>
          <w:lang w:val="en-US"/>
        </w:rPr>
        <w:t>bool</w:t>
      </w:r>
      <w:r w:rsidRPr="002F1653">
        <w:rPr>
          <w:rFonts w:cstheme="minorHAnsi"/>
          <w:b/>
          <w:color w:val="E36C0A" w:themeColor="accent6" w:themeShade="BF"/>
          <w:sz w:val="24"/>
          <w:szCs w:val="24"/>
        </w:rPr>
        <w:t xml:space="preserve">) </w:t>
      </w:r>
      <w:r w:rsidRPr="00C22EB6">
        <w:rPr>
          <w:rFonts w:cstheme="minorHAnsi"/>
          <w:color w:val="000000" w:themeColor="text1"/>
          <w:sz w:val="24"/>
          <w:szCs w:val="24"/>
        </w:rPr>
        <w:t>– переменная</w:t>
      </w:r>
      <w:r w:rsidRPr="00C22EB6">
        <w:rPr>
          <w:rFonts w:cstheme="minorHAnsi"/>
          <w:b/>
          <w:color w:val="FF0000"/>
          <w:sz w:val="24"/>
          <w:szCs w:val="24"/>
        </w:rPr>
        <w:t xml:space="preserve"> </w:t>
      </w:r>
      <w:r w:rsidRPr="002F1653">
        <w:rPr>
          <w:rFonts w:cstheme="minorHAnsi"/>
          <w:b/>
          <w:color w:val="E36C0A" w:themeColor="accent6" w:themeShade="BF"/>
          <w:sz w:val="24"/>
          <w:szCs w:val="24"/>
        </w:rPr>
        <w:t>булевого</w:t>
      </w:r>
      <w:r w:rsidRPr="00C22EB6">
        <w:rPr>
          <w:rFonts w:cstheme="minorHAnsi"/>
          <w:color w:val="FF0000"/>
          <w:sz w:val="24"/>
          <w:szCs w:val="24"/>
        </w:rPr>
        <w:t xml:space="preserve"> </w:t>
      </w:r>
      <w:r w:rsidRPr="00C22EB6">
        <w:rPr>
          <w:rFonts w:cstheme="minorHAnsi"/>
          <w:color w:val="000000" w:themeColor="text1"/>
          <w:sz w:val="24"/>
          <w:szCs w:val="24"/>
        </w:rPr>
        <w:t xml:space="preserve">типа, состоящая из двух значений </w:t>
      </w:r>
      <w:r w:rsidRPr="002F1653">
        <w:rPr>
          <w:rFonts w:cstheme="minorHAnsi"/>
          <w:b/>
          <w:color w:val="E36C0A" w:themeColor="accent6" w:themeShade="BF"/>
          <w:sz w:val="24"/>
          <w:szCs w:val="24"/>
        </w:rPr>
        <w:t>истинна (</w:t>
      </w:r>
      <w:r w:rsidRPr="002F1653">
        <w:rPr>
          <w:rFonts w:cstheme="minorHAnsi"/>
          <w:b/>
          <w:color w:val="E36C0A" w:themeColor="accent6" w:themeShade="BF"/>
          <w:sz w:val="24"/>
          <w:szCs w:val="24"/>
          <w:lang w:val="en-US"/>
        </w:rPr>
        <w:t>true</w:t>
      </w:r>
      <w:r w:rsidRPr="002F1653">
        <w:rPr>
          <w:rFonts w:cstheme="minorHAnsi"/>
          <w:b/>
          <w:color w:val="E36C0A" w:themeColor="accent6" w:themeShade="BF"/>
          <w:sz w:val="24"/>
          <w:szCs w:val="24"/>
        </w:rPr>
        <w:t>)</w:t>
      </w:r>
      <w:r w:rsidRPr="002F1653">
        <w:rPr>
          <w:rFonts w:cstheme="minorHAnsi"/>
          <w:color w:val="E36C0A" w:themeColor="accent6" w:themeShade="BF"/>
          <w:sz w:val="24"/>
          <w:szCs w:val="24"/>
        </w:rPr>
        <w:t xml:space="preserve"> </w:t>
      </w:r>
      <w:r w:rsidRPr="00C22EB6">
        <w:rPr>
          <w:rFonts w:cstheme="minorHAnsi"/>
          <w:color w:val="000000" w:themeColor="text1"/>
          <w:sz w:val="24"/>
          <w:szCs w:val="24"/>
        </w:rPr>
        <w:t xml:space="preserve">или </w:t>
      </w:r>
      <w:r w:rsidRPr="002F1653">
        <w:rPr>
          <w:rFonts w:cstheme="minorHAnsi"/>
          <w:b/>
          <w:color w:val="E36C0A" w:themeColor="accent6" w:themeShade="BF"/>
          <w:sz w:val="24"/>
          <w:szCs w:val="24"/>
        </w:rPr>
        <w:t>ложь (</w:t>
      </w:r>
      <w:r w:rsidRPr="002F1653">
        <w:rPr>
          <w:rFonts w:cstheme="minorHAnsi"/>
          <w:b/>
          <w:color w:val="E36C0A" w:themeColor="accent6" w:themeShade="BF"/>
          <w:sz w:val="24"/>
          <w:szCs w:val="24"/>
          <w:lang w:val="en-US"/>
        </w:rPr>
        <w:t>false</w:t>
      </w:r>
      <w:r w:rsidRPr="002F1653">
        <w:rPr>
          <w:rFonts w:cstheme="minorHAnsi"/>
          <w:b/>
          <w:color w:val="E36C0A" w:themeColor="accent6" w:themeShade="BF"/>
          <w:sz w:val="24"/>
          <w:szCs w:val="24"/>
        </w:rPr>
        <w:t xml:space="preserve">). </w:t>
      </w:r>
      <w:r w:rsidRPr="00C22EB6">
        <w:rPr>
          <w:rFonts w:cstheme="minorHAnsi"/>
          <w:sz w:val="24"/>
          <w:szCs w:val="24"/>
          <w:lang w:val="en-US"/>
        </w:rPr>
        <w:t>PHP</w:t>
      </w:r>
      <w:r w:rsidRPr="00C22EB6">
        <w:rPr>
          <w:rFonts w:cstheme="minorHAnsi"/>
          <w:sz w:val="24"/>
          <w:szCs w:val="24"/>
        </w:rPr>
        <w:t xml:space="preserve"> читает</w:t>
      </w:r>
      <w:r w:rsidRPr="00C22EB6">
        <w:rPr>
          <w:rFonts w:cstheme="minorHAnsi"/>
          <w:b/>
          <w:sz w:val="24"/>
          <w:szCs w:val="24"/>
        </w:rPr>
        <w:t xml:space="preserve"> </w:t>
      </w:r>
      <w:r w:rsidRPr="002F1653">
        <w:rPr>
          <w:rFonts w:cstheme="minorHAnsi"/>
          <w:b/>
          <w:color w:val="E36C0A" w:themeColor="accent6" w:themeShade="BF"/>
          <w:sz w:val="24"/>
          <w:szCs w:val="24"/>
        </w:rPr>
        <w:t xml:space="preserve">константы </w:t>
      </w:r>
      <w:r w:rsidRPr="002F1653">
        <w:rPr>
          <w:rFonts w:cstheme="minorHAnsi"/>
          <w:b/>
          <w:color w:val="E36C0A" w:themeColor="accent6" w:themeShade="BF"/>
          <w:sz w:val="24"/>
          <w:szCs w:val="24"/>
          <w:lang w:val="en-US"/>
        </w:rPr>
        <w:t>true</w:t>
      </w:r>
      <w:r w:rsidRPr="002F1653">
        <w:rPr>
          <w:rFonts w:cstheme="minorHAnsi"/>
          <w:b/>
          <w:color w:val="E36C0A" w:themeColor="accent6" w:themeShade="BF"/>
          <w:sz w:val="24"/>
          <w:szCs w:val="24"/>
        </w:rPr>
        <w:t xml:space="preserve"> </w:t>
      </w:r>
      <w:r w:rsidRPr="00C22EB6">
        <w:rPr>
          <w:rFonts w:cstheme="minorHAnsi"/>
          <w:sz w:val="24"/>
          <w:szCs w:val="24"/>
        </w:rPr>
        <w:t>и</w:t>
      </w:r>
      <w:r w:rsidRPr="00C22EB6">
        <w:rPr>
          <w:rFonts w:cstheme="minorHAnsi"/>
          <w:b/>
          <w:color w:val="FF0000"/>
          <w:sz w:val="24"/>
          <w:szCs w:val="24"/>
        </w:rPr>
        <w:t xml:space="preserve"> </w:t>
      </w:r>
      <w:r w:rsidRPr="002F1653">
        <w:rPr>
          <w:rFonts w:cstheme="minorHAnsi"/>
          <w:b/>
          <w:color w:val="E36C0A" w:themeColor="accent6" w:themeShade="BF"/>
          <w:sz w:val="24"/>
          <w:szCs w:val="24"/>
          <w:lang w:val="en-US"/>
        </w:rPr>
        <w:t>false</w:t>
      </w:r>
      <w:r w:rsidR="00B00779" w:rsidRPr="002F1653">
        <w:rPr>
          <w:rFonts w:cstheme="minorHAnsi"/>
          <w:b/>
          <w:color w:val="E36C0A" w:themeColor="accent6" w:themeShade="BF"/>
          <w:sz w:val="24"/>
          <w:szCs w:val="24"/>
        </w:rPr>
        <w:t>,</w:t>
      </w:r>
      <w:r w:rsidRPr="00C22EB6">
        <w:rPr>
          <w:rFonts w:cstheme="minorHAnsi"/>
          <w:b/>
          <w:color w:val="FF0000"/>
          <w:sz w:val="24"/>
          <w:szCs w:val="24"/>
        </w:rPr>
        <w:t xml:space="preserve"> </w:t>
      </w:r>
      <w:r w:rsidRPr="00C22EB6">
        <w:rPr>
          <w:rFonts w:cstheme="minorHAnsi"/>
          <w:sz w:val="24"/>
          <w:szCs w:val="24"/>
        </w:rPr>
        <w:t>как</w:t>
      </w:r>
      <w:r w:rsidRPr="00C22EB6">
        <w:rPr>
          <w:rFonts w:cstheme="minorHAnsi"/>
          <w:b/>
          <w:color w:val="FF0000"/>
          <w:sz w:val="24"/>
          <w:szCs w:val="24"/>
        </w:rPr>
        <w:t xml:space="preserve"> </w:t>
      </w:r>
      <w:r w:rsidRPr="002F1653">
        <w:rPr>
          <w:rFonts w:cstheme="minorHAnsi"/>
          <w:b/>
          <w:color w:val="E36C0A" w:themeColor="accent6" w:themeShade="BF"/>
          <w:sz w:val="24"/>
          <w:szCs w:val="24"/>
        </w:rPr>
        <w:t>1</w:t>
      </w:r>
      <w:r w:rsidRPr="00C22EB6">
        <w:rPr>
          <w:rFonts w:cstheme="minorHAnsi"/>
          <w:b/>
          <w:color w:val="FF0000"/>
          <w:sz w:val="24"/>
          <w:szCs w:val="24"/>
        </w:rPr>
        <w:t xml:space="preserve"> </w:t>
      </w:r>
      <w:r w:rsidRPr="00C22EB6">
        <w:rPr>
          <w:rFonts w:cstheme="minorHAnsi"/>
          <w:sz w:val="24"/>
          <w:szCs w:val="24"/>
        </w:rPr>
        <w:t>или</w:t>
      </w:r>
      <w:r w:rsidRPr="00C22EB6">
        <w:rPr>
          <w:rFonts w:cstheme="minorHAnsi"/>
          <w:b/>
          <w:color w:val="FF0000"/>
          <w:sz w:val="24"/>
          <w:szCs w:val="24"/>
        </w:rPr>
        <w:t xml:space="preserve"> </w:t>
      </w:r>
      <w:r w:rsidRPr="002F1653">
        <w:rPr>
          <w:rFonts w:cstheme="minorHAnsi"/>
          <w:b/>
          <w:color w:val="E36C0A" w:themeColor="accent6" w:themeShade="BF"/>
          <w:sz w:val="24"/>
          <w:szCs w:val="24"/>
        </w:rPr>
        <w:t>0</w:t>
      </w:r>
      <w:r w:rsidR="00CE23CC" w:rsidRPr="002F1653">
        <w:rPr>
          <w:rFonts w:cstheme="minorHAnsi"/>
          <w:b/>
          <w:color w:val="E36C0A" w:themeColor="accent6" w:themeShade="BF"/>
          <w:sz w:val="24"/>
          <w:szCs w:val="24"/>
        </w:rPr>
        <w:t>(пустота)</w:t>
      </w:r>
      <w:r w:rsidR="00B00779" w:rsidRPr="00C22EB6">
        <w:rPr>
          <w:rFonts w:cstheme="minorHAnsi"/>
          <w:sz w:val="24"/>
          <w:szCs w:val="24"/>
        </w:rPr>
        <w:t xml:space="preserve">, а мы должны понимать это как </w:t>
      </w:r>
      <w:r w:rsidR="00B00779" w:rsidRPr="002F1653">
        <w:rPr>
          <w:rFonts w:cstheme="minorHAnsi"/>
          <w:b/>
          <w:color w:val="E36C0A" w:themeColor="accent6" w:themeShade="BF"/>
          <w:sz w:val="24"/>
          <w:szCs w:val="24"/>
        </w:rPr>
        <w:t>да</w:t>
      </w:r>
      <w:r w:rsidR="00B00779" w:rsidRPr="00C22EB6">
        <w:rPr>
          <w:rFonts w:cstheme="minorHAnsi"/>
          <w:sz w:val="24"/>
          <w:szCs w:val="24"/>
        </w:rPr>
        <w:t xml:space="preserve"> или </w:t>
      </w:r>
      <w:r w:rsidR="00B00779" w:rsidRPr="002F1653">
        <w:rPr>
          <w:rFonts w:cstheme="minorHAnsi"/>
          <w:b/>
          <w:color w:val="E36C0A" w:themeColor="accent6" w:themeShade="BF"/>
          <w:sz w:val="24"/>
          <w:szCs w:val="24"/>
        </w:rPr>
        <w:t>нет.</w:t>
      </w:r>
    </w:p>
    <w:p w:rsidR="00CE23CC" w:rsidRPr="00CE23CC" w:rsidRDefault="00CE23CC" w:rsidP="00100F43">
      <w:pPr>
        <w:rPr>
          <w:rFonts w:cstheme="minorHAnsi"/>
          <w:color w:val="000000" w:themeColor="text1"/>
          <w:sz w:val="24"/>
          <w:szCs w:val="24"/>
        </w:rPr>
      </w:pPr>
      <w:r w:rsidRPr="00CE23CC">
        <w:rPr>
          <w:rFonts w:cstheme="minorHAnsi"/>
          <w:color w:val="000000" w:themeColor="text1"/>
          <w:sz w:val="24"/>
          <w:szCs w:val="24"/>
        </w:rPr>
        <w:t xml:space="preserve">Например, </w:t>
      </w:r>
    </w:p>
    <w:p w:rsidR="00CE23CC" w:rsidRPr="002F1653" w:rsidRDefault="00CE23CC" w:rsidP="00100F43">
      <w:pPr>
        <w:rPr>
          <w:rFonts w:cstheme="minorHAnsi"/>
          <w:b/>
          <w:color w:val="E36C0A" w:themeColor="accent6" w:themeShade="BF"/>
          <w:sz w:val="24"/>
          <w:szCs w:val="24"/>
        </w:rPr>
      </w:pPr>
      <w:r w:rsidRPr="002F1653">
        <w:rPr>
          <w:rFonts w:cstheme="minorHAnsi"/>
          <w:b/>
          <w:color w:val="E36C0A" w:themeColor="accent6" w:themeShade="BF"/>
          <w:sz w:val="24"/>
          <w:szCs w:val="24"/>
        </w:rPr>
        <w:t>$</w:t>
      </w:r>
      <w:r w:rsidRPr="002F1653">
        <w:rPr>
          <w:rFonts w:cstheme="minorHAnsi"/>
          <w:b/>
          <w:color w:val="E36C0A" w:themeColor="accent6" w:themeShade="BF"/>
          <w:sz w:val="24"/>
          <w:szCs w:val="24"/>
          <w:lang w:val="en-US"/>
        </w:rPr>
        <w:t>k</w:t>
      </w:r>
      <w:r w:rsidRPr="002F1653">
        <w:rPr>
          <w:rFonts w:cstheme="minorHAnsi"/>
          <w:b/>
          <w:color w:val="E36C0A" w:themeColor="accent6" w:themeShade="BF"/>
          <w:sz w:val="24"/>
          <w:szCs w:val="24"/>
        </w:rPr>
        <w:t xml:space="preserve"> = </w:t>
      </w:r>
      <w:r w:rsidRPr="002F1653">
        <w:rPr>
          <w:rFonts w:cstheme="minorHAnsi"/>
          <w:b/>
          <w:color w:val="E36C0A" w:themeColor="accent6" w:themeShade="BF"/>
          <w:sz w:val="24"/>
          <w:szCs w:val="24"/>
          <w:lang w:val="en-US"/>
        </w:rPr>
        <w:t>true</w:t>
      </w:r>
      <w:r w:rsidRPr="002F1653">
        <w:rPr>
          <w:rFonts w:cstheme="minorHAnsi"/>
          <w:b/>
          <w:color w:val="E36C0A" w:themeColor="accent6" w:themeShade="BF"/>
          <w:sz w:val="24"/>
          <w:szCs w:val="24"/>
        </w:rPr>
        <w:t>;</w:t>
      </w:r>
    </w:p>
    <w:p w:rsidR="00CE23CC" w:rsidRDefault="00CE23CC" w:rsidP="00100F43">
      <w:pPr>
        <w:rPr>
          <w:rFonts w:cstheme="minorHAnsi"/>
          <w:b/>
          <w:color w:val="FF0000"/>
          <w:sz w:val="24"/>
          <w:szCs w:val="24"/>
        </w:rPr>
      </w:pPr>
      <w:r w:rsidRPr="002F1653">
        <w:rPr>
          <w:rFonts w:cstheme="minorHAnsi"/>
          <w:b/>
          <w:color w:val="E36C0A" w:themeColor="accent6" w:themeShade="BF"/>
          <w:sz w:val="24"/>
          <w:szCs w:val="24"/>
          <w:lang w:val="en-US"/>
        </w:rPr>
        <w:lastRenderedPageBreak/>
        <w:t>echo</w:t>
      </w:r>
      <w:r w:rsidRPr="002F1653">
        <w:rPr>
          <w:rFonts w:cstheme="minorHAnsi"/>
          <w:b/>
          <w:color w:val="E36C0A" w:themeColor="accent6" w:themeShade="BF"/>
          <w:sz w:val="24"/>
          <w:szCs w:val="24"/>
        </w:rPr>
        <w:t xml:space="preserve"> $</w:t>
      </w:r>
      <w:r w:rsidRPr="002F1653">
        <w:rPr>
          <w:rFonts w:cstheme="minorHAnsi"/>
          <w:b/>
          <w:color w:val="E36C0A" w:themeColor="accent6" w:themeShade="BF"/>
          <w:sz w:val="24"/>
          <w:szCs w:val="24"/>
          <w:lang w:val="en-US"/>
        </w:rPr>
        <w:t>k</w:t>
      </w:r>
      <w:r w:rsidRPr="002F1653">
        <w:rPr>
          <w:rFonts w:cstheme="minorHAnsi"/>
          <w:b/>
          <w:color w:val="E36C0A" w:themeColor="accent6" w:themeShade="BF"/>
          <w:sz w:val="24"/>
          <w:szCs w:val="24"/>
        </w:rPr>
        <w:t xml:space="preserve">; </w:t>
      </w:r>
      <w:r w:rsidRPr="00CE23CC">
        <w:rPr>
          <w:rFonts w:cstheme="minorHAnsi"/>
          <w:color w:val="000000" w:themeColor="text1"/>
          <w:sz w:val="24"/>
          <w:szCs w:val="24"/>
        </w:rPr>
        <w:t>на экран выведет значение</w:t>
      </w:r>
      <w:r w:rsidRPr="002F1653">
        <w:rPr>
          <w:rFonts w:cstheme="minorHAnsi"/>
          <w:color w:val="E36C0A" w:themeColor="accent6" w:themeShade="BF"/>
          <w:sz w:val="24"/>
          <w:szCs w:val="24"/>
        </w:rPr>
        <w:t xml:space="preserve"> </w:t>
      </w:r>
      <w:r w:rsidRPr="002F1653">
        <w:rPr>
          <w:rFonts w:cstheme="minorHAnsi"/>
          <w:b/>
          <w:color w:val="E36C0A" w:themeColor="accent6" w:themeShade="BF"/>
          <w:sz w:val="24"/>
          <w:szCs w:val="24"/>
        </w:rPr>
        <w:t>1</w:t>
      </w:r>
    </w:p>
    <w:p w:rsidR="00CE23CC" w:rsidRPr="002F1653" w:rsidRDefault="00CE23CC" w:rsidP="00100F43">
      <w:pPr>
        <w:rPr>
          <w:rFonts w:cstheme="minorHAnsi"/>
          <w:b/>
          <w:color w:val="E36C0A" w:themeColor="accent6" w:themeShade="BF"/>
          <w:sz w:val="24"/>
          <w:szCs w:val="24"/>
        </w:rPr>
      </w:pPr>
      <w:r w:rsidRPr="002F1653">
        <w:rPr>
          <w:rFonts w:cstheme="minorHAnsi"/>
          <w:b/>
          <w:color w:val="E36C0A" w:themeColor="accent6" w:themeShade="BF"/>
          <w:sz w:val="24"/>
          <w:szCs w:val="24"/>
        </w:rPr>
        <w:t>$</w:t>
      </w:r>
      <w:r w:rsidRPr="002F1653">
        <w:rPr>
          <w:rFonts w:cstheme="minorHAnsi"/>
          <w:b/>
          <w:color w:val="E36C0A" w:themeColor="accent6" w:themeShade="BF"/>
          <w:sz w:val="24"/>
          <w:szCs w:val="24"/>
          <w:lang w:val="en-US"/>
        </w:rPr>
        <w:t>l</w:t>
      </w:r>
      <w:r w:rsidRPr="002F1653">
        <w:rPr>
          <w:rFonts w:cstheme="minorHAnsi"/>
          <w:b/>
          <w:color w:val="E36C0A" w:themeColor="accent6" w:themeShade="BF"/>
          <w:sz w:val="24"/>
          <w:szCs w:val="24"/>
        </w:rPr>
        <w:t xml:space="preserve"> = </w:t>
      </w:r>
      <w:r w:rsidRPr="002F1653">
        <w:rPr>
          <w:rFonts w:cstheme="minorHAnsi"/>
          <w:b/>
          <w:color w:val="E36C0A" w:themeColor="accent6" w:themeShade="BF"/>
          <w:sz w:val="24"/>
          <w:szCs w:val="24"/>
          <w:lang w:val="en-US"/>
        </w:rPr>
        <w:t>false</w:t>
      </w:r>
      <w:r w:rsidRPr="002F1653">
        <w:rPr>
          <w:rFonts w:cstheme="minorHAnsi"/>
          <w:b/>
          <w:color w:val="E36C0A" w:themeColor="accent6" w:themeShade="BF"/>
          <w:sz w:val="24"/>
          <w:szCs w:val="24"/>
        </w:rPr>
        <w:t>;</w:t>
      </w:r>
    </w:p>
    <w:p w:rsidR="00CE23CC" w:rsidRPr="00CE23CC" w:rsidRDefault="00CE23CC" w:rsidP="00100F43">
      <w:pPr>
        <w:rPr>
          <w:rFonts w:cstheme="minorHAnsi"/>
          <w:b/>
          <w:color w:val="FF0000"/>
          <w:sz w:val="24"/>
          <w:szCs w:val="24"/>
        </w:rPr>
      </w:pPr>
      <w:r w:rsidRPr="002F1653">
        <w:rPr>
          <w:rFonts w:cstheme="minorHAnsi"/>
          <w:b/>
          <w:color w:val="E36C0A" w:themeColor="accent6" w:themeShade="BF"/>
          <w:sz w:val="24"/>
          <w:szCs w:val="24"/>
          <w:lang w:val="en-US"/>
        </w:rPr>
        <w:t>echo</w:t>
      </w:r>
      <w:r w:rsidRPr="002F1653">
        <w:rPr>
          <w:rFonts w:cstheme="minorHAnsi"/>
          <w:b/>
          <w:color w:val="E36C0A" w:themeColor="accent6" w:themeShade="BF"/>
          <w:sz w:val="24"/>
          <w:szCs w:val="24"/>
        </w:rPr>
        <w:t xml:space="preserve"> $</w:t>
      </w:r>
      <w:r w:rsidRPr="002F1653">
        <w:rPr>
          <w:rFonts w:cstheme="minorHAnsi"/>
          <w:b/>
          <w:color w:val="E36C0A" w:themeColor="accent6" w:themeShade="BF"/>
          <w:sz w:val="24"/>
          <w:szCs w:val="24"/>
          <w:lang w:val="en-US"/>
        </w:rPr>
        <w:t>l</w:t>
      </w:r>
      <w:r w:rsidRPr="002F1653">
        <w:rPr>
          <w:rFonts w:cstheme="minorHAnsi"/>
          <w:b/>
          <w:color w:val="E36C0A" w:themeColor="accent6" w:themeShade="BF"/>
          <w:sz w:val="24"/>
          <w:szCs w:val="24"/>
        </w:rPr>
        <w:t xml:space="preserve">; </w:t>
      </w:r>
      <w:r w:rsidRPr="00CE23CC">
        <w:rPr>
          <w:rFonts w:cstheme="minorHAnsi"/>
          <w:color w:val="000000" w:themeColor="text1"/>
          <w:sz w:val="24"/>
          <w:szCs w:val="24"/>
        </w:rPr>
        <w:t>на экран не выведет</w:t>
      </w:r>
      <w:r w:rsidRPr="00CE23CC">
        <w:rPr>
          <w:rFonts w:cstheme="minorHAnsi"/>
          <w:b/>
          <w:color w:val="000000" w:themeColor="text1"/>
          <w:sz w:val="24"/>
          <w:szCs w:val="24"/>
        </w:rPr>
        <w:t xml:space="preserve"> </w:t>
      </w:r>
      <w:r w:rsidRPr="002F1653">
        <w:rPr>
          <w:rFonts w:cstheme="minorHAnsi"/>
          <w:b/>
          <w:color w:val="E36C0A" w:themeColor="accent6" w:themeShade="BF"/>
          <w:sz w:val="24"/>
          <w:szCs w:val="24"/>
        </w:rPr>
        <w:t>ничего</w:t>
      </w:r>
    </w:p>
    <w:p w:rsidR="00CE23CC" w:rsidRDefault="00CE23CC" w:rsidP="00100F43">
      <w:pPr>
        <w:rPr>
          <w:rFonts w:cstheme="minorHAnsi"/>
          <w:sz w:val="24"/>
          <w:szCs w:val="24"/>
        </w:rPr>
      </w:pPr>
    </w:p>
    <w:p w:rsidR="00FF16C6" w:rsidRPr="00B447EC" w:rsidRDefault="00FF16C6" w:rsidP="00FF16C6">
      <w:pPr>
        <w:rPr>
          <w:rFonts w:ascii="Arial Black" w:hAnsi="Arial Black" w:cstheme="minorHAnsi"/>
          <w:b/>
          <w:color w:val="E36C0A" w:themeColor="accent6" w:themeShade="BF"/>
          <w:sz w:val="36"/>
          <w:szCs w:val="36"/>
          <w:u w:val="single"/>
        </w:rPr>
      </w:pPr>
      <w:r w:rsidRPr="002F1653">
        <w:rPr>
          <w:rFonts w:ascii="Arial Black" w:hAnsi="Arial Black" w:cstheme="minorHAnsi"/>
          <w:b/>
          <w:color w:val="FF0000"/>
          <w:sz w:val="36"/>
          <w:szCs w:val="36"/>
          <w:u w:val="single"/>
        </w:rPr>
        <w:t>Математические операции с переменными</w:t>
      </w:r>
    </w:p>
    <w:p w:rsidR="00E9166E" w:rsidRPr="002F1653" w:rsidRDefault="005028E0" w:rsidP="00E9166E">
      <w:pPr>
        <w:rPr>
          <w:rFonts w:cstheme="minorHAnsi"/>
          <w:b/>
          <w:color w:val="E36C0A" w:themeColor="accent6" w:themeShade="BF"/>
          <w:sz w:val="24"/>
          <w:szCs w:val="24"/>
        </w:rPr>
      </w:pPr>
      <w:r w:rsidRPr="002F1653">
        <w:rPr>
          <w:rFonts w:cstheme="minorHAnsi"/>
          <w:b/>
          <w:color w:val="E36C0A" w:themeColor="accent6" w:themeShade="BF"/>
          <w:sz w:val="24"/>
          <w:szCs w:val="24"/>
        </w:rPr>
        <w:t xml:space="preserve">+ </w:t>
      </w:r>
      <w:r w:rsidR="00E9166E" w:rsidRPr="002F1653">
        <w:rPr>
          <w:rFonts w:cstheme="minorHAnsi"/>
          <w:b/>
          <w:color w:val="E36C0A" w:themeColor="accent6" w:themeShade="BF"/>
          <w:sz w:val="24"/>
          <w:szCs w:val="24"/>
        </w:rPr>
        <w:t xml:space="preserve"> оператор сложения</w:t>
      </w:r>
    </w:p>
    <w:p w:rsidR="00E9166E" w:rsidRPr="00E9166E" w:rsidRDefault="00E9166E" w:rsidP="00E9166E">
      <w:pPr>
        <w:rPr>
          <w:rFonts w:cstheme="minorHAnsi"/>
          <w:b/>
          <w:color w:val="000000" w:themeColor="text1"/>
          <w:sz w:val="24"/>
          <w:szCs w:val="24"/>
        </w:rPr>
      </w:pPr>
      <w:r w:rsidRPr="00E9166E">
        <w:rPr>
          <w:rFonts w:cstheme="minorHAnsi"/>
          <w:color w:val="000000" w:themeColor="text1"/>
          <w:sz w:val="24"/>
          <w:szCs w:val="24"/>
        </w:rPr>
        <w:t>Например:</w:t>
      </w:r>
      <w:r w:rsidRPr="00E9166E">
        <w:rPr>
          <w:rFonts w:cstheme="minorHAnsi"/>
          <w:b/>
          <w:color w:val="000000" w:themeColor="text1"/>
          <w:sz w:val="24"/>
          <w:szCs w:val="24"/>
        </w:rPr>
        <w:t xml:space="preserve"> </w:t>
      </w:r>
      <w:r w:rsidRPr="00E9166E">
        <w:rPr>
          <w:rFonts w:cstheme="minorHAnsi"/>
          <w:b/>
          <w:color w:val="000000" w:themeColor="text1"/>
          <w:sz w:val="24"/>
          <w:szCs w:val="24"/>
          <w:lang w:val="en-US"/>
        </w:rPr>
        <w:t>echo</w:t>
      </w:r>
      <w:r w:rsidRPr="00E9166E">
        <w:rPr>
          <w:rFonts w:cstheme="minorHAnsi"/>
          <w:b/>
          <w:color w:val="000000" w:themeColor="text1"/>
          <w:sz w:val="24"/>
          <w:szCs w:val="24"/>
        </w:rPr>
        <w:t xml:space="preserve"> 5 </w:t>
      </w:r>
      <w:r w:rsidRPr="002F1653">
        <w:rPr>
          <w:rFonts w:cstheme="minorHAnsi"/>
          <w:b/>
          <w:color w:val="E36C0A" w:themeColor="accent6" w:themeShade="BF"/>
          <w:sz w:val="24"/>
          <w:szCs w:val="24"/>
        </w:rPr>
        <w:t>+</w:t>
      </w:r>
      <w:r w:rsidRPr="00E9166E">
        <w:rPr>
          <w:rFonts w:cstheme="minorHAnsi"/>
          <w:b/>
          <w:color w:val="000000" w:themeColor="text1"/>
          <w:sz w:val="24"/>
          <w:szCs w:val="24"/>
        </w:rPr>
        <w:t xml:space="preserve"> 10</w:t>
      </w:r>
      <w:r w:rsidR="00687051" w:rsidRPr="00687051">
        <w:rPr>
          <w:rFonts w:cstheme="minorHAnsi"/>
          <w:b/>
          <w:color w:val="000000" w:themeColor="text1"/>
          <w:sz w:val="24"/>
          <w:szCs w:val="24"/>
        </w:rPr>
        <w:t xml:space="preserve"> , '&lt;</w:t>
      </w:r>
      <w:r w:rsidR="00687051" w:rsidRPr="00687051">
        <w:rPr>
          <w:rFonts w:cstheme="minorHAnsi"/>
          <w:b/>
          <w:color w:val="000000" w:themeColor="text1"/>
          <w:sz w:val="24"/>
          <w:szCs w:val="24"/>
          <w:lang w:val="en-US"/>
        </w:rPr>
        <w:t>br</w:t>
      </w:r>
      <w:r w:rsidR="00687051" w:rsidRPr="00687051">
        <w:rPr>
          <w:rFonts w:cstheme="minorHAnsi"/>
          <w:b/>
          <w:color w:val="000000" w:themeColor="text1"/>
          <w:sz w:val="24"/>
          <w:szCs w:val="24"/>
        </w:rPr>
        <w:t>&gt;'</w:t>
      </w:r>
      <w:r w:rsidRPr="00E9166E">
        <w:rPr>
          <w:rFonts w:cstheme="minorHAnsi"/>
          <w:b/>
          <w:color w:val="000000" w:themeColor="text1"/>
          <w:sz w:val="24"/>
          <w:szCs w:val="24"/>
        </w:rPr>
        <w:t xml:space="preserve">; </w:t>
      </w:r>
    </w:p>
    <w:p w:rsidR="005028E0" w:rsidRPr="004A71B1" w:rsidRDefault="00E9166E" w:rsidP="00E9166E">
      <w:pPr>
        <w:rPr>
          <w:rFonts w:cstheme="minorHAnsi"/>
          <w:color w:val="000000" w:themeColor="text1"/>
          <w:sz w:val="24"/>
          <w:szCs w:val="24"/>
        </w:rPr>
      </w:pPr>
      <w:r w:rsidRPr="005028E0">
        <w:rPr>
          <w:rFonts w:cstheme="minorHAnsi"/>
          <w:color w:val="000000" w:themeColor="text1"/>
          <w:sz w:val="24"/>
          <w:szCs w:val="24"/>
        </w:rPr>
        <w:t>Выведет: 15</w:t>
      </w:r>
    </w:p>
    <w:p w:rsidR="00333AA8" w:rsidRPr="004A71B1" w:rsidRDefault="00BB1AD7" w:rsidP="00E9166E">
      <w:pPr>
        <w:rPr>
          <w:rFonts w:cstheme="minorHAnsi"/>
          <w:color w:val="000000" w:themeColor="text1"/>
          <w:sz w:val="24"/>
          <w:szCs w:val="24"/>
        </w:rPr>
      </w:pPr>
      <w:r>
        <w:rPr>
          <w:rFonts w:cstheme="minorHAnsi"/>
          <w:color w:val="000000" w:themeColor="text1"/>
          <w:sz w:val="24"/>
          <w:szCs w:val="24"/>
        </w:rPr>
        <w:t xml:space="preserve">Пример с переменными: </w:t>
      </w:r>
    </w:p>
    <w:p w:rsidR="00BB1AD7" w:rsidRPr="00BB1AD7" w:rsidRDefault="00BB1AD7" w:rsidP="00E9166E">
      <w:pPr>
        <w:rPr>
          <w:rFonts w:cstheme="minorHAnsi"/>
          <w:b/>
          <w:color w:val="000000" w:themeColor="text1"/>
          <w:sz w:val="24"/>
          <w:szCs w:val="24"/>
        </w:rPr>
      </w:pPr>
      <w:r w:rsidRPr="00BB1AD7">
        <w:rPr>
          <w:rFonts w:cstheme="minorHAnsi"/>
          <w:b/>
          <w:color w:val="000000" w:themeColor="text1"/>
          <w:sz w:val="24"/>
          <w:szCs w:val="24"/>
        </w:rPr>
        <w:t>$</w:t>
      </w:r>
      <w:r>
        <w:rPr>
          <w:rFonts w:cstheme="minorHAnsi"/>
          <w:b/>
          <w:color w:val="000000" w:themeColor="text1"/>
          <w:sz w:val="24"/>
          <w:szCs w:val="24"/>
          <w:lang w:val="en-US"/>
        </w:rPr>
        <w:t>a</w:t>
      </w:r>
      <w:r w:rsidRPr="00BB1AD7">
        <w:rPr>
          <w:rFonts w:cstheme="minorHAnsi"/>
          <w:b/>
          <w:color w:val="000000" w:themeColor="text1"/>
          <w:sz w:val="24"/>
          <w:szCs w:val="24"/>
        </w:rPr>
        <w:t xml:space="preserve"> = 10;</w:t>
      </w:r>
    </w:p>
    <w:p w:rsidR="00BB1AD7" w:rsidRPr="004A71B1" w:rsidRDefault="00BB1AD7" w:rsidP="00E9166E">
      <w:pPr>
        <w:rPr>
          <w:rFonts w:cstheme="minorHAnsi"/>
          <w:b/>
          <w:color w:val="000000" w:themeColor="text1"/>
          <w:sz w:val="24"/>
          <w:szCs w:val="24"/>
          <w:lang w:val="en-US"/>
        </w:rPr>
      </w:pPr>
      <w:r w:rsidRPr="004A71B1">
        <w:rPr>
          <w:rFonts w:cstheme="minorHAnsi"/>
          <w:b/>
          <w:color w:val="000000" w:themeColor="text1"/>
          <w:sz w:val="24"/>
          <w:szCs w:val="24"/>
          <w:lang w:val="en-US"/>
        </w:rPr>
        <w:t>$</w:t>
      </w:r>
      <w:r>
        <w:rPr>
          <w:rFonts w:cstheme="minorHAnsi"/>
          <w:b/>
          <w:color w:val="000000" w:themeColor="text1"/>
          <w:sz w:val="24"/>
          <w:szCs w:val="24"/>
          <w:lang w:val="en-US"/>
        </w:rPr>
        <w:t>b</w:t>
      </w:r>
      <w:r w:rsidRPr="004A71B1">
        <w:rPr>
          <w:rFonts w:cstheme="minorHAnsi"/>
          <w:b/>
          <w:color w:val="000000" w:themeColor="text1"/>
          <w:sz w:val="24"/>
          <w:szCs w:val="24"/>
          <w:lang w:val="en-US"/>
        </w:rPr>
        <w:t xml:space="preserve"> = 5;</w:t>
      </w:r>
    </w:p>
    <w:p w:rsidR="00BB1AD7" w:rsidRPr="00E83097" w:rsidRDefault="00BB1AD7" w:rsidP="00E9166E">
      <w:pPr>
        <w:rPr>
          <w:rFonts w:cstheme="minorHAnsi"/>
          <w:b/>
          <w:color w:val="000000" w:themeColor="text1"/>
          <w:sz w:val="24"/>
          <w:szCs w:val="24"/>
          <w:lang w:val="en-US"/>
        </w:rPr>
      </w:pPr>
      <w:r w:rsidRPr="00BB1AD7">
        <w:rPr>
          <w:rFonts w:cstheme="minorHAnsi"/>
          <w:b/>
          <w:color w:val="000000" w:themeColor="text1"/>
          <w:sz w:val="24"/>
          <w:szCs w:val="24"/>
          <w:lang w:val="en-US"/>
        </w:rPr>
        <w:t xml:space="preserve"> </w:t>
      </w:r>
      <w:r>
        <w:rPr>
          <w:rFonts w:cstheme="minorHAnsi"/>
          <w:b/>
          <w:color w:val="000000" w:themeColor="text1"/>
          <w:sz w:val="24"/>
          <w:szCs w:val="24"/>
          <w:lang w:val="en-US"/>
        </w:rPr>
        <w:t>echo</w:t>
      </w:r>
      <w:r w:rsidRPr="00BB1AD7">
        <w:rPr>
          <w:rFonts w:cstheme="minorHAnsi"/>
          <w:b/>
          <w:color w:val="000000" w:themeColor="text1"/>
          <w:sz w:val="24"/>
          <w:szCs w:val="24"/>
          <w:lang w:val="en-US"/>
        </w:rPr>
        <w:t xml:space="preserve"> ‘</w:t>
      </w:r>
      <w:r>
        <w:rPr>
          <w:rFonts w:cstheme="minorHAnsi"/>
          <w:b/>
          <w:color w:val="000000" w:themeColor="text1"/>
          <w:sz w:val="24"/>
          <w:szCs w:val="24"/>
        </w:rPr>
        <w:t>Ответ</w:t>
      </w:r>
      <w:r w:rsidRPr="00BB1AD7">
        <w:rPr>
          <w:rFonts w:cstheme="minorHAnsi"/>
          <w:b/>
          <w:color w:val="000000" w:themeColor="text1"/>
          <w:sz w:val="24"/>
          <w:szCs w:val="24"/>
          <w:lang w:val="en-US"/>
        </w:rPr>
        <w:t>:</w:t>
      </w:r>
      <w:r>
        <w:rPr>
          <w:rFonts w:cstheme="minorHAnsi"/>
          <w:b/>
          <w:color w:val="000000" w:themeColor="text1"/>
          <w:sz w:val="24"/>
          <w:szCs w:val="24"/>
          <w:lang w:val="en-US"/>
        </w:rPr>
        <w:t xml:space="preserve"> </w:t>
      </w:r>
      <w:r w:rsidRPr="00BB1AD7">
        <w:rPr>
          <w:rFonts w:cstheme="minorHAnsi"/>
          <w:b/>
          <w:color w:val="000000" w:themeColor="text1"/>
          <w:sz w:val="24"/>
          <w:szCs w:val="24"/>
          <w:lang w:val="en-US"/>
        </w:rPr>
        <w:t xml:space="preserve">’ . </w:t>
      </w:r>
      <w:r w:rsidR="00EE65D9" w:rsidRPr="00E83097">
        <w:rPr>
          <w:rFonts w:cstheme="minorHAnsi"/>
          <w:b/>
          <w:color w:val="E36C0A" w:themeColor="accent6" w:themeShade="BF"/>
          <w:sz w:val="24"/>
          <w:szCs w:val="24"/>
          <w:lang w:val="en-US"/>
        </w:rPr>
        <w:t>(</w:t>
      </w:r>
      <w:r w:rsidRPr="00E83097">
        <w:rPr>
          <w:rFonts w:cstheme="minorHAnsi"/>
          <w:b/>
          <w:color w:val="000000" w:themeColor="text1"/>
          <w:sz w:val="24"/>
          <w:szCs w:val="24"/>
          <w:lang w:val="en-US"/>
        </w:rPr>
        <w:t>$</w:t>
      </w:r>
      <w:r>
        <w:rPr>
          <w:rFonts w:cstheme="minorHAnsi"/>
          <w:b/>
          <w:color w:val="000000" w:themeColor="text1"/>
          <w:sz w:val="24"/>
          <w:szCs w:val="24"/>
          <w:lang w:val="en-US"/>
        </w:rPr>
        <w:t>a</w:t>
      </w:r>
      <w:r w:rsidR="00266B52" w:rsidRPr="00E83097">
        <w:rPr>
          <w:rFonts w:cstheme="minorHAnsi"/>
          <w:b/>
          <w:color w:val="000000" w:themeColor="text1"/>
          <w:sz w:val="24"/>
          <w:szCs w:val="24"/>
          <w:lang w:val="en-US"/>
        </w:rPr>
        <w:t xml:space="preserve"> </w:t>
      </w:r>
      <w:r w:rsidRPr="00E83097">
        <w:rPr>
          <w:rFonts w:cstheme="minorHAnsi"/>
          <w:b/>
          <w:color w:val="E36C0A" w:themeColor="accent6" w:themeShade="BF"/>
          <w:sz w:val="24"/>
          <w:szCs w:val="24"/>
          <w:lang w:val="en-US"/>
        </w:rPr>
        <w:t>+</w:t>
      </w:r>
      <w:r w:rsidRPr="00E83097">
        <w:rPr>
          <w:rFonts w:cstheme="minorHAnsi"/>
          <w:b/>
          <w:color w:val="000000" w:themeColor="text1"/>
          <w:sz w:val="24"/>
          <w:szCs w:val="24"/>
          <w:lang w:val="en-US"/>
        </w:rPr>
        <w:t xml:space="preserve"> $</w:t>
      </w:r>
      <w:r>
        <w:rPr>
          <w:rFonts w:cstheme="minorHAnsi"/>
          <w:b/>
          <w:color w:val="000000" w:themeColor="text1"/>
          <w:sz w:val="24"/>
          <w:szCs w:val="24"/>
          <w:lang w:val="en-US"/>
        </w:rPr>
        <w:t>b</w:t>
      </w:r>
      <w:proofErr w:type="gramStart"/>
      <w:r w:rsidR="00EE65D9" w:rsidRPr="00E83097">
        <w:rPr>
          <w:rFonts w:cstheme="minorHAnsi"/>
          <w:b/>
          <w:color w:val="E36C0A" w:themeColor="accent6" w:themeShade="BF"/>
          <w:sz w:val="24"/>
          <w:szCs w:val="24"/>
          <w:lang w:val="en-US"/>
        </w:rPr>
        <w:t>)</w:t>
      </w:r>
      <w:r w:rsidR="002F1653" w:rsidRPr="00E83097">
        <w:rPr>
          <w:rFonts w:cstheme="minorHAnsi"/>
          <w:b/>
          <w:color w:val="E36C0A" w:themeColor="accent6" w:themeShade="BF"/>
          <w:sz w:val="24"/>
          <w:szCs w:val="24"/>
          <w:lang w:val="en-US"/>
        </w:rPr>
        <w:t xml:space="preserve"> </w:t>
      </w:r>
      <w:r w:rsidR="002F1653">
        <w:rPr>
          <w:rFonts w:cstheme="minorHAnsi"/>
          <w:b/>
          <w:color w:val="000000" w:themeColor="text1"/>
          <w:sz w:val="24"/>
          <w:szCs w:val="24"/>
          <w:lang w:val="en-US"/>
        </w:rPr>
        <w:t>,</w:t>
      </w:r>
      <w:proofErr w:type="gramEnd"/>
      <w:r w:rsidRPr="00E83097">
        <w:rPr>
          <w:rFonts w:cstheme="minorHAnsi"/>
          <w:b/>
          <w:color w:val="000000" w:themeColor="text1"/>
          <w:sz w:val="24"/>
          <w:szCs w:val="24"/>
          <w:lang w:val="en-US"/>
        </w:rPr>
        <w:t xml:space="preserve"> ‘&lt;</w:t>
      </w:r>
      <w:r>
        <w:rPr>
          <w:rFonts w:cstheme="minorHAnsi"/>
          <w:b/>
          <w:color w:val="000000" w:themeColor="text1"/>
          <w:sz w:val="24"/>
          <w:szCs w:val="24"/>
          <w:lang w:val="en-US"/>
        </w:rPr>
        <w:t>br</w:t>
      </w:r>
      <w:r w:rsidRPr="00E83097">
        <w:rPr>
          <w:rFonts w:cstheme="minorHAnsi"/>
          <w:b/>
          <w:color w:val="000000" w:themeColor="text1"/>
          <w:sz w:val="24"/>
          <w:szCs w:val="24"/>
          <w:lang w:val="en-US"/>
        </w:rPr>
        <w:t>&gt;’;</w:t>
      </w:r>
    </w:p>
    <w:p w:rsidR="00333AA8" w:rsidRPr="00EE65D9" w:rsidRDefault="00333AA8" w:rsidP="00E9166E">
      <w:pPr>
        <w:rPr>
          <w:rFonts w:cstheme="minorHAnsi"/>
          <w:color w:val="000000" w:themeColor="text1"/>
          <w:sz w:val="24"/>
          <w:szCs w:val="24"/>
        </w:rPr>
      </w:pPr>
      <w:r w:rsidRPr="00266B52">
        <w:rPr>
          <w:rFonts w:cstheme="minorHAnsi"/>
          <w:color w:val="000000" w:themeColor="text1"/>
          <w:sz w:val="24"/>
          <w:szCs w:val="24"/>
        </w:rPr>
        <w:t>Выведет: Ответ: 15</w:t>
      </w:r>
    </w:p>
    <w:p w:rsidR="005028E0" w:rsidRPr="002F1653" w:rsidRDefault="005028E0" w:rsidP="005028E0">
      <w:pPr>
        <w:rPr>
          <w:rFonts w:cstheme="minorHAnsi"/>
          <w:b/>
          <w:color w:val="E36C0A" w:themeColor="accent6" w:themeShade="BF"/>
          <w:sz w:val="24"/>
          <w:szCs w:val="24"/>
        </w:rPr>
      </w:pPr>
      <w:r w:rsidRPr="002F1653">
        <w:rPr>
          <w:rFonts w:cstheme="minorHAnsi"/>
          <w:b/>
          <w:color w:val="E36C0A" w:themeColor="accent6" w:themeShade="BF"/>
          <w:sz w:val="24"/>
          <w:szCs w:val="24"/>
        </w:rPr>
        <w:t>- оператор вычитания</w:t>
      </w:r>
    </w:p>
    <w:p w:rsidR="005028E0" w:rsidRPr="00E9166E" w:rsidRDefault="005028E0" w:rsidP="005028E0">
      <w:pPr>
        <w:rPr>
          <w:rFonts w:cstheme="minorHAnsi"/>
          <w:b/>
          <w:color w:val="000000" w:themeColor="text1"/>
          <w:sz w:val="24"/>
          <w:szCs w:val="24"/>
        </w:rPr>
      </w:pPr>
      <w:r w:rsidRPr="00E9166E">
        <w:rPr>
          <w:rFonts w:cstheme="minorHAnsi"/>
          <w:color w:val="000000" w:themeColor="text1"/>
          <w:sz w:val="24"/>
          <w:szCs w:val="24"/>
        </w:rPr>
        <w:t>Например:</w:t>
      </w:r>
      <w:r w:rsidRPr="00E9166E">
        <w:rPr>
          <w:rFonts w:cstheme="minorHAnsi"/>
          <w:b/>
          <w:color w:val="000000" w:themeColor="text1"/>
          <w:sz w:val="24"/>
          <w:szCs w:val="24"/>
        </w:rPr>
        <w:t xml:space="preserve"> </w:t>
      </w:r>
      <w:r w:rsidRPr="00E9166E">
        <w:rPr>
          <w:rFonts w:cstheme="minorHAnsi"/>
          <w:b/>
          <w:color w:val="000000" w:themeColor="text1"/>
          <w:sz w:val="24"/>
          <w:szCs w:val="24"/>
          <w:lang w:val="en-US"/>
        </w:rPr>
        <w:t>echo</w:t>
      </w:r>
      <w:r w:rsidRPr="00E9166E">
        <w:rPr>
          <w:rFonts w:cstheme="minorHAnsi"/>
          <w:b/>
          <w:color w:val="000000" w:themeColor="text1"/>
          <w:sz w:val="24"/>
          <w:szCs w:val="24"/>
        </w:rPr>
        <w:t xml:space="preserve"> </w:t>
      </w:r>
      <w:r>
        <w:rPr>
          <w:rFonts w:cstheme="minorHAnsi"/>
          <w:b/>
          <w:color w:val="000000" w:themeColor="text1"/>
          <w:sz w:val="24"/>
          <w:szCs w:val="24"/>
        </w:rPr>
        <w:t>15</w:t>
      </w:r>
      <w:r w:rsidRPr="00E9166E">
        <w:rPr>
          <w:rFonts w:cstheme="minorHAnsi"/>
          <w:b/>
          <w:color w:val="000000" w:themeColor="text1"/>
          <w:sz w:val="24"/>
          <w:szCs w:val="24"/>
        </w:rPr>
        <w:t xml:space="preserve"> </w:t>
      </w:r>
      <w:r w:rsidRPr="002F1653">
        <w:rPr>
          <w:rFonts w:cstheme="minorHAnsi"/>
          <w:b/>
          <w:color w:val="E36C0A" w:themeColor="accent6" w:themeShade="BF"/>
          <w:sz w:val="24"/>
          <w:szCs w:val="24"/>
        </w:rPr>
        <w:t>-</w:t>
      </w:r>
      <w:r w:rsidRPr="00E9166E">
        <w:rPr>
          <w:rFonts w:cstheme="minorHAnsi"/>
          <w:b/>
          <w:color w:val="000000" w:themeColor="text1"/>
          <w:sz w:val="24"/>
          <w:szCs w:val="24"/>
        </w:rPr>
        <w:t xml:space="preserve"> 10</w:t>
      </w:r>
      <w:r w:rsidR="00687051" w:rsidRPr="00687051">
        <w:t xml:space="preserve"> </w:t>
      </w:r>
      <w:r w:rsidR="00687051" w:rsidRPr="00687051">
        <w:rPr>
          <w:rFonts w:cstheme="minorHAnsi"/>
          <w:b/>
          <w:color w:val="000000" w:themeColor="text1"/>
          <w:sz w:val="24"/>
          <w:szCs w:val="24"/>
        </w:rPr>
        <w:t>, '&lt;br&gt;'</w:t>
      </w:r>
      <w:r w:rsidRPr="00E9166E">
        <w:rPr>
          <w:rFonts w:cstheme="minorHAnsi"/>
          <w:b/>
          <w:color w:val="000000" w:themeColor="text1"/>
          <w:sz w:val="24"/>
          <w:szCs w:val="24"/>
        </w:rPr>
        <w:t xml:space="preserve">; </w:t>
      </w:r>
    </w:p>
    <w:p w:rsidR="005028E0" w:rsidRDefault="005028E0" w:rsidP="005028E0">
      <w:pPr>
        <w:rPr>
          <w:rFonts w:cstheme="minorHAnsi"/>
          <w:color w:val="000000" w:themeColor="text1"/>
          <w:sz w:val="24"/>
          <w:szCs w:val="24"/>
        </w:rPr>
      </w:pPr>
      <w:r w:rsidRPr="005028E0">
        <w:rPr>
          <w:rFonts w:cstheme="minorHAnsi"/>
          <w:color w:val="000000" w:themeColor="text1"/>
          <w:sz w:val="24"/>
          <w:szCs w:val="24"/>
        </w:rPr>
        <w:t>Выведет: 5</w:t>
      </w:r>
    </w:p>
    <w:p w:rsidR="00F548F7" w:rsidRPr="001626AE" w:rsidRDefault="000F3BD8" w:rsidP="00F548F7">
      <w:pPr>
        <w:rPr>
          <w:rFonts w:cstheme="minorHAnsi"/>
          <w:b/>
          <w:color w:val="E36C0A" w:themeColor="accent6" w:themeShade="BF"/>
          <w:sz w:val="24"/>
          <w:szCs w:val="24"/>
        </w:rPr>
      </w:pPr>
      <w:r w:rsidRPr="001626AE">
        <w:rPr>
          <w:rFonts w:cstheme="minorHAnsi"/>
          <w:b/>
          <w:color w:val="E36C0A" w:themeColor="accent6" w:themeShade="BF"/>
          <w:sz w:val="24"/>
          <w:szCs w:val="24"/>
        </w:rPr>
        <w:t>*</w:t>
      </w:r>
      <w:r w:rsidR="00F548F7" w:rsidRPr="001626AE">
        <w:rPr>
          <w:rFonts w:cstheme="minorHAnsi"/>
          <w:b/>
          <w:color w:val="E36C0A" w:themeColor="accent6" w:themeShade="BF"/>
          <w:sz w:val="24"/>
          <w:szCs w:val="24"/>
        </w:rPr>
        <w:t xml:space="preserve"> оператор умножения</w:t>
      </w:r>
    </w:p>
    <w:p w:rsidR="00F548F7" w:rsidRPr="00E9166E" w:rsidRDefault="00F548F7" w:rsidP="00F548F7">
      <w:pPr>
        <w:rPr>
          <w:rFonts w:cstheme="minorHAnsi"/>
          <w:b/>
          <w:color w:val="000000" w:themeColor="text1"/>
          <w:sz w:val="24"/>
          <w:szCs w:val="24"/>
        </w:rPr>
      </w:pPr>
      <w:r w:rsidRPr="00E9166E">
        <w:rPr>
          <w:rFonts w:cstheme="minorHAnsi"/>
          <w:color w:val="000000" w:themeColor="text1"/>
          <w:sz w:val="24"/>
          <w:szCs w:val="24"/>
        </w:rPr>
        <w:t>Например:</w:t>
      </w:r>
      <w:r w:rsidRPr="00E9166E">
        <w:rPr>
          <w:rFonts w:cstheme="minorHAnsi"/>
          <w:b/>
          <w:color w:val="000000" w:themeColor="text1"/>
          <w:sz w:val="24"/>
          <w:szCs w:val="24"/>
        </w:rPr>
        <w:t xml:space="preserve"> </w:t>
      </w:r>
      <w:r w:rsidRPr="00E9166E">
        <w:rPr>
          <w:rFonts w:cstheme="minorHAnsi"/>
          <w:b/>
          <w:color w:val="000000" w:themeColor="text1"/>
          <w:sz w:val="24"/>
          <w:szCs w:val="24"/>
          <w:lang w:val="en-US"/>
        </w:rPr>
        <w:t>echo</w:t>
      </w:r>
      <w:r w:rsidRPr="00E9166E">
        <w:rPr>
          <w:rFonts w:cstheme="minorHAnsi"/>
          <w:b/>
          <w:color w:val="000000" w:themeColor="text1"/>
          <w:sz w:val="24"/>
          <w:szCs w:val="24"/>
        </w:rPr>
        <w:t xml:space="preserve"> </w:t>
      </w:r>
      <w:r>
        <w:rPr>
          <w:rFonts w:cstheme="minorHAnsi"/>
          <w:b/>
          <w:color w:val="000000" w:themeColor="text1"/>
          <w:sz w:val="24"/>
          <w:szCs w:val="24"/>
        </w:rPr>
        <w:t>5</w:t>
      </w:r>
      <w:r w:rsidRPr="00E9166E">
        <w:rPr>
          <w:rFonts w:cstheme="minorHAnsi"/>
          <w:b/>
          <w:color w:val="000000" w:themeColor="text1"/>
          <w:sz w:val="24"/>
          <w:szCs w:val="24"/>
        </w:rPr>
        <w:t xml:space="preserve"> </w:t>
      </w:r>
      <w:r w:rsidRPr="001626AE">
        <w:rPr>
          <w:rFonts w:cstheme="minorHAnsi"/>
          <w:b/>
          <w:color w:val="E36C0A" w:themeColor="accent6" w:themeShade="BF"/>
          <w:sz w:val="24"/>
          <w:szCs w:val="24"/>
        </w:rPr>
        <w:t>*</w:t>
      </w:r>
      <w:r w:rsidRPr="00E9166E">
        <w:rPr>
          <w:rFonts w:cstheme="minorHAnsi"/>
          <w:b/>
          <w:color w:val="000000" w:themeColor="text1"/>
          <w:sz w:val="24"/>
          <w:szCs w:val="24"/>
        </w:rPr>
        <w:t xml:space="preserve"> 10</w:t>
      </w:r>
      <w:r w:rsidR="00687051" w:rsidRPr="00687051">
        <w:t xml:space="preserve"> </w:t>
      </w:r>
      <w:r w:rsidR="00687051" w:rsidRPr="00687051">
        <w:rPr>
          <w:rFonts w:cstheme="minorHAnsi"/>
          <w:b/>
          <w:color w:val="000000" w:themeColor="text1"/>
          <w:sz w:val="24"/>
          <w:szCs w:val="24"/>
        </w:rPr>
        <w:t>, '&lt;br&gt;'</w:t>
      </w:r>
      <w:r w:rsidRPr="00E9166E">
        <w:rPr>
          <w:rFonts w:cstheme="minorHAnsi"/>
          <w:b/>
          <w:color w:val="000000" w:themeColor="text1"/>
          <w:sz w:val="24"/>
          <w:szCs w:val="24"/>
        </w:rPr>
        <w:t xml:space="preserve">; </w:t>
      </w:r>
    </w:p>
    <w:p w:rsidR="00F548F7" w:rsidRPr="005028E0" w:rsidRDefault="00F548F7" w:rsidP="00F548F7">
      <w:pPr>
        <w:rPr>
          <w:rFonts w:cstheme="minorHAnsi"/>
          <w:color w:val="000000" w:themeColor="text1"/>
          <w:sz w:val="24"/>
          <w:szCs w:val="24"/>
        </w:rPr>
      </w:pPr>
      <w:r w:rsidRPr="005028E0">
        <w:rPr>
          <w:rFonts w:cstheme="minorHAnsi"/>
          <w:color w:val="000000" w:themeColor="text1"/>
          <w:sz w:val="24"/>
          <w:szCs w:val="24"/>
        </w:rPr>
        <w:t>Выведет: 5</w:t>
      </w:r>
      <w:r>
        <w:rPr>
          <w:rFonts w:cstheme="minorHAnsi"/>
          <w:color w:val="000000" w:themeColor="text1"/>
          <w:sz w:val="24"/>
          <w:szCs w:val="24"/>
        </w:rPr>
        <w:t>0</w:t>
      </w:r>
    </w:p>
    <w:p w:rsidR="00F548F7" w:rsidRPr="001626AE" w:rsidRDefault="000F3BD8" w:rsidP="00F548F7">
      <w:pPr>
        <w:rPr>
          <w:rFonts w:cstheme="minorHAnsi"/>
          <w:b/>
          <w:color w:val="E36C0A" w:themeColor="accent6" w:themeShade="BF"/>
          <w:sz w:val="24"/>
          <w:szCs w:val="24"/>
        </w:rPr>
      </w:pPr>
      <w:r w:rsidRPr="001626AE">
        <w:rPr>
          <w:rFonts w:cstheme="minorHAnsi"/>
          <w:b/>
          <w:color w:val="E36C0A" w:themeColor="accent6" w:themeShade="BF"/>
          <w:sz w:val="24"/>
          <w:szCs w:val="24"/>
        </w:rPr>
        <w:t>/</w:t>
      </w:r>
      <w:r w:rsidR="00F548F7" w:rsidRPr="001626AE">
        <w:rPr>
          <w:rFonts w:cstheme="minorHAnsi"/>
          <w:b/>
          <w:color w:val="E36C0A" w:themeColor="accent6" w:themeShade="BF"/>
          <w:sz w:val="24"/>
          <w:szCs w:val="24"/>
        </w:rPr>
        <w:t xml:space="preserve"> оператор деления</w:t>
      </w:r>
    </w:p>
    <w:p w:rsidR="00F548F7" w:rsidRPr="00E9166E" w:rsidRDefault="00F548F7" w:rsidP="00F548F7">
      <w:pPr>
        <w:rPr>
          <w:rFonts w:cstheme="minorHAnsi"/>
          <w:b/>
          <w:color w:val="000000" w:themeColor="text1"/>
          <w:sz w:val="24"/>
          <w:szCs w:val="24"/>
        </w:rPr>
      </w:pPr>
      <w:r w:rsidRPr="00E9166E">
        <w:rPr>
          <w:rFonts w:cstheme="minorHAnsi"/>
          <w:color w:val="000000" w:themeColor="text1"/>
          <w:sz w:val="24"/>
          <w:szCs w:val="24"/>
        </w:rPr>
        <w:t>Например:</w:t>
      </w:r>
      <w:r w:rsidRPr="00E9166E">
        <w:rPr>
          <w:rFonts w:cstheme="minorHAnsi"/>
          <w:b/>
          <w:color w:val="000000" w:themeColor="text1"/>
          <w:sz w:val="24"/>
          <w:szCs w:val="24"/>
        </w:rPr>
        <w:t xml:space="preserve"> </w:t>
      </w:r>
      <w:r w:rsidRPr="00E9166E">
        <w:rPr>
          <w:rFonts w:cstheme="minorHAnsi"/>
          <w:b/>
          <w:color w:val="000000" w:themeColor="text1"/>
          <w:sz w:val="24"/>
          <w:szCs w:val="24"/>
          <w:lang w:val="en-US"/>
        </w:rPr>
        <w:t>echo</w:t>
      </w:r>
      <w:r w:rsidRPr="00E9166E">
        <w:rPr>
          <w:rFonts w:cstheme="minorHAnsi"/>
          <w:b/>
          <w:color w:val="000000" w:themeColor="text1"/>
          <w:sz w:val="24"/>
          <w:szCs w:val="24"/>
        </w:rPr>
        <w:t xml:space="preserve"> </w:t>
      </w:r>
      <w:r>
        <w:rPr>
          <w:rFonts w:cstheme="minorHAnsi"/>
          <w:b/>
          <w:color w:val="000000" w:themeColor="text1"/>
          <w:sz w:val="24"/>
          <w:szCs w:val="24"/>
        </w:rPr>
        <w:t>20</w:t>
      </w:r>
      <w:r w:rsidRPr="00E9166E">
        <w:rPr>
          <w:rFonts w:cstheme="minorHAnsi"/>
          <w:b/>
          <w:color w:val="000000" w:themeColor="text1"/>
          <w:sz w:val="24"/>
          <w:szCs w:val="24"/>
        </w:rPr>
        <w:t xml:space="preserve"> </w:t>
      </w:r>
      <w:r w:rsidRPr="001626AE">
        <w:rPr>
          <w:rFonts w:cstheme="minorHAnsi"/>
          <w:b/>
          <w:color w:val="E36C0A" w:themeColor="accent6" w:themeShade="BF"/>
          <w:sz w:val="24"/>
          <w:szCs w:val="24"/>
        </w:rPr>
        <w:t>/</w:t>
      </w:r>
      <w:r w:rsidRPr="00E9166E">
        <w:rPr>
          <w:rFonts w:cstheme="minorHAnsi"/>
          <w:b/>
          <w:color w:val="000000" w:themeColor="text1"/>
          <w:sz w:val="24"/>
          <w:szCs w:val="24"/>
        </w:rPr>
        <w:t xml:space="preserve"> 10</w:t>
      </w:r>
      <w:r w:rsidR="00687051" w:rsidRPr="00687051">
        <w:t xml:space="preserve"> </w:t>
      </w:r>
      <w:r w:rsidR="00687051" w:rsidRPr="00687051">
        <w:rPr>
          <w:rFonts w:cstheme="minorHAnsi"/>
          <w:b/>
          <w:color w:val="000000" w:themeColor="text1"/>
          <w:sz w:val="24"/>
          <w:szCs w:val="24"/>
        </w:rPr>
        <w:t>, '&lt;br&gt;'</w:t>
      </w:r>
      <w:r w:rsidRPr="00E9166E">
        <w:rPr>
          <w:rFonts w:cstheme="minorHAnsi"/>
          <w:b/>
          <w:color w:val="000000" w:themeColor="text1"/>
          <w:sz w:val="24"/>
          <w:szCs w:val="24"/>
        </w:rPr>
        <w:t xml:space="preserve">; </w:t>
      </w:r>
    </w:p>
    <w:p w:rsidR="00F548F7" w:rsidRPr="000F3BD8" w:rsidRDefault="00F548F7" w:rsidP="00F548F7">
      <w:pPr>
        <w:rPr>
          <w:rFonts w:cstheme="minorHAnsi"/>
          <w:color w:val="000000" w:themeColor="text1"/>
          <w:sz w:val="24"/>
          <w:szCs w:val="24"/>
        </w:rPr>
      </w:pPr>
      <w:r w:rsidRPr="005028E0">
        <w:rPr>
          <w:rFonts w:cstheme="minorHAnsi"/>
          <w:color w:val="000000" w:themeColor="text1"/>
          <w:sz w:val="24"/>
          <w:szCs w:val="24"/>
        </w:rPr>
        <w:t xml:space="preserve">Выведет: </w:t>
      </w:r>
      <w:r w:rsidRPr="000F3BD8">
        <w:rPr>
          <w:rFonts w:cstheme="minorHAnsi"/>
          <w:color w:val="000000" w:themeColor="text1"/>
          <w:sz w:val="24"/>
          <w:szCs w:val="24"/>
        </w:rPr>
        <w:t>2</w:t>
      </w:r>
    </w:p>
    <w:p w:rsidR="003C0A83" w:rsidRPr="004A71B1" w:rsidRDefault="003C0A83" w:rsidP="00F548F7">
      <w:pPr>
        <w:rPr>
          <w:rFonts w:cstheme="minorHAnsi"/>
          <w:b/>
          <w:color w:val="FF0000"/>
          <w:sz w:val="24"/>
          <w:szCs w:val="24"/>
        </w:rPr>
      </w:pPr>
    </w:p>
    <w:p w:rsidR="003C0A83" w:rsidRPr="004A71B1" w:rsidRDefault="003C0A83" w:rsidP="00F548F7">
      <w:pPr>
        <w:rPr>
          <w:rFonts w:cstheme="minorHAnsi"/>
          <w:b/>
          <w:color w:val="FF0000"/>
          <w:sz w:val="24"/>
          <w:szCs w:val="24"/>
        </w:rPr>
      </w:pPr>
    </w:p>
    <w:p w:rsidR="003C0A83" w:rsidRPr="001626AE" w:rsidRDefault="000F3BD8" w:rsidP="00F548F7">
      <w:pPr>
        <w:rPr>
          <w:rFonts w:cstheme="minorHAnsi"/>
          <w:b/>
          <w:color w:val="E36C0A" w:themeColor="accent6" w:themeShade="BF"/>
          <w:sz w:val="24"/>
          <w:szCs w:val="24"/>
        </w:rPr>
      </w:pPr>
      <w:r w:rsidRPr="001626AE">
        <w:rPr>
          <w:rFonts w:cstheme="minorHAnsi"/>
          <w:b/>
          <w:color w:val="E36C0A" w:themeColor="accent6" w:themeShade="BF"/>
          <w:sz w:val="24"/>
          <w:szCs w:val="24"/>
        </w:rPr>
        <w:t>%  оператор деления по модулю</w:t>
      </w:r>
    </w:p>
    <w:p w:rsidR="000F3BD8" w:rsidRDefault="000F3BD8" w:rsidP="00F548F7">
      <w:pPr>
        <w:rPr>
          <w:rFonts w:cstheme="minorHAnsi"/>
          <w:color w:val="000000" w:themeColor="text1"/>
          <w:sz w:val="24"/>
          <w:szCs w:val="24"/>
        </w:rPr>
      </w:pPr>
      <w:r>
        <w:rPr>
          <w:rFonts w:cstheme="minorHAnsi"/>
          <w:color w:val="000000" w:themeColor="text1"/>
          <w:sz w:val="24"/>
          <w:szCs w:val="24"/>
        </w:rPr>
        <w:t xml:space="preserve">Проверяет, является ли число четным или нет. Если </w:t>
      </w:r>
      <w:r w:rsidR="005F092D">
        <w:rPr>
          <w:rFonts w:cstheme="minorHAnsi"/>
          <w:color w:val="000000" w:themeColor="text1"/>
          <w:sz w:val="24"/>
          <w:szCs w:val="24"/>
        </w:rPr>
        <w:t>при делении на</w:t>
      </w:r>
      <w:r w:rsidR="005F092D" w:rsidRPr="005F092D">
        <w:rPr>
          <w:rFonts w:cstheme="minorHAnsi"/>
          <w:b/>
          <w:color w:val="FF0000"/>
          <w:sz w:val="24"/>
          <w:szCs w:val="24"/>
        </w:rPr>
        <w:t xml:space="preserve"> </w:t>
      </w:r>
      <w:r w:rsidR="005F092D" w:rsidRPr="001626AE">
        <w:rPr>
          <w:rFonts w:cstheme="minorHAnsi"/>
          <w:b/>
          <w:color w:val="E36C0A" w:themeColor="accent6" w:themeShade="BF"/>
          <w:sz w:val="24"/>
          <w:szCs w:val="24"/>
        </w:rPr>
        <w:t>2</w:t>
      </w:r>
      <w:r w:rsidR="005F092D" w:rsidRPr="005F092D">
        <w:rPr>
          <w:rFonts w:cstheme="minorHAnsi"/>
          <w:b/>
          <w:color w:val="FF0000"/>
          <w:sz w:val="24"/>
          <w:szCs w:val="24"/>
        </w:rPr>
        <w:t xml:space="preserve"> </w:t>
      </w:r>
      <w:r>
        <w:rPr>
          <w:rFonts w:cstheme="minorHAnsi"/>
          <w:color w:val="000000" w:themeColor="text1"/>
          <w:sz w:val="24"/>
          <w:szCs w:val="24"/>
        </w:rPr>
        <w:t>выведет</w:t>
      </w:r>
      <w:r w:rsidR="005F092D">
        <w:rPr>
          <w:rFonts w:cstheme="minorHAnsi"/>
          <w:color w:val="000000" w:themeColor="text1"/>
          <w:sz w:val="24"/>
          <w:szCs w:val="24"/>
        </w:rPr>
        <w:t xml:space="preserve"> </w:t>
      </w:r>
      <w:r w:rsidRPr="001626AE">
        <w:rPr>
          <w:rFonts w:cstheme="minorHAnsi"/>
          <w:b/>
          <w:color w:val="E36C0A" w:themeColor="accent6" w:themeShade="BF"/>
          <w:sz w:val="24"/>
          <w:szCs w:val="24"/>
        </w:rPr>
        <w:t>0</w:t>
      </w:r>
      <w:r>
        <w:rPr>
          <w:rFonts w:cstheme="minorHAnsi"/>
          <w:color w:val="000000" w:themeColor="text1"/>
          <w:sz w:val="24"/>
          <w:szCs w:val="24"/>
        </w:rPr>
        <w:t xml:space="preserve">, значит, что число является </w:t>
      </w:r>
      <w:r w:rsidRPr="001626AE">
        <w:rPr>
          <w:rFonts w:cstheme="minorHAnsi"/>
          <w:b/>
          <w:color w:val="E36C0A" w:themeColor="accent6" w:themeShade="BF"/>
          <w:sz w:val="24"/>
          <w:szCs w:val="24"/>
        </w:rPr>
        <w:t>четным</w:t>
      </w:r>
      <w:r>
        <w:rPr>
          <w:rFonts w:cstheme="minorHAnsi"/>
          <w:color w:val="000000" w:themeColor="text1"/>
          <w:sz w:val="24"/>
          <w:szCs w:val="24"/>
        </w:rPr>
        <w:t xml:space="preserve">, если </w:t>
      </w:r>
      <w:r w:rsidR="003C0A83" w:rsidRPr="001626AE">
        <w:rPr>
          <w:rFonts w:cstheme="minorHAnsi"/>
          <w:b/>
          <w:color w:val="E36C0A" w:themeColor="accent6" w:themeShade="BF"/>
          <w:sz w:val="24"/>
          <w:szCs w:val="24"/>
        </w:rPr>
        <w:t>1</w:t>
      </w:r>
      <w:r>
        <w:rPr>
          <w:rFonts w:cstheme="minorHAnsi"/>
          <w:color w:val="000000" w:themeColor="text1"/>
          <w:sz w:val="24"/>
          <w:szCs w:val="24"/>
        </w:rPr>
        <w:t xml:space="preserve"> – </w:t>
      </w:r>
      <w:r w:rsidRPr="001626AE">
        <w:rPr>
          <w:rFonts w:cstheme="minorHAnsi"/>
          <w:b/>
          <w:color w:val="E36C0A" w:themeColor="accent6" w:themeShade="BF"/>
          <w:sz w:val="24"/>
          <w:szCs w:val="24"/>
        </w:rPr>
        <w:t>не четное</w:t>
      </w:r>
      <w:r>
        <w:rPr>
          <w:rFonts w:cstheme="minorHAnsi"/>
          <w:color w:val="000000" w:themeColor="text1"/>
          <w:sz w:val="24"/>
          <w:szCs w:val="24"/>
        </w:rPr>
        <w:t>.</w:t>
      </w:r>
    </w:p>
    <w:p w:rsidR="000F3BD8" w:rsidRPr="00E9166E" w:rsidRDefault="000F3BD8" w:rsidP="000F3BD8">
      <w:pPr>
        <w:rPr>
          <w:rFonts w:cstheme="minorHAnsi"/>
          <w:b/>
          <w:color w:val="000000" w:themeColor="text1"/>
          <w:sz w:val="24"/>
          <w:szCs w:val="24"/>
        </w:rPr>
      </w:pPr>
      <w:r w:rsidRPr="00E9166E">
        <w:rPr>
          <w:rFonts w:cstheme="minorHAnsi"/>
          <w:color w:val="000000" w:themeColor="text1"/>
          <w:sz w:val="24"/>
          <w:szCs w:val="24"/>
        </w:rPr>
        <w:t>Например:</w:t>
      </w:r>
      <w:r w:rsidRPr="00E9166E">
        <w:rPr>
          <w:rFonts w:cstheme="minorHAnsi"/>
          <w:b/>
          <w:color w:val="000000" w:themeColor="text1"/>
          <w:sz w:val="24"/>
          <w:szCs w:val="24"/>
        </w:rPr>
        <w:t xml:space="preserve"> </w:t>
      </w:r>
      <w:r w:rsidRPr="00E9166E">
        <w:rPr>
          <w:rFonts w:cstheme="minorHAnsi"/>
          <w:b/>
          <w:color w:val="000000" w:themeColor="text1"/>
          <w:sz w:val="24"/>
          <w:szCs w:val="24"/>
          <w:lang w:val="en-US"/>
        </w:rPr>
        <w:t>echo</w:t>
      </w:r>
      <w:r w:rsidRPr="00E9166E">
        <w:rPr>
          <w:rFonts w:cstheme="minorHAnsi"/>
          <w:b/>
          <w:color w:val="000000" w:themeColor="text1"/>
          <w:sz w:val="24"/>
          <w:szCs w:val="24"/>
        </w:rPr>
        <w:t xml:space="preserve"> </w:t>
      </w:r>
      <w:r>
        <w:rPr>
          <w:rFonts w:cstheme="minorHAnsi"/>
          <w:b/>
          <w:color w:val="000000" w:themeColor="text1"/>
          <w:sz w:val="24"/>
          <w:szCs w:val="24"/>
        </w:rPr>
        <w:t>2010</w:t>
      </w:r>
      <w:r w:rsidRPr="005F092D">
        <w:rPr>
          <w:rFonts w:cstheme="minorHAnsi"/>
          <w:b/>
          <w:color w:val="000000" w:themeColor="text1"/>
          <w:sz w:val="24"/>
          <w:szCs w:val="24"/>
        </w:rPr>
        <w:t xml:space="preserve"> </w:t>
      </w:r>
      <w:r w:rsidRPr="001626AE">
        <w:rPr>
          <w:rFonts w:cstheme="minorHAnsi"/>
          <w:b/>
          <w:color w:val="E36C0A" w:themeColor="accent6" w:themeShade="BF"/>
          <w:sz w:val="24"/>
          <w:szCs w:val="24"/>
        </w:rPr>
        <w:t>%</w:t>
      </w:r>
      <w:r w:rsidRPr="005F092D">
        <w:rPr>
          <w:rFonts w:cstheme="minorHAnsi"/>
          <w:b/>
          <w:color w:val="FF0000"/>
          <w:sz w:val="24"/>
          <w:szCs w:val="24"/>
        </w:rPr>
        <w:t xml:space="preserve"> </w:t>
      </w:r>
      <w:r>
        <w:rPr>
          <w:rFonts w:cstheme="minorHAnsi"/>
          <w:b/>
          <w:color w:val="000000" w:themeColor="text1"/>
          <w:sz w:val="24"/>
          <w:szCs w:val="24"/>
        </w:rPr>
        <w:t>2</w:t>
      </w:r>
      <w:r w:rsidR="00687051" w:rsidRPr="00687051">
        <w:t xml:space="preserve"> </w:t>
      </w:r>
      <w:r w:rsidR="00687051" w:rsidRPr="00687051">
        <w:rPr>
          <w:rFonts w:cstheme="minorHAnsi"/>
          <w:b/>
          <w:color w:val="000000" w:themeColor="text1"/>
          <w:sz w:val="24"/>
          <w:szCs w:val="24"/>
        </w:rPr>
        <w:t>, '&lt;br&gt;'</w:t>
      </w:r>
      <w:r w:rsidRPr="00E9166E">
        <w:rPr>
          <w:rFonts w:cstheme="minorHAnsi"/>
          <w:b/>
          <w:color w:val="000000" w:themeColor="text1"/>
          <w:sz w:val="24"/>
          <w:szCs w:val="24"/>
        </w:rPr>
        <w:t xml:space="preserve">; </w:t>
      </w:r>
    </w:p>
    <w:p w:rsidR="000F3BD8" w:rsidRPr="00687051" w:rsidRDefault="000F3BD8" w:rsidP="000F3BD8">
      <w:pPr>
        <w:rPr>
          <w:rFonts w:cstheme="minorHAnsi"/>
          <w:color w:val="000000" w:themeColor="text1"/>
          <w:sz w:val="24"/>
          <w:szCs w:val="24"/>
        </w:rPr>
      </w:pPr>
      <w:r w:rsidRPr="005028E0">
        <w:rPr>
          <w:rFonts w:cstheme="minorHAnsi"/>
          <w:color w:val="000000" w:themeColor="text1"/>
          <w:sz w:val="24"/>
          <w:szCs w:val="24"/>
        </w:rPr>
        <w:t xml:space="preserve">Выведет: </w:t>
      </w:r>
      <w:r w:rsidRPr="001626AE">
        <w:rPr>
          <w:rFonts w:cstheme="minorHAnsi"/>
          <w:b/>
          <w:color w:val="E36C0A" w:themeColor="accent6" w:themeShade="BF"/>
          <w:sz w:val="24"/>
          <w:szCs w:val="24"/>
        </w:rPr>
        <w:t>0</w:t>
      </w:r>
    </w:p>
    <w:p w:rsidR="000F3BD8" w:rsidRPr="00E9166E" w:rsidRDefault="000F3BD8" w:rsidP="000F3BD8">
      <w:pPr>
        <w:rPr>
          <w:rFonts w:cstheme="minorHAnsi"/>
          <w:b/>
          <w:color w:val="000000" w:themeColor="text1"/>
          <w:sz w:val="24"/>
          <w:szCs w:val="24"/>
        </w:rPr>
      </w:pPr>
      <w:r w:rsidRPr="00E9166E">
        <w:rPr>
          <w:rFonts w:cstheme="minorHAnsi"/>
          <w:b/>
          <w:color w:val="000000" w:themeColor="text1"/>
          <w:sz w:val="24"/>
          <w:szCs w:val="24"/>
          <w:lang w:val="en-US"/>
        </w:rPr>
        <w:lastRenderedPageBreak/>
        <w:t>echo</w:t>
      </w:r>
      <w:r w:rsidRPr="00E9166E">
        <w:rPr>
          <w:rFonts w:cstheme="minorHAnsi"/>
          <w:b/>
          <w:color w:val="000000" w:themeColor="text1"/>
          <w:sz w:val="24"/>
          <w:szCs w:val="24"/>
        </w:rPr>
        <w:t xml:space="preserve"> </w:t>
      </w:r>
      <w:r>
        <w:rPr>
          <w:rFonts w:cstheme="minorHAnsi"/>
          <w:b/>
          <w:color w:val="000000" w:themeColor="text1"/>
          <w:sz w:val="24"/>
          <w:szCs w:val="24"/>
        </w:rPr>
        <w:t>201</w:t>
      </w:r>
      <w:r w:rsidRPr="00BB1AD7">
        <w:rPr>
          <w:rFonts w:cstheme="minorHAnsi"/>
          <w:b/>
          <w:color w:val="000000" w:themeColor="text1"/>
          <w:sz w:val="24"/>
          <w:szCs w:val="24"/>
        </w:rPr>
        <w:t>3</w:t>
      </w:r>
      <w:r w:rsidRPr="00E9166E">
        <w:rPr>
          <w:rFonts w:cstheme="minorHAnsi"/>
          <w:b/>
          <w:color w:val="000000" w:themeColor="text1"/>
          <w:sz w:val="24"/>
          <w:szCs w:val="24"/>
        </w:rPr>
        <w:t xml:space="preserve"> </w:t>
      </w:r>
      <w:r w:rsidRPr="001626AE">
        <w:rPr>
          <w:rFonts w:cstheme="minorHAnsi"/>
          <w:b/>
          <w:color w:val="E36C0A" w:themeColor="accent6" w:themeShade="BF"/>
          <w:sz w:val="24"/>
          <w:szCs w:val="24"/>
        </w:rPr>
        <w:t>%</w:t>
      </w:r>
      <w:r w:rsidRPr="00BB1AD7">
        <w:rPr>
          <w:rFonts w:cstheme="minorHAnsi"/>
          <w:b/>
          <w:color w:val="FF0000"/>
          <w:sz w:val="24"/>
          <w:szCs w:val="24"/>
        </w:rPr>
        <w:t xml:space="preserve"> </w:t>
      </w:r>
      <w:r>
        <w:rPr>
          <w:rFonts w:cstheme="minorHAnsi"/>
          <w:b/>
          <w:color w:val="000000" w:themeColor="text1"/>
          <w:sz w:val="24"/>
          <w:szCs w:val="24"/>
        </w:rPr>
        <w:t>2</w:t>
      </w:r>
      <w:r w:rsidR="00687051" w:rsidRPr="00687051">
        <w:t xml:space="preserve"> </w:t>
      </w:r>
      <w:r w:rsidR="00687051" w:rsidRPr="00687051">
        <w:rPr>
          <w:rFonts w:cstheme="minorHAnsi"/>
          <w:b/>
          <w:color w:val="000000" w:themeColor="text1"/>
          <w:sz w:val="24"/>
          <w:szCs w:val="24"/>
        </w:rPr>
        <w:t>, '&lt;br&gt;'</w:t>
      </w:r>
      <w:r w:rsidRPr="00E9166E">
        <w:rPr>
          <w:rFonts w:cstheme="minorHAnsi"/>
          <w:b/>
          <w:color w:val="000000" w:themeColor="text1"/>
          <w:sz w:val="24"/>
          <w:szCs w:val="24"/>
        </w:rPr>
        <w:t xml:space="preserve">; </w:t>
      </w:r>
    </w:p>
    <w:p w:rsidR="000F3BD8" w:rsidRDefault="000F3BD8" w:rsidP="000F3BD8">
      <w:pPr>
        <w:rPr>
          <w:rFonts w:cstheme="minorHAnsi"/>
          <w:b/>
          <w:color w:val="FF0000"/>
          <w:sz w:val="24"/>
          <w:szCs w:val="24"/>
        </w:rPr>
      </w:pPr>
      <w:r w:rsidRPr="005028E0">
        <w:rPr>
          <w:rFonts w:cstheme="minorHAnsi"/>
          <w:color w:val="000000" w:themeColor="text1"/>
          <w:sz w:val="24"/>
          <w:szCs w:val="24"/>
        </w:rPr>
        <w:t>Выведет:</w:t>
      </w:r>
      <w:r w:rsidRPr="00687051">
        <w:rPr>
          <w:rFonts w:cstheme="minorHAnsi"/>
          <w:b/>
          <w:color w:val="FF0000"/>
          <w:sz w:val="24"/>
          <w:szCs w:val="24"/>
        </w:rPr>
        <w:t xml:space="preserve"> </w:t>
      </w:r>
      <w:r w:rsidR="003C0A83" w:rsidRPr="001626AE">
        <w:rPr>
          <w:rFonts w:cstheme="minorHAnsi"/>
          <w:b/>
          <w:color w:val="E36C0A" w:themeColor="accent6" w:themeShade="BF"/>
          <w:sz w:val="24"/>
          <w:szCs w:val="24"/>
        </w:rPr>
        <w:t>1</w:t>
      </w:r>
    </w:p>
    <w:p w:rsidR="00E6185B" w:rsidRDefault="00E6185B" w:rsidP="000F3BD8">
      <w:pPr>
        <w:rPr>
          <w:rFonts w:cstheme="minorHAnsi"/>
          <w:b/>
          <w:color w:val="FF0000"/>
          <w:sz w:val="24"/>
          <w:szCs w:val="24"/>
        </w:rPr>
      </w:pPr>
    </w:p>
    <w:p w:rsidR="002B1ECC" w:rsidRPr="001626AE" w:rsidRDefault="00284B7E" w:rsidP="00100F43">
      <w:pPr>
        <w:rPr>
          <w:rFonts w:ascii="Arial Black" w:hAnsi="Arial Black" w:cstheme="minorHAnsi"/>
          <w:b/>
          <w:color w:val="FF0000"/>
          <w:sz w:val="36"/>
          <w:szCs w:val="36"/>
          <w:u w:val="single"/>
        </w:rPr>
      </w:pPr>
      <w:r w:rsidRPr="001626AE">
        <w:rPr>
          <w:rFonts w:ascii="Arial Black" w:hAnsi="Arial Black" w:cstheme="minorHAnsi"/>
          <w:b/>
          <w:color w:val="FF0000"/>
          <w:sz w:val="36"/>
          <w:szCs w:val="36"/>
          <w:u w:val="single"/>
        </w:rPr>
        <w:t>Массив</w:t>
      </w:r>
    </w:p>
    <w:p w:rsidR="00284B7E" w:rsidRPr="00284B7E" w:rsidRDefault="00C50F54" w:rsidP="00100F43">
      <w:pPr>
        <w:rPr>
          <w:rFonts w:cstheme="minorHAnsi"/>
          <w:b/>
          <w:color w:val="FF0000"/>
          <w:sz w:val="24"/>
          <w:szCs w:val="24"/>
        </w:rPr>
      </w:pPr>
      <w:r>
        <w:rPr>
          <w:rFonts w:cstheme="minorHAnsi"/>
          <w:sz w:val="24"/>
          <w:szCs w:val="24"/>
        </w:rPr>
        <w:t>Нужен</w:t>
      </w:r>
      <w:r w:rsidR="002B1ECC">
        <w:rPr>
          <w:rFonts w:cstheme="minorHAnsi"/>
          <w:sz w:val="24"/>
          <w:szCs w:val="24"/>
        </w:rPr>
        <w:t xml:space="preserve"> для того, чтобы хранить в себе большое количество значений. </w:t>
      </w:r>
      <w:r w:rsidR="00284B7E">
        <w:rPr>
          <w:rFonts w:cstheme="minorHAnsi"/>
          <w:sz w:val="24"/>
          <w:szCs w:val="24"/>
        </w:rPr>
        <w:t xml:space="preserve">У каждого значения </w:t>
      </w:r>
      <w:r w:rsidR="00284B7E" w:rsidRPr="001626AE">
        <w:rPr>
          <w:rFonts w:cstheme="minorHAnsi"/>
          <w:b/>
          <w:color w:val="E36C0A" w:themeColor="accent6" w:themeShade="BF"/>
          <w:sz w:val="24"/>
          <w:szCs w:val="24"/>
        </w:rPr>
        <w:t>в массиве</w:t>
      </w:r>
      <w:r w:rsidR="00284B7E" w:rsidRPr="001626AE">
        <w:rPr>
          <w:rFonts w:cstheme="minorHAnsi"/>
          <w:color w:val="E36C0A" w:themeColor="accent6" w:themeShade="BF"/>
          <w:sz w:val="24"/>
          <w:szCs w:val="24"/>
        </w:rPr>
        <w:t xml:space="preserve"> </w:t>
      </w:r>
      <w:r w:rsidR="00284B7E">
        <w:rPr>
          <w:rFonts w:cstheme="minorHAnsi"/>
          <w:sz w:val="24"/>
          <w:szCs w:val="24"/>
        </w:rPr>
        <w:t xml:space="preserve">есть свой </w:t>
      </w:r>
      <w:r w:rsidR="00284B7E" w:rsidRPr="001626AE">
        <w:rPr>
          <w:rFonts w:cstheme="minorHAnsi"/>
          <w:b/>
          <w:color w:val="E36C0A" w:themeColor="accent6" w:themeShade="BF"/>
          <w:sz w:val="24"/>
          <w:szCs w:val="24"/>
        </w:rPr>
        <w:t>индекс, который начинается с ноля.</w:t>
      </w:r>
      <w:r w:rsidR="00284B7E" w:rsidRPr="001626AE">
        <w:rPr>
          <w:rFonts w:cstheme="minorHAnsi"/>
          <w:color w:val="E36C0A" w:themeColor="accent6" w:themeShade="BF"/>
          <w:sz w:val="24"/>
          <w:szCs w:val="24"/>
        </w:rPr>
        <w:t xml:space="preserve"> </w:t>
      </w:r>
      <w:r w:rsidR="00284B7E">
        <w:rPr>
          <w:rFonts w:cstheme="minorHAnsi"/>
          <w:sz w:val="24"/>
          <w:szCs w:val="24"/>
        </w:rPr>
        <w:t xml:space="preserve">Чтобы вывести содержимое массива, нужно указать какое именно значение мы хотим вывести на экран. Например, чтобы вывести на экран </w:t>
      </w:r>
      <w:r w:rsidR="00284B7E" w:rsidRPr="001626AE">
        <w:rPr>
          <w:rFonts w:cstheme="minorHAnsi"/>
          <w:b/>
          <w:color w:val="E36C0A" w:themeColor="accent6" w:themeShade="BF"/>
          <w:sz w:val="24"/>
          <w:szCs w:val="24"/>
        </w:rPr>
        <w:t>первое число</w:t>
      </w:r>
      <w:r w:rsidR="00284B7E" w:rsidRPr="001626AE">
        <w:rPr>
          <w:rFonts w:cstheme="minorHAnsi"/>
          <w:color w:val="E36C0A" w:themeColor="accent6" w:themeShade="BF"/>
          <w:sz w:val="24"/>
          <w:szCs w:val="24"/>
        </w:rPr>
        <w:t xml:space="preserve"> </w:t>
      </w:r>
      <w:r w:rsidR="00284B7E">
        <w:rPr>
          <w:rFonts w:cstheme="minorHAnsi"/>
          <w:sz w:val="24"/>
          <w:szCs w:val="24"/>
        </w:rPr>
        <w:t xml:space="preserve">из нашего массива  </w:t>
      </w:r>
      <w:r w:rsidR="00284B7E" w:rsidRPr="00284B7E">
        <w:rPr>
          <w:rFonts w:cstheme="minorHAnsi"/>
          <w:b/>
          <w:color w:val="000000" w:themeColor="text1"/>
          <w:sz w:val="24"/>
          <w:szCs w:val="24"/>
        </w:rPr>
        <w:t>$</w:t>
      </w:r>
      <w:r w:rsidR="00284B7E" w:rsidRPr="00284B7E">
        <w:rPr>
          <w:rFonts w:cstheme="minorHAnsi"/>
          <w:b/>
          <w:color w:val="000000" w:themeColor="text1"/>
          <w:sz w:val="24"/>
          <w:szCs w:val="24"/>
          <w:lang w:val="en-US"/>
        </w:rPr>
        <w:t>d</w:t>
      </w:r>
      <w:r w:rsidR="00284B7E" w:rsidRPr="00284B7E">
        <w:rPr>
          <w:rFonts w:cstheme="minorHAnsi"/>
          <w:b/>
          <w:color w:val="000000" w:themeColor="text1"/>
          <w:sz w:val="24"/>
          <w:szCs w:val="24"/>
        </w:rPr>
        <w:t>=</w:t>
      </w:r>
      <w:r w:rsidR="00284B7E" w:rsidRPr="001626AE">
        <w:rPr>
          <w:rFonts w:cstheme="minorHAnsi"/>
          <w:b/>
          <w:color w:val="E36C0A" w:themeColor="accent6" w:themeShade="BF"/>
          <w:sz w:val="24"/>
          <w:szCs w:val="24"/>
          <w:lang w:val="en-US"/>
        </w:rPr>
        <w:t>array</w:t>
      </w:r>
      <w:r w:rsidR="00284B7E" w:rsidRPr="001626AE">
        <w:rPr>
          <w:rFonts w:cstheme="minorHAnsi"/>
          <w:b/>
          <w:color w:val="E36C0A" w:themeColor="accent6" w:themeShade="BF"/>
          <w:sz w:val="24"/>
          <w:szCs w:val="24"/>
        </w:rPr>
        <w:t>(1,2,3,4,5)</w:t>
      </w:r>
      <w:r w:rsidR="00284B7E" w:rsidRPr="00284B7E">
        <w:rPr>
          <w:rFonts w:cstheme="minorHAnsi"/>
          <w:b/>
          <w:color w:val="000000" w:themeColor="text1"/>
          <w:sz w:val="24"/>
          <w:szCs w:val="24"/>
        </w:rPr>
        <w:t>;</w:t>
      </w:r>
      <w:r w:rsidR="00284B7E">
        <w:rPr>
          <w:rFonts w:cstheme="minorHAnsi"/>
          <w:b/>
          <w:color w:val="000000" w:themeColor="text1"/>
          <w:sz w:val="24"/>
          <w:szCs w:val="24"/>
        </w:rPr>
        <w:t xml:space="preserve"> </w:t>
      </w:r>
      <w:r w:rsidR="00284B7E">
        <w:rPr>
          <w:rFonts w:cstheme="minorHAnsi"/>
          <w:sz w:val="24"/>
          <w:szCs w:val="24"/>
        </w:rPr>
        <w:t xml:space="preserve">нужно ввести </w:t>
      </w:r>
      <w:r w:rsidR="00284B7E" w:rsidRPr="001626AE">
        <w:rPr>
          <w:rFonts w:cstheme="minorHAnsi"/>
          <w:b/>
          <w:color w:val="E36C0A" w:themeColor="accent6" w:themeShade="BF"/>
          <w:sz w:val="24"/>
          <w:szCs w:val="24"/>
        </w:rPr>
        <w:t xml:space="preserve">индекс в квадратные скобки. </w:t>
      </w:r>
    </w:p>
    <w:p w:rsidR="00284B7E" w:rsidRPr="0090626E" w:rsidRDefault="00284B7E" w:rsidP="00100F43">
      <w:pPr>
        <w:rPr>
          <w:rFonts w:cstheme="minorHAnsi"/>
          <w:color w:val="000000" w:themeColor="text1"/>
          <w:sz w:val="24"/>
          <w:szCs w:val="24"/>
        </w:rPr>
      </w:pPr>
      <w:r w:rsidRPr="00070711">
        <w:rPr>
          <w:rFonts w:cstheme="minorHAnsi"/>
          <w:b/>
          <w:noProof/>
          <w:color w:val="7030A0"/>
          <w:sz w:val="24"/>
          <w:szCs w:val="24"/>
          <w:lang w:val="en-US"/>
        </w:rPr>
        <w:t>echo</w:t>
      </w:r>
      <w:r w:rsidRPr="00284B7E">
        <w:rPr>
          <w:rFonts w:cstheme="minorHAnsi"/>
          <w:b/>
          <w:noProof/>
          <w:sz w:val="24"/>
          <w:szCs w:val="24"/>
        </w:rPr>
        <w:t xml:space="preserve"> </w:t>
      </w:r>
      <w:r w:rsidRPr="00070711">
        <w:rPr>
          <w:rFonts w:cstheme="minorHAnsi"/>
          <w:b/>
          <w:noProof/>
          <w:color w:val="E36C0A" w:themeColor="accent6" w:themeShade="BF"/>
          <w:sz w:val="24"/>
          <w:szCs w:val="24"/>
        </w:rPr>
        <w:t>$</w:t>
      </w:r>
      <w:r w:rsidRPr="00070711">
        <w:rPr>
          <w:rFonts w:cstheme="minorHAnsi"/>
          <w:b/>
          <w:noProof/>
          <w:color w:val="E36C0A" w:themeColor="accent6" w:themeShade="BF"/>
          <w:sz w:val="24"/>
          <w:szCs w:val="24"/>
          <w:lang w:val="en-US"/>
        </w:rPr>
        <w:t>d</w:t>
      </w:r>
      <w:r w:rsidRPr="00070711">
        <w:rPr>
          <w:rFonts w:cstheme="minorHAnsi"/>
          <w:b/>
          <w:noProof/>
          <w:color w:val="E36C0A" w:themeColor="accent6" w:themeShade="BF"/>
          <w:sz w:val="24"/>
          <w:szCs w:val="24"/>
        </w:rPr>
        <w:t>[0]</w:t>
      </w:r>
      <w:r w:rsidRPr="00070711">
        <w:rPr>
          <w:rFonts w:cstheme="minorHAnsi"/>
          <w:b/>
          <w:noProof/>
          <w:sz w:val="24"/>
          <w:szCs w:val="24"/>
        </w:rPr>
        <w:t>;</w:t>
      </w:r>
      <w:r w:rsidR="00070711">
        <w:rPr>
          <w:rFonts w:cstheme="minorHAnsi"/>
          <w:b/>
          <w:sz w:val="24"/>
          <w:szCs w:val="24"/>
        </w:rPr>
        <w:t xml:space="preserve"> где </w:t>
      </w:r>
      <w:r w:rsidR="00070711" w:rsidRPr="00070711">
        <w:rPr>
          <w:rFonts w:cstheme="minorHAnsi"/>
          <w:b/>
          <w:color w:val="E36C0A" w:themeColor="accent6" w:themeShade="BF"/>
          <w:sz w:val="24"/>
          <w:szCs w:val="24"/>
        </w:rPr>
        <w:t>$</w:t>
      </w:r>
      <w:proofErr w:type="gramStart"/>
      <w:r w:rsidR="00070711" w:rsidRPr="00070711">
        <w:rPr>
          <w:rFonts w:cstheme="minorHAnsi"/>
          <w:b/>
          <w:color w:val="E36C0A" w:themeColor="accent6" w:themeShade="BF"/>
          <w:sz w:val="24"/>
          <w:szCs w:val="24"/>
          <w:lang w:val="en-US"/>
        </w:rPr>
        <w:t>d</w:t>
      </w:r>
      <w:r w:rsidR="00070711" w:rsidRPr="00070711">
        <w:rPr>
          <w:rFonts w:cstheme="minorHAnsi"/>
          <w:b/>
          <w:color w:val="E36C0A" w:themeColor="accent6" w:themeShade="BF"/>
          <w:sz w:val="24"/>
          <w:szCs w:val="24"/>
        </w:rPr>
        <w:t>[</w:t>
      </w:r>
      <w:proofErr w:type="gramEnd"/>
      <w:r w:rsidR="00070711" w:rsidRPr="00070711">
        <w:rPr>
          <w:rFonts w:cstheme="minorHAnsi"/>
          <w:b/>
          <w:color w:val="E36C0A" w:themeColor="accent6" w:themeShade="BF"/>
          <w:sz w:val="24"/>
          <w:szCs w:val="24"/>
        </w:rPr>
        <w:t>0]</w:t>
      </w:r>
      <w:r w:rsidR="00070711" w:rsidRPr="00070711">
        <w:rPr>
          <w:rFonts w:cstheme="minorHAnsi"/>
          <w:color w:val="000000" w:themeColor="text1"/>
          <w:sz w:val="24"/>
          <w:szCs w:val="24"/>
        </w:rPr>
        <w:t xml:space="preserve"> – </w:t>
      </w:r>
      <w:r w:rsidR="00070711" w:rsidRPr="00070711">
        <w:rPr>
          <w:rFonts w:cstheme="minorHAnsi"/>
          <w:b/>
          <w:color w:val="E36C0A" w:themeColor="accent6" w:themeShade="BF"/>
          <w:sz w:val="24"/>
          <w:szCs w:val="24"/>
        </w:rPr>
        <w:t>первый элемент массива</w:t>
      </w:r>
      <w:r w:rsidR="00070711">
        <w:rPr>
          <w:rFonts w:cstheme="minorHAnsi"/>
          <w:color w:val="000000" w:themeColor="text1"/>
          <w:sz w:val="24"/>
          <w:szCs w:val="24"/>
        </w:rPr>
        <w:t xml:space="preserve">, который выводиться на экран с помощью </w:t>
      </w:r>
      <w:r w:rsidR="00070711" w:rsidRPr="00070711">
        <w:rPr>
          <w:rFonts w:cstheme="minorHAnsi"/>
          <w:b/>
          <w:color w:val="7030A0"/>
          <w:sz w:val="24"/>
          <w:szCs w:val="24"/>
        </w:rPr>
        <w:t>команды</w:t>
      </w:r>
      <w:r w:rsidR="00070711">
        <w:rPr>
          <w:rFonts w:cstheme="minorHAnsi"/>
          <w:color w:val="000000" w:themeColor="text1"/>
          <w:sz w:val="24"/>
          <w:szCs w:val="24"/>
        </w:rPr>
        <w:t xml:space="preserve"> </w:t>
      </w:r>
      <w:r w:rsidR="00070711" w:rsidRPr="00070711">
        <w:rPr>
          <w:rFonts w:cstheme="minorHAnsi"/>
          <w:b/>
          <w:color w:val="7030A0"/>
          <w:sz w:val="24"/>
          <w:szCs w:val="24"/>
          <w:lang w:val="en-US"/>
        </w:rPr>
        <w:t>echo</w:t>
      </w:r>
      <w:r w:rsidR="0090626E">
        <w:rPr>
          <w:rFonts w:cstheme="minorHAnsi"/>
          <w:b/>
          <w:color w:val="7030A0"/>
          <w:sz w:val="24"/>
          <w:szCs w:val="24"/>
        </w:rPr>
        <w:t>.</w:t>
      </w:r>
    </w:p>
    <w:p w:rsidR="00284B7E" w:rsidRDefault="00284B7E" w:rsidP="00100F43">
      <w:pPr>
        <w:rPr>
          <w:rFonts w:cstheme="minorHAnsi"/>
          <w:b/>
          <w:sz w:val="24"/>
          <w:szCs w:val="24"/>
        </w:rPr>
      </w:pPr>
      <w:r w:rsidRPr="00284B7E">
        <w:rPr>
          <w:rFonts w:cstheme="minorHAnsi"/>
          <w:sz w:val="24"/>
          <w:szCs w:val="24"/>
        </w:rPr>
        <w:t>Браузер выведет цифру:</w:t>
      </w:r>
      <w:r>
        <w:rPr>
          <w:rFonts w:cstheme="minorHAnsi"/>
          <w:b/>
          <w:sz w:val="24"/>
          <w:szCs w:val="24"/>
        </w:rPr>
        <w:t xml:space="preserve"> </w:t>
      </w:r>
      <w:r w:rsidRPr="001626AE">
        <w:rPr>
          <w:rFonts w:cstheme="minorHAnsi"/>
          <w:b/>
          <w:color w:val="E36C0A" w:themeColor="accent6" w:themeShade="BF"/>
          <w:sz w:val="24"/>
          <w:szCs w:val="24"/>
        </w:rPr>
        <w:t>1</w:t>
      </w:r>
    </w:p>
    <w:p w:rsidR="00A12938" w:rsidRPr="006A766D" w:rsidRDefault="00A12938" w:rsidP="00100F43">
      <w:pPr>
        <w:rPr>
          <w:rFonts w:cstheme="minorHAnsi"/>
          <w:sz w:val="24"/>
          <w:szCs w:val="24"/>
          <w:lang w:val="en-US"/>
        </w:rPr>
      </w:pPr>
      <w:r w:rsidRPr="00403527">
        <w:rPr>
          <w:rFonts w:cstheme="minorHAnsi"/>
          <w:sz w:val="24"/>
          <w:szCs w:val="24"/>
        </w:rPr>
        <w:t xml:space="preserve">В </w:t>
      </w:r>
      <w:r w:rsidRPr="001626AE">
        <w:rPr>
          <w:rFonts w:cstheme="minorHAnsi"/>
          <w:b/>
          <w:color w:val="E36C0A" w:themeColor="accent6" w:themeShade="BF"/>
          <w:sz w:val="24"/>
          <w:szCs w:val="24"/>
        </w:rPr>
        <w:t>массиве</w:t>
      </w:r>
      <w:r w:rsidRPr="00403527">
        <w:rPr>
          <w:rFonts w:cstheme="minorHAnsi"/>
          <w:sz w:val="24"/>
          <w:szCs w:val="24"/>
        </w:rPr>
        <w:t xml:space="preserve"> также можно хранить </w:t>
      </w:r>
      <w:r w:rsidRPr="001626AE">
        <w:rPr>
          <w:rFonts w:cstheme="minorHAnsi"/>
          <w:b/>
          <w:color w:val="E36C0A" w:themeColor="accent6" w:themeShade="BF"/>
          <w:sz w:val="24"/>
          <w:szCs w:val="24"/>
        </w:rPr>
        <w:t>имена</w:t>
      </w:r>
      <w:r w:rsidRPr="00403527">
        <w:rPr>
          <w:rFonts w:cstheme="minorHAnsi"/>
          <w:sz w:val="24"/>
          <w:szCs w:val="24"/>
        </w:rPr>
        <w:t>. Например</w:t>
      </w:r>
      <w:r w:rsidRPr="006A766D">
        <w:rPr>
          <w:rFonts w:cstheme="minorHAnsi"/>
          <w:sz w:val="24"/>
          <w:szCs w:val="24"/>
          <w:lang w:val="en-US"/>
        </w:rPr>
        <w:t>,</w:t>
      </w:r>
    </w:p>
    <w:p w:rsidR="00A12938" w:rsidRPr="00A12938" w:rsidRDefault="00A12938" w:rsidP="00A12938">
      <w:pPr>
        <w:rPr>
          <w:rFonts w:cstheme="minorHAnsi"/>
          <w:b/>
          <w:color w:val="FF0000"/>
          <w:sz w:val="24"/>
          <w:szCs w:val="24"/>
          <w:lang w:val="en-US"/>
        </w:rPr>
      </w:pPr>
      <w:r w:rsidRPr="00A12938">
        <w:rPr>
          <w:rFonts w:cstheme="minorHAnsi"/>
          <w:b/>
          <w:sz w:val="24"/>
          <w:szCs w:val="24"/>
          <w:lang w:val="en-US"/>
        </w:rPr>
        <w:t>$e=</w:t>
      </w:r>
      <w:r w:rsidR="006A766D">
        <w:rPr>
          <w:rFonts w:cstheme="minorHAnsi"/>
          <w:b/>
          <w:sz w:val="24"/>
          <w:szCs w:val="24"/>
          <w:lang w:val="en-US"/>
        </w:rPr>
        <w:t xml:space="preserve"> </w:t>
      </w:r>
      <w:r w:rsidR="006A766D" w:rsidRPr="001626AE">
        <w:rPr>
          <w:rFonts w:cstheme="minorHAnsi"/>
          <w:b/>
          <w:color w:val="E36C0A" w:themeColor="accent6" w:themeShade="BF"/>
          <w:sz w:val="24"/>
          <w:szCs w:val="24"/>
          <w:lang w:val="en-US"/>
        </w:rPr>
        <w:t>array (</w:t>
      </w:r>
      <w:r w:rsidRPr="001626AE">
        <w:rPr>
          <w:rFonts w:cstheme="minorHAnsi"/>
          <w:b/>
          <w:color w:val="E36C0A" w:themeColor="accent6" w:themeShade="BF"/>
          <w:sz w:val="24"/>
          <w:szCs w:val="24"/>
          <w:lang w:val="en-US"/>
        </w:rPr>
        <w:t>'Bogdan', 'MAZ', 'LAZ', 'Solaris', 'Korosa');</w:t>
      </w:r>
    </w:p>
    <w:p w:rsidR="00162B34" w:rsidRPr="008830F0" w:rsidRDefault="00A12938" w:rsidP="00A12938">
      <w:pPr>
        <w:rPr>
          <w:rFonts w:cstheme="minorHAnsi"/>
          <w:b/>
          <w:color w:val="FF0000"/>
          <w:sz w:val="24"/>
          <w:szCs w:val="24"/>
        </w:rPr>
      </w:pPr>
      <w:r w:rsidRPr="00A12938">
        <w:rPr>
          <w:rFonts w:cstheme="minorHAnsi"/>
          <w:b/>
          <w:sz w:val="24"/>
          <w:szCs w:val="24"/>
        </w:rPr>
        <w:t>echo $e</w:t>
      </w:r>
      <w:r w:rsidRPr="001626AE">
        <w:rPr>
          <w:rFonts w:cstheme="minorHAnsi"/>
          <w:b/>
          <w:color w:val="E36C0A" w:themeColor="accent6" w:themeShade="BF"/>
          <w:sz w:val="24"/>
          <w:szCs w:val="24"/>
        </w:rPr>
        <w:t>[0]</w:t>
      </w:r>
      <w:r w:rsidRPr="00A12938">
        <w:rPr>
          <w:rFonts w:cstheme="minorHAnsi"/>
          <w:b/>
          <w:sz w:val="24"/>
          <w:szCs w:val="24"/>
        </w:rPr>
        <w:t>,'&lt;br&gt;';</w:t>
      </w:r>
      <w:r w:rsidR="00162B34">
        <w:rPr>
          <w:rFonts w:cstheme="minorHAnsi"/>
          <w:b/>
          <w:sz w:val="24"/>
          <w:szCs w:val="24"/>
        </w:rPr>
        <w:t xml:space="preserve"> </w:t>
      </w:r>
      <w:r w:rsidR="00162B34">
        <w:rPr>
          <w:rFonts w:cstheme="minorHAnsi"/>
          <w:color w:val="000000" w:themeColor="text1"/>
          <w:sz w:val="24"/>
          <w:szCs w:val="24"/>
        </w:rPr>
        <w:t xml:space="preserve">на экран выведет слово </w:t>
      </w:r>
      <w:r w:rsidR="00162B34" w:rsidRPr="001626AE">
        <w:rPr>
          <w:rFonts w:cstheme="minorHAnsi"/>
          <w:b/>
          <w:color w:val="E36C0A" w:themeColor="accent6" w:themeShade="BF"/>
          <w:sz w:val="24"/>
          <w:szCs w:val="24"/>
          <w:lang w:val="en-US"/>
        </w:rPr>
        <w:t>Bogdan</w:t>
      </w:r>
    </w:p>
    <w:p w:rsidR="00162B34" w:rsidRPr="008830F0" w:rsidRDefault="00162B34" w:rsidP="00A12938">
      <w:pPr>
        <w:rPr>
          <w:rFonts w:cstheme="minorHAnsi"/>
          <w:color w:val="000000" w:themeColor="text1"/>
          <w:sz w:val="24"/>
          <w:szCs w:val="24"/>
          <w:lang w:val="en-US"/>
        </w:rPr>
      </w:pPr>
      <w:r w:rsidRPr="001626AE">
        <w:rPr>
          <w:rFonts w:cstheme="minorHAnsi"/>
          <w:b/>
          <w:color w:val="E36C0A" w:themeColor="accent6" w:themeShade="BF"/>
          <w:sz w:val="24"/>
          <w:szCs w:val="24"/>
        </w:rPr>
        <w:t xml:space="preserve">Ассоциативный массив </w:t>
      </w:r>
      <w:r w:rsidRPr="00162B34">
        <w:rPr>
          <w:rFonts w:cstheme="minorHAnsi"/>
          <w:color w:val="000000" w:themeColor="text1"/>
          <w:sz w:val="24"/>
          <w:szCs w:val="24"/>
        </w:rPr>
        <w:t>– отличается от обычного массива тем, что в</w:t>
      </w:r>
      <w:r>
        <w:rPr>
          <w:rFonts w:cstheme="minorHAnsi"/>
          <w:color w:val="000000" w:themeColor="text1"/>
          <w:sz w:val="24"/>
          <w:szCs w:val="24"/>
        </w:rPr>
        <w:t xml:space="preserve"> </w:t>
      </w:r>
      <w:r w:rsidRPr="00162B34">
        <w:rPr>
          <w:rFonts w:cstheme="minorHAnsi"/>
          <w:color w:val="000000" w:themeColor="text1"/>
          <w:sz w:val="24"/>
          <w:szCs w:val="24"/>
        </w:rPr>
        <w:t xml:space="preserve">нем </w:t>
      </w:r>
      <w:r w:rsidRPr="001626AE">
        <w:rPr>
          <w:rFonts w:cstheme="minorHAnsi"/>
          <w:b/>
          <w:color w:val="E36C0A" w:themeColor="accent6" w:themeShade="BF"/>
          <w:sz w:val="24"/>
          <w:szCs w:val="24"/>
        </w:rPr>
        <w:t>можно самостоятельно задать имя индекса</w:t>
      </w:r>
      <w:r w:rsidRPr="00162B34">
        <w:rPr>
          <w:rFonts w:cstheme="minorHAnsi"/>
          <w:color w:val="000000" w:themeColor="text1"/>
          <w:sz w:val="24"/>
          <w:szCs w:val="24"/>
        </w:rPr>
        <w:t>. Например</w:t>
      </w:r>
      <w:r w:rsidRPr="008830F0">
        <w:rPr>
          <w:rFonts w:cstheme="minorHAnsi"/>
          <w:color w:val="000000" w:themeColor="text1"/>
          <w:sz w:val="24"/>
          <w:szCs w:val="24"/>
          <w:lang w:val="en-US"/>
        </w:rPr>
        <w:t>:</w:t>
      </w:r>
    </w:p>
    <w:p w:rsidR="00162B34" w:rsidRDefault="00162B34" w:rsidP="00A12938">
      <w:pPr>
        <w:rPr>
          <w:rFonts w:cstheme="minorHAnsi"/>
          <w:b/>
          <w:color w:val="000000" w:themeColor="text1"/>
          <w:sz w:val="24"/>
          <w:szCs w:val="24"/>
          <w:lang w:val="en-US"/>
        </w:rPr>
      </w:pPr>
      <w:r>
        <w:rPr>
          <w:rFonts w:cstheme="minorHAnsi"/>
          <w:b/>
          <w:color w:val="000000" w:themeColor="text1"/>
          <w:sz w:val="24"/>
          <w:szCs w:val="24"/>
          <w:lang w:val="en-US"/>
        </w:rPr>
        <w:t xml:space="preserve">$f = </w:t>
      </w:r>
      <w:r w:rsidRPr="00162B34">
        <w:rPr>
          <w:rFonts w:cstheme="minorHAnsi"/>
          <w:b/>
          <w:color w:val="E36C0A" w:themeColor="accent6" w:themeShade="BF"/>
          <w:sz w:val="24"/>
          <w:szCs w:val="24"/>
          <w:lang w:val="en-US"/>
        </w:rPr>
        <w:t>array</w:t>
      </w:r>
      <w:r>
        <w:rPr>
          <w:rFonts w:cstheme="minorHAnsi"/>
          <w:b/>
          <w:color w:val="000000" w:themeColor="text1"/>
          <w:sz w:val="24"/>
          <w:szCs w:val="24"/>
          <w:lang w:val="en-US"/>
        </w:rPr>
        <w:t xml:space="preserve"> (</w:t>
      </w:r>
    </w:p>
    <w:p w:rsidR="00162B34" w:rsidRDefault="00162B34" w:rsidP="00A12938">
      <w:pPr>
        <w:rPr>
          <w:rFonts w:cstheme="minorHAnsi"/>
          <w:b/>
          <w:color w:val="000000" w:themeColor="text1"/>
          <w:sz w:val="24"/>
          <w:szCs w:val="24"/>
          <w:lang w:val="en-US"/>
        </w:rPr>
      </w:pPr>
      <w:r w:rsidRPr="001626AE">
        <w:rPr>
          <w:rFonts w:cstheme="minorHAnsi"/>
          <w:b/>
          <w:color w:val="E36C0A" w:themeColor="accent6" w:themeShade="BF"/>
          <w:sz w:val="24"/>
          <w:szCs w:val="24"/>
          <w:lang w:val="en-US"/>
        </w:rPr>
        <w:t>‘name</w:t>
      </w:r>
      <w:r w:rsidR="00B9088B" w:rsidRPr="001626AE">
        <w:rPr>
          <w:rFonts w:cstheme="minorHAnsi"/>
          <w:b/>
          <w:color w:val="E36C0A" w:themeColor="accent6" w:themeShade="BF"/>
          <w:sz w:val="24"/>
          <w:szCs w:val="24"/>
          <w:lang w:val="en-US"/>
        </w:rPr>
        <w:t xml:space="preserve"> of </w:t>
      </w:r>
      <w:r w:rsidRPr="001626AE">
        <w:rPr>
          <w:rFonts w:cstheme="minorHAnsi"/>
          <w:b/>
          <w:color w:val="E36C0A" w:themeColor="accent6" w:themeShade="BF"/>
          <w:sz w:val="24"/>
          <w:szCs w:val="24"/>
          <w:lang w:val="en-US"/>
        </w:rPr>
        <w:t>bus’ =</w:t>
      </w:r>
      <w:r w:rsidR="006A766D" w:rsidRPr="001626AE">
        <w:rPr>
          <w:rFonts w:cstheme="minorHAnsi"/>
          <w:b/>
          <w:color w:val="E36C0A" w:themeColor="accent6" w:themeShade="BF"/>
          <w:sz w:val="24"/>
          <w:szCs w:val="24"/>
          <w:lang w:val="en-US"/>
        </w:rPr>
        <w:t>&gt;”</w:t>
      </w:r>
      <w:r>
        <w:rPr>
          <w:rFonts w:cstheme="minorHAnsi"/>
          <w:b/>
          <w:color w:val="000000" w:themeColor="text1"/>
          <w:sz w:val="24"/>
          <w:szCs w:val="24"/>
          <w:lang w:val="en-US"/>
        </w:rPr>
        <w:t>Bogdan”,</w:t>
      </w:r>
    </w:p>
    <w:p w:rsidR="00162B34" w:rsidRDefault="00162B34" w:rsidP="00A12938">
      <w:pPr>
        <w:rPr>
          <w:rFonts w:cstheme="minorHAnsi"/>
          <w:b/>
          <w:color w:val="000000" w:themeColor="text1"/>
          <w:sz w:val="24"/>
          <w:szCs w:val="24"/>
          <w:lang w:val="en-US"/>
        </w:rPr>
      </w:pPr>
      <w:r w:rsidRPr="001626AE">
        <w:rPr>
          <w:rFonts w:cstheme="minorHAnsi"/>
          <w:b/>
          <w:color w:val="E36C0A" w:themeColor="accent6" w:themeShade="BF"/>
          <w:sz w:val="24"/>
          <w:szCs w:val="24"/>
          <w:lang w:val="en-US"/>
        </w:rPr>
        <w:t>‘</w:t>
      </w:r>
      <w:r w:rsidR="00B9088B" w:rsidRPr="001626AE">
        <w:rPr>
          <w:rFonts w:cstheme="minorHAnsi"/>
          <w:b/>
          <w:color w:val="E36C0A" w:themeColor="accent6" w:themeShade="BF"/>
          <w:sz w:val="24"/>
          <w:szCs w:val="24"/>
          <w:lang w:val="en-US"/>
        </w:rPr>
        <w:t xml:space="preserve">year of </w:t>
      </w:r>
      <w:r w:rsidR="006F363C" w:rsidRPr="001626AE">
        <w:rPr>
          <w:rFonts w:cstheme="minorHAnsi"/>
          <w:b/>
          <w:color w:val="E36C0A" w:themeColor="accent6" w:themeShade="BF"/>
          <w:sz w:val="24"/>
          <w:szCs w:val="24"/>
          <w:lang w:val="en-US"/>
        </w:rPr>
        <w:t>production</w:t>
      </w:r>
      <w:r w:rsidRPr="001626AE">
        <w:rPr>
          <w:rFonts w:cstheme="minorHAnsi"/>
          <w:b/>
          <w:color w:val="E36C0A" w:themeColor="accent6" w:themeShade="BF"/>
          <w:sz w:val="24"/>
          <w:szCs w:val="24"/>
          <w:lang w:val="en-US"/>
        </w:rPr>
        <w:t xml:space="preserve">’ =&gt; </w:t>
      </w:r>
      <w:r>
        <w:rPr>
          <w:rFonts w:cstheme="minorHAnsi"/>
          <w:b/>
          <w:color w:val="000000" w:themeColor="text1"/>
          <w:sz w:val="24"/>
          <w:szCs w:val="24"/>
          <w:lang w:val="en-US"/>
        </w:rPr>
        <w:t>2012,</w:t>
      </w:r>
    </w:p>
    <w:p w:rsidR="00162B34" w:rsidRDefault="00162B34" w:rsidP="00A12938">
      <w:pPr>
        <w:rPr>
          <w:rFonts w:cstheme="minorHAnsi"/>
          <w:b/>
          <w:color w:val="000000" w:themeColor="text1"/>
          <w:sz w:val="24"/>
          <w:szCs w:val="24"/>
          <w:lang w:val="en-US"/>
        </w:rPr>
      </w:pPr>
      <w:r w:rsidRPr="001626AE">
        <w:rPr>
          <w:rFonts w:cstheme="minorHAnsi"/>
          <w:b/>
          <w:color w:val="E36C0A" w:themeColor="accent6" w:themeShade="BF"/>
          <w:sz w:val="24"/>
          <w:szCs w:val="24"/>
          <w:lang w:val="en-US"/>
        </w:rPr>
        <w:t>‘</w:t>
      </w:r>
      <w:proofErr w:type="gramStart"/>
      <w:r w:rsidR="00B9088B" w:rsidRPr="001626AE">
        <w:rPr>
          <w:rFonts w:cstheme="minorHAnsi"/>
          <w:b/>
          <w:color w:val="E36C0A" w:themeColor="accent6" w:themeShade="BF"/>
          <w:sz w:val="24"/>
          <w:szCs w:val="24"/>
          <w:lang w:val="en-US"/>
        </w:rPr>
        <w:t>manufacturer</w:t>
      </w:r>
      <w:proofErr w:type="gramEnd"/>
      <w:r w:rsidR="00B9088B" w:rsidRPr="001626AE">
        <w:rPr>
          <w:rFonts w:cstheme="minorHAnsi"/>
          <w:b/>
          <w:color w:val="E36C0A" w:themeColor="accent6" w:themeShade="BF"/>
          <w:sz w:val="24"/>
          <w:szCs w:val="24"/>
          <w:lang w:val="en-US"/>
        </w:rPr>
        <w:t xml:space="preserve"> </w:t>
      </w:r>
      <w:r w:rsidR="00A101ED" w:rsidRPr="001626AE">
        <w:rPr>
          <w:rFonts w:cstheme="minorHAnsi"/>
          <w:b/>
          <w:color w:val="E36C0A" w:themeColor="accent6" w:themeShade="BF"/>
          <w:sz w:val="24"/>
          <w:szCs w:val="24"/>
          <w:lang w:val="en-US"/>
        </w:rPr>
        <w:t>country</w:t>
      </w:r>
      <w:r w:rsidRPr="001626AE">
        <w:rPr>
          <w:rFonts w:cstheme="minorHAnsi"/>
          <w:b/>
          <w:color w:val="E36C0A" w:themeColor="accent6" w:themeShade="BF"/>
          <w:sz w:val="24"/>
          <w:szCs w:val="24"/>
          <w:lang w:val="en-US"/>
        </w:rPr>
        <w:t>’</w:t>
      </w:r>
      <w:r w:rsidR="00A101ED" w:rsidRPr="001626AE">
        <w:rPr>
          <w:rFonts w:cstheme="minorHAnsi"/>
          <w:b/>
          <w:color w:val="E36C0A" w:themeColor="accent6" w:themeShade="BF"/>
          <w:sz w:val="24"/>
          <w:szCs w:val="24"/>
          <w:lang w:val="en-US"/>
        </w:rPr>
        <w:t xml:space="preserve"> =&gt; </w:t>
      </w:r>
      <w:r w:rsidR="00A101ED">
        <w:rPr>
          <w:rFonts w:cstheme="minorHAnsi"/>
          <w:b/>
          <w:color w:val="000000" w:themeColor="text1"/>
          <w:sz w:val="24"/>
          <w:szCs w:val="24"/>
          <w:lang w:val="en-US"/>
        </w:rPr>
        <w:t>“Ukraine”</w:t>
      </w:r>
      <w:r w:rsidR="007E4A46">
        <w:rPr>
          <w:rFonts w:cstheme="minorHAnsi"/>
          <w:b/>
          <w:color w:val="000000" w:themeColor="text1"/>
          <w:sz w:val="24"/>
          <w:szCs w:val="24"/>
          <w:lang w:val="en-US"/>
        </w:rPr>
        <w:t>,</w:t>
      </w:r>
    </w:p>
    <w:p w:rsidR="006F363C" w:rsidRDefault="006F363C" w:rsidP="00A12938">
      <w:pPr>
        <w:rPr>
          <w:rFonts w:cstheme="minorHAnsi"/>
          <w:b/>
          <w:color w:val="000000" w:themeColor="text1"/>
          <w:sz w:val="24"/>
          <w:szCs w:val="24"/>
          <w:lang w:val="en-US"/>
        </w:rPr>
      </w:pPr>
      <w:r w:rsidRPr="001626AE">
        <w:rPr>
          <w:rFonts w:cstheme="minorHAnsi"/>
          <w:b/>
          <w:color w:val="E36C0A" w:themeColor="accent6" w:themeShade="BF"/>
          <w:sz w:val="24"/>
          <w:szCs w:val="24"/>
          <w:lang w:val="en-US"/>
        </w:rPr>
        <w:t>‘</w:t>
      </w:r>
      <w:r w:rsidR="00A101ED" w:rsidRPr="001626AE">
        <w:rPr>
          <w:rFonts w:cstheme="minorHAnsi"/>
          <w:b/>
          <w:color w:val="E36C0A" w:themeColor="accent6" w:themeShade="BF"/>
          <w:sz w:val="24"/>
          <w:szCs w:val="24"/>
          <w:lang w:val="en-US"/>
        </w:rPr>
        <w:t>prize</w:t>
      </w:r>
      <w:r w:rsidRPr="001626AE">
        <w:rPr>
          <w:rFonts w:cstheme="minorHAnsi"/>
          <w:b/>
          <w:color w:val="E36C0A" w:themeColor="accent6" w:themeShade="BF"/>
          <w:sz w:val="24"/>
          <w:szCs w:val="24"/>
          <w:lang w:val="en-US"/>
        </w:rPr>
        <w:t>’</w:t>
      </w:r>
      <w:r w:rsidR="00A101ED" w:rsidRPr="001626AE">
        <w:rPr>
          <w:rFonts w:cstheme="minorHAnsi"/>
          <w:b/>
          <w:color w:val="E36C0A" w:themeColor="accent6" w:themeShade="BF"/>
          <w:sz w:val="24"/>
          <w:szCs w:val="24"/>
          <w:lang w:val="en-US"/>
        </w:rPr>
        <w:t xml:space="preserve"> =&gt; </w:t>
      </w:r>
      <w:r w:rsidR="007E4A46">
        <w:rPr>
          <w:rFonts w:cstheme="minorHAnsi"/>
          <w:b/>
          <w:color w:val="000000" w:themeColor="text1"/>
          <w:sz w:val="24"/>
          <w:szCs w:val="24"/>
          <w:lang w:val="en-US"/>
        </w:rPr>
        <w:t>155000</w:t>
      </w:r>
    </w:p>
    <w:p w:rsidR="00162B34" w:rsidRDefault="00162B34" w:rsidP="00A12938">
      <w:pPr>
        <w:rPr>
          <w:rFonts w:cstheme="minorHAnsi"/>
          <w:b/>
          <w:color w:val="000000" w:themeColor="text1"/>
          <w:sz w:val="24"/>
          <w:szCs w:val="24"/>
          <w:lang w:val="en-US"/>
        </w:rPr>
      </w:pPr>
      <w:r>
        <w:rPr>
          <w:rFonts w:cstheme="minorHAnsi"/>
          <w:b/>
          <w:color w:val="000000" w:themeColor="text1"/>
          <w:sz w:val="24"/>
          <w:szCs w:val="24"/>
          <w:lang w:val="en-US"/>
        </w:rPr>
        <w:t>);</w:t>
      </w:r>
    </w:p>
    <w:p w:rsidR="002B349A" w:rsidRPr="00EB1A94" w:rsidRDefault="002B349A" w:rsidP="00A12938">
      <w:pPr>
        <w:rPr>
          <w:rFonts w:cstheme="minorHAnsi"/>
          <w:b/>
          <w:color w:val="000000" w:themeColor="text1"/>
          <w:sz w:val="24"/>
          <w:szCs w:val="24"/>
          <w:lang w:val="en-US"/>
        </w:rPr>
      </w:pPr>
      <w:r>
        <w:rPr>
          <w:rFonts w:cstheme="minorHAnsi"/>
          <w:b/>
          <w:color w:val="000000" w:themeColor="text1"/>
          <w:sz w:val="24"/>
          <w:szCs w:val="24"/>
          <w:lang w:val="en-US"/>
        </w:rPr>
        <w:t>echo $f</w:t>
      </w:r>
      <w:r w:rsidRPr="00B9088B">
        <w:rPr>
          <w:rFonts w:cstheme="minorHAnsi"/>
          <w:b/>
          <w:color w:val="FF0000"/>
          <w:sz w:val="24"/>
          <w:szCs w:val="24"/>
          <w:lang w:val="en-US"/>
        </w:rPr>
        <w:t>[‘prize’]</w:t>
      </w:r>
      <w:r w:rsidR="007E4A46">
        <w:rPr>
          <w:rFonts w:cstheme="minorHAnsi"/>
          <w:b/>
          <w:color w:val="000000" w:themeColor="text1"/>
          <w:sz w:val="24"/>
          <w:szCs w:val="24"/>
          <w:lang w:val="en-US"/>
        </w:rPr>
        <w:t xml:space="preserve">; </w:t>
      </w:r>
      <w:r w:rsidR="007E4A46">
        <w:rPr>
          <w:rFonts w:cstheme="minorHAnsi"/>
          <w:b/>
          <w:color w:val="000000" w:themeColor="text1"/>
          <w:sz w:val="24"/>
          <w:szCs w:val="24"/>
        </w:rPr>
        <w:t>выведет</w:t>
      </w:r>
      <w:r w:rsidR="007E4A46" w:rsidRPr="007E4A46">
        <w:rPr>
          <w:rFonts w:cstheme="minorHAnsi"/>
          <w:b/>
          <w:color w:val="000000" w:themeColor="text1"/>
          <w:sz w:val="24"/>
          <w:szCs w:val="24"/>
          <w:lang w:val="en-US"/>
        </w:rPr>
        <w:t xml:space="preserve"> </w:t>
      </w:r>
      <w:r w:rsidR="008830F0">
        <w:rPr>
          <w:rFonts w:cstheme="minorHAnsi"/>
          <w:b/>
          <w:color w:val="000000" w:themeColor="text1"/>
          <w:sz w:val="24"/>
          <w:szCs w:val="24"/>
        </w:rPr>
        <w:t>цифру</w:t>
      </w:r>
      <w:r w:rsidR="007E4A46" w:rsidRPr="007E4A46">
        <w:rPr>
          <w:rFonts w:cstheme="minorHAnsi"/>
          <w:b/>
          <w:color w:val="000000" w:themeColor="text1"/>
          <w:sz w:val="24"/>
          <w:szCs w:val="24"/>
          <w:lang w:val="en-US"/>
        </w:rPr>
        <w:t xml:space="preserve"> 155000</w:t>
      </w:r>
    </w:p>
    <w:p w:rsidR="008830F0" w:rsidRDefault="008830F0" w:rsidP="00A12938">
      <w:pPr>
        <w:rPr>
          <w:rFonts w:cstheme="minorHAnsi"/>
          <w:sz w:val="24"/>
          <w:szCs w:val="24"/>
        </w:rPr>
      </w:pPr>
      <w:r w:rsidRPr="008830F0">
        <w:rPr>
          <w:rFonts w:cstheme="minorHAnsi"/>
          <w:b/>
          <w:color w:val="FF0000"/>
          <w:sz w:val="24"/>
          <w:szCs w:val="24"/>
        </w:rPr>
        <w:t>Многомерный массив</w:t>
      </w:r>
      <w:r w:rsidRPr="008830F0">
        <w:rPr>
          <w:rFonts w:cstheme="minorHAnsi"/>
          <w:sz w:val="24"/>
          <w:szCs w:val="24"/>
        </w:rPr>
        <w:t xml:space="preserve"> </w:t>
      </w:r>
      <w:r>
        <w:rPr>
          <w:rFonts w:cstheme="minorHAnsi"/>
          <w:sz w:val="24"/>
          <w:szCs w:val="24"/>
        </w:rPr>
        <w:t>–</w:t>
      </w:r>
      <w:r w:rsidRPr="008830F0">
        <w:rPr>
          <w:rFonts w:cstheme="minorHAnsi"/>
          <w:sz w:val="24"/>
          <w:szCs w:val="24"/>
        </w:rPr>
        <w:t xml:space="preserve"> </w:t>
      </w:r>
      <w:r>
        <w:rPr>
          <w:rFonts w:cstheme="minorHAnsi"/>
          <w:sz w:val="24"/>
          <w:szCs w:val="24"/>
        </w:rPr>
        <w:t>массив, в который вложен другой массив.</w:t>
      </w:r>
    </w:p>
    <w:p w:rsidR="008830F0" w:rsidRPr="008830F0" w:rsidRDefault="008830F0" w:rsidP="00A12938">
      <w:pPr>
        <w:rPr>
          <w:rFonts w:cstheme="minorHAnsi"/>
          <w:sz w:val="24"/>
          <w:szCs w:val="24"/>
          <w:lang w:val="en-US"/>
        </w:rPr>
      </w:pPr>
      <w:r>
        <w:rPr>
          <w:rFonts w:cstheme="minorHAnsi"/>
          <w:sz w:val="24"/>
          <w:szCs w:val="24"/>
        </w:rPr>
        <w:t>Например</w:t>
      </w:r>
      <w:r w:rsidRPr="008830F0">
        <w:rPr>
          <w:rFonts w:cstheme="minorHAnsi"/>
          <w:sz w:val="24"/>
          <w:szCs w:val="24"/>
          <w:lang w:val="en-US"/>
        </w:rPr>
        <w:t xml:space="preserve">: </w:t>
      </w:r>
    </w:p>
    <w:p w:rsidR="008830F0" w:rsidRPr="008830F0" w:rsidRDefault="008830F0" w:rsidP="008830F0">
      <w:pPr>
        <w:rPr>
          <w:rFonts w:cstheme="minorHAnsi"/>
          <w:b/>
          <w:sz w:val="24"/>
          <w:szCs w:val="24"/>
          <w:lang w:val="en-US"/>
        </w:rPr>
      </w:pPr>
      <w:r w:rsidRPr="008830F0">
        <w:rPr>
          <w:rFonts w:cstheme="minorHAnsi"/>
          <w:b/>
          <w:sz w:val="24"/>
          <w:szCs w:val="24"/>
          <w:lang w:val="en-US"/>
        </w:rPr>
        <w:t xml:space="preserve">$f = </w:t>
      </w:r>
      <w:r w:rsidRPr="008830F0">
        <w:rPr>
          <w:rFonts w:cstheme="minorHAnsi"/>
          <w:b/>
          <w:color w:val="E36C0A" w:themeColor="accent6" w:themeShade="BF"/>
          <w:sz w:val="24"/>
          <w:szCs w:val="24"/>
          <w:lang w:val="en-US"/>
        </w:rPr>
        <w:t>array</w:t>
      </w:r>
      <w:r w:rsidRPr="008830F0">
        <w:rPr>
          <w:rFonts w:cstheme="minorHAnsi"/>
          <w:b/>
          <w:sz w:val="24"/>
          <w:szCs w:val="24"/>
          <w:lang w:val="en-US"/>
        </w:rPr>
        <w:t xml:space="preserve"> (</w:t>
      </w:r>
    </w:p>
    <w:p w:rsidR="008830F0" w:rsidRPr="003A03BD" w:rsidRDefault="003A03BD" w:rsidP="008830F0">
      <w:pPr>
        <w:rPr>
          <w:rFonts w:cstheme="minorHAnsi"/>
          <w:b/>
          <w:noProof/>
          <w:color w:val="E36C0A" w:themeColor="accent6" w:themeShade="BF"/>
          <w:sz w:val="24"/>
          <w:szCs w:val="24"/>
          <w:lang w:val="en-US"/>
        </w:rPr>
      </w:pPr>
      <w:r>
        <w:rPr>
          <w:rFonts w:cstheme="minorHAnsi"/>
          <w:b/>
          <w:noProof/>
          <w:color w:val="FF0000"/>
          <w:sz w:val="24"/>
          <w:szCs w:val="24"/>
          <w:lang w:val="en-US"/>
        </w:rPr>
        <w:t xml:space="preserve">    </w:t>
      </w:r>
      <w:r w:rsidR="008830F0" w:rsidRPr="003A03BD">
        <w:rPr>
          <w:rFonts w:cstheme="minorHAnsi"/>
          <w:b/>
          <w:noProof/>
          <w:color w:val="E36C0A" w:themeColor="accent6" w:themeShade="BF"/>
          <w:sz w:val="24"/>
          <w:szCs w:val="24"/>
          <w:lang w:val="en-US"/>
        </w:rPr>
        <w:t>'details' =&gt; array (</w:t>
      </w:r>
    </w:p>
    <w:p w:rsidR="008830F0" w:rsidRPr="003A03BD" w:rsidRDefault="008830F0" w:rsidP="008830F0">
      <w:pPr>
        <w:rPr>
          <w:rFonts w:cstheme="minorHAnsi"/>
          <w:b/>
          <w:noProof/>
          <w:color w:val="E36C0A" w:themeColor="accent6" w:themeShade="BF"/>
          <w:sz w:val="24"/>
          <w:szCs w:val="24"/>
          <w:lang w:val="en-US"/>
        </w:rPr>
      </w:pPr>
      <w:r w:rsidRPr="003A03BD">
        <w:rPr>
          <w:rFonts w:cstheme="minorHAnsi"/>
          <w:b/>
          <w:noProof/>
          <w:color w:val="E36C0A" w:themeColor="accent6" w:themeShade="BF"/>
          <w:sz w:val="24"/>
          <w:szCs w:val="24"/>
          <w:lang w:val="en-US"/>
        </w:rPr>
        <w:t xml:space="preserve">        'type of engine' =&gt; 'diesel',</w:t>
      </w:r>
    </w:p>
    <w:p w:rsidR="008830F0" w:rsidRPr="003A03BD" w:rsidRDefault="008830F0" w:rsidP="008830F0">
      <w:pPr>
        <w:rPr>
          <w:rFonts w:cstheme="minorHAnsi"/>
          <w:b/>
          <w:noProof/>
          <w:color w:val="E36C0A" w:themeColor="accent6" w:themeShade="BF"/>
          <w:sz w:val="24"/>
          <w:szCs w:val="24"/>
          <w:lang w:val="en-US"/>
        </w:rPr>
      </w:pPr>
      <w:r w:rsidRPr="003A03BD">
        <w:rPr>
          <w:rFonts w:cstheme="minorHAnsi"/>
          <w:b/>
          <w:noProof/>
          <w:color w:val="E36C0A" w:themeColor="accent6" w:themeShade="BF"/>
          <w:sz w:val="24"/>
          <w:szCs w:val="24"/>
          <w:lang w:val="en-US"/>
        </w:rPr>
        <w:t xml:space="preserve">        'capacity' =&gt; </w:t>
      </w:r>
      <w:r w:rsidR="00AA632B" w:rsidRPr="003A03BD">
        <w:rPr>
          <w:rFonts w:cstheme="minorHAnsi"/>
          <w:b/>
          <w:noProof/>
          <w:color w:val="E36C0A" w:themeColor="accent6" w:themeShade="BF"/>
          <w:sz w:val="24"/>
          <w:szCs w:val="24"/>
          <w:lang w:val="en-US"/>
        </w:rPr>
        <w:t>“</w:t>
      </w:r>
      <w:r w:rsidRPr="003A03BD">
        <w:rPr>
          <w:rFonts w:cstheme="minorHAnsi"/>
          <w:b/>
          <w:noProof/>
          <w:color w:val="E36C0A" w:themeColor="accent6" w:themeShade="BF"/>
          <w:sz w:val="24"/>
          <w:szCs w:val="24"/>
          <w:lang w:val="en-US"/>
        </w:rPr>
        <w:t>106</w:t>
      </w:r>
      <w:r w:rsidR="00B9088B" w:rsidRPr="003A03BD">
        <w:rPr>
          <w:rFonts w:cstheme="minorHAnsi"/>
          <w:b/>
          <w:noProof/>
          <w:color w:val="E36C0A" w:themeColor="accent6" w:themeShade="BF"/>
          <w:sz w:val="24"/>
          <w:szCs w:val="24"/>
          <w:lang w:val="en-US"/>
        </w:rPr>
        <w:t xml:space="preserve"> passengers”</w:t>
      </w:r>
      <w:r w:rsidRPr="003A03BD">
        <w:rPr>
          <w:rFonts w:cstheme="minorHAnsi"/>
          <w:b/>
          <w:noProof/>
          <w:color w:val="E36C0A" w:themeColor="accent6" w:themeShade="BF"/>
          <w:sz w:val="24"/>
          <w:szCs w:val="24"/>
          <w:lang w:val="en-US"/>
        </w:rPr>
        <w:t xml:space="preserve">,      </w:t>
      </w:r>
    </w:p>
    <w:p w:rsidR="008830F0" w:rsidRPr="002A4EAC" w:rsidRDefault="008830F0" w:rsidP="008830F0">
      <w:pPr>
        <w:rPr>
          <w:rFonts w:cstheme="minorHAnsi"/>
          <w:b/>
          <w:color w:val="E36C0A" w:themeColor="accent6" w:themeShade="BF"/>
          <w:sz w:val="24"/>
          <w:szCs w:val="24"/>
          <w:lang w:val="en-US"/>
        </w:rPr>
      </w:pPr>
      <w:r w:rsidRPr="003A03BD">
        <w:rPr>
          <w:rFonts w:cstheme="minorHAnsi"/>
          <w:b/>
          <w:noProof/>
          <w:color w:val="E36C0A" w:themeColor="accent6" w:themeShade="BF"/>
          <w:sz w:val="24"/>
          <w:szCs w:val="24"/>
          <w:lang w:val="en-US"/>
        </w:rPr>
        <w:t xml:space="preserve">        'type of gear' =&gt; "automatic</w:t>
      </w:r>
      <w:r w:rsidRPr="002A4EAC">
        <w:rPr>
          <w:rFonts w:cstheme="minorHAnsi"/>
          <w:b/>
          <w:color w:val="E36C0A" w:themeColor="accent6" w:themeShade="BF"/>
          <w:sz w:val="24"/>
          <w:szCs w:val="24"/>
          <w:lang w:val="en-US"/>
        </w:rPr>
        <w:t>"</w:t>
      </w:r>
    </w:p>
    <w:p w:rsidR="008830F0" w:rsidRPr="001E2831" w:rsidRDefault="008830F0" w:rsidP="008830F0">
      <w:pPr>
        <w:rPr>
          <w:rFonts w:cstheme="minorHAnsi"/>
          <w:b/>
          <w:color w:val="E36C0A" w:themeColor="accent6" w:themeShade="BF"/>
          <w:sz w:val="24"/>
          <w:szCs w:val="24"/>
          <w:lang w:val="en-US"/>
        </w:rPr>
      </w:pPr>
      <w:r w:rsidRPr="002A4EAC">
        <w:rPr>
          <w:rFonts w:cstheme="minorHAnsi"/>
          <w:b/>
          <w:color w:val="E36C0A" w:themeColor="accent6" w:themeShade="BF"/>
          <w:sz w:val="24"/>
          <w:szCs w:val="24"/>
          <w:lang w:val="en-US"/>
        </w:rPr>
        <w:lastRenderedPageBreak/>
        <w:t xml:space="preserve">    </w:t>
      </w:r>
      <w:r w:rsidRPr="001E2831">
        <w:rPr>
          <w:rFonts w:cstheme="minorHAnsi"/>
          <w:b/>
          <w:color w:val="E36C0A" w:themeColor="accent6" w:themeShade="BF"/>
          <w:sz w:val="24"/>
          <w:szCs w:val="24"/>
          <w:lang w:val="en-US"/>
        </w:rPr>
        <w:t>)</w:t>
      </w:r>
    </w:p>
    <w:p w:rsidR="008830F0" w:rsidRPr="001E2831" w:rsidRDefault="008830F0" w:rsidP="008830F0">
      <w:pPr>
        <w:rPr>
          <w:rFonts w:cstheme="minorHAnsi"/>
          <w:b/>
          <w:sz w:val="24"/>
          <w:szCs w:val="24"/>
          <w:lang w:val="en-US"/>
        </w:rPr>
      </w:pPr>
      <w:r w:rsidRPr="001E2831">
        <w:rPr>
          <w:rFonts w:cstheme="minorHAnsi"/>
          <w:b/>
          <w:sz w:val="24"/>
          <w:szCs w:val="24"/>
          <w:lang w:val="en-US"/>
        </w:rPr>
        <w:t>);</w:t>
      </w:r>
    </w:p>
    <w:p w:rsidR="008830F0" w:rsidRPr="001E2831" w:rsidRDefault="008830F0" w:rsidP="008830F0">
      <w:pPr>
        <w:rPr>
          <w:rFonts w:cstheme="minorHAnsi"/>
          <w:color w:val="000000" w:themeColor="text1"/>
          <w:sz w:val="24"/>
          <w:szCs w:val="24"/>
          <w:lang w:val="en-US"/>
        </w:rPr>
      </w:pPr>
      <w:r w:rsidRPr="008830F0">
        <w:rPr>
          <w:rFonts w:cstheme="minorHAnsi"/>
          <w:b/>
          <w:sz w:val="24"/>
          <w:szCs w:val="24"/>
          <w:lang w:val="en-US"/>
        </w:rPr>
        <w:t>echo</w:t>
      </w:r>
      <w:r w:rsidRPr="001E2831">
        <w:rPr>
          <w:rFonts w:cstheme="minorHAnsi"/>
          <w:b/>
          <w:sz w:val="24"/>
          <w:szCs w:val="24"/>
          <w:lang w:val="en-US"/>
        </w:rPr>
        <w:t xml:space="preserve"> $</w:t>
      </w:r>
      <w:r w:rsidRPr="008830F0">
        <w:rPr>
          <w:rFonts w:cstheme="minorHAnsi"/>
          <w:b/>
          <w:sz w:val="24"/>
          <w:szCs w:val="24"/>
          <w:lang w:val="en-US"/>
        </w:rPr>
        <w:t>f</w:t>
      </w:r>
      <w:r w:rsidRPr="001E2831">
        <w:rPr>
          <w:rFonts w:cstheme="minorHAnsi"/>
          <w:b/>
          <w:color w:val="E36C0A" w:themeColor="accent6" w:themeShade="BF"/>
          <w:sz w:val="24"/>
          <w:szCs w:val="24"/>
          <w:lang w:val="en-US"/>
        </w:rPr>
        <w:t>['</w:t>
      </w:r>
      <w:r w:rsidRPr="002A4EAC">
        <w:rPr>
          <w:rFonts w:cstheme="minorHAnsi"/>
          <w:b/>
          <w:color w:val="E36C0A" w:themeColor="accent6" w:themeShade="BF"/>
          <w:sz w:val="24"/>
          <w:szCs w:val="24"/>
          <w:lang w:val="en-US"/>
        </w:rPr>
        <w:t>details</w:t>
      </w:r>
      <w:r w:rsidRPr="001E2831">
        <w:rPr>
          <w:rFonts w:cstheme="minorHAnsi"/>
          <w:b/>
          <w:color w:val="E36C0A" w:themeColor="accent6" w:themeShade="BF"/>
          <w:sz w:val="24"/>
          <w:szCs w:val="24"/>
          <w:lang w:val="en-US"/>
        </w:rPr>
        <w:t>']['</w:t>
      </w:r>
      <w:r w:rsidRPr="002A4EAC">
        <w:rPr>
          <w:rFonts w:cstheme="minorHAnsi"/>
          <w:b/>
          <w:color w:val="E36C0A" w:themeColor="accent6" w:themeShade="BF"/>
          <w:sz w:val="24"/>
          <w:szCs w:val="24"/>
          <w:lang w:val="en-US"/>
        </w:rPr>
        <w:t>type</w:t>
      </w:r>
      <w:r w:rsidRPr="001E2831">
        <w:rPr>
          <w:rFonts w:cstheme="minorHAnsi"/>
          <w:b/>
          <w:color w:val="E36C0A" w:themeColor="accent6" w:themeShade="BF"/>
          <w:sz w:val="24"/>
          <w:szCs w:val="24"/>
          <w:lang w:val="en-US"/>
        </w:rPr>
        <w:t xml:space="preserve"> </w:t>
      </w:r>
      <w:r w:rsidRPr="002A4EAC">
        <w:rPr>
          <w:rFonts w:cstheme="minorHAnsi"/>
          <w:b/>
          <w:color w:val="E36C0A" w:themeColor="accent6" w:themeShade="BF"/>
          <w:sz w:val="24"/>
          <w:szCs w:val="24"/>
          <w:lang w:val="en-US"/>
        </w:rPr>
        <w:t>of</w:t>
      </w:r>
      <w:r w:rsidRPr="001E2831">
        <w:rPr>
          <w:rFonts w:cstheme="minorHAnsi"/>
          <w:b/>
          <w:color w:val="E36C0A" w:themeColor="accent6" w:themeShade="BF"/>
          <w:sz w:val="24"/>
          <w:szCs w:val="24"/>
          <w:lang w:val="en-US"/>
        </w:rPr>
        <w:t xml:space="preserve"> </w:t>
      </w:r>
      <w:r w:rsidRPr="002A4EAC">
        <w:rPr>
          <w:rFonts w:cstheme="minorHAnsi"/>
          <w:b/>
          <w:color w:val="E36C0A" w:themeColor="accent6" w:themeShade="BF"/>
          <w:sz w:val="24"/>
          <w:szCs w:val="24"/>
          <w:lang w:val="en-US"/>
        </w:rPr>
        <w:t>engine</w:t>
      </w:r>
      <w:r w:rsidRPr="001E2831">
        <w:rPr>
          <w:rFonts w:cstheme="minorHAnsi"/>
          <w:b/>
          <w:color w:val="E36C0A" w:themeColor="accent6" w:themeShade="BF"/>
          <w:sz w:val="24"/>
          <w:szCs w:val="24"/>
          <w:lang w:val="en-US"/>
        </w:rPr>
        <w:t>'];</w:t>
      </w:r>
      <w:r w:rsidRPr="001E2831">
        <w:rPr>
          <w:rFonts w:cstheme="minorHAnsi"/>
          <w:b/>
          <w:color w:val="FF0000"/>
          <w:sz w:val="24"/>
          <w:szCs w:val="24"/>
          <w:lang w:val="en-US"/>
        </w:rPr>
        <w:t xml:space="preserve"> </w:t>
      </w:r>
      <w:r w:rsidRPr="00C10AB0">
        <w:rPr>
          <w:rFonts w:cstheme="minorHAnsi"/>
          <w:sz w:val="24"/>
          <w:szCs w:val="24"/>
        </w:rPr>
        <w:t>выведет</w:t>
      </w:r>
      <w:r w:rsidRPr="001E2831">
        <w:rPr>
          <w:rFonts w:cstheme="minorHAnsi"/>
          <w:sz w:val="24"/>
          <w:szCs w:val="24"/>
          <w:lang w:val="en-US"/>
        </w:rPr>
        <w:t xml:space="preserve"> </w:t>
      </w:r>
      <w:r w:rsidR="006A766D" w:rsidRPr="00C10AB0">
        <w:rPr>
          <w:rFonts w:cstheme="minorHAnsi"/>
          <w:sz w:val="24"/>
          <w:szCs w:val="24"/>
        </w:rPr>
        <w:t>слово</w:t>
      </w:r>
      <w:r w:rsidR="006A766D" w:rsidRPr="001E2831">
        <w:rPr>
          <w:rFonts w:cstheme="minorHAnsi"/>
          <w:b/>
          <w:sz w:val="24"/>
          <w:szCs w:val="24"/>
          <w:lang w:val="en-US"/>
        </w:rPr>
        <w:t xml:space="preserve"> </w:t>
      </w:r>
      <w:r w:rsidR="006A766D" w:rsidRPr="002A4EAC">
        <w:rPr>
          <w:rFonts w:cstheme="minorHAnsi"/>
          <w:b/>
          <w:color w:val="E36C0A" w:themeColor="accent6" w:themeShade="BF"/>
          <w:sz w:val="24"/>
          <w:szCs w:val="24"/>
          <w:lang w:val="en-US"/>
        </w:rPr>
        <w:t>diesel</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так</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как</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мы</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указали</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эта</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строка</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находиться</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под</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именем</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индекса</w:t>
      </w:r>
      <w:r w:rsidR="00F43ACB" w:rsidRPr="001E2831">
        <w:rPr>
          <w:rFonts w:cstheme="minorHAnsi"/>
          <w:b/>
          <w:color w:val="FF0000"/>
          <w:sz w:val="24"/>
          <w:szCs w:val="24"/>
          <w:lang w:val="en-US"/>
        </w:rPr>
        <w:t xml:space="preserve"> </w:t>
      </w:r>
      <w:r w:rsidR="00F43ACB" w:rsidRPr="001E2831">
        <w:rPr>
          <w:rFonts w:cstheme="minorHAnsi"/>
          <w:b/>
          <w:color w:val="E36C0A" w:themeColor="accent6" w:themeShade="BF"/>
          <w:sz w:val="24"/>
          <w:szCs w:val="24"/>
          <w:lang w:val="en-US"/>
        </w:rPr>
        <w:t>'</w:t>
      </w:r>
      <w:r w:rsidR="00F43ACB" w:rsidRPr="002A4EAC">
        <w:rPr>
          <w:rFonts w:cstheme="minorHAnsi"/>
          <w:b/>
          <w:color w:val="E36C0A" w:themeColor="accent6" w:themeShade="BF"/>
          <w:sz w:val="24"/>
          <w:szCs w:val="24"/>
          <w:lang w:val="en-US"/>
        </w:rPr>
        <w:t>type</w:t>
      </w:r>
      <w:r w:rsidR="00F43ACB" w:rsidRPr="001E2831">
        <w:rPr>
          <w:rFonts w:cstheme="minorHAnsi"/>
          <w:b/>
          <w:color w:val="E36C0A" w:themeColor="accent6" w:themeShade="BF"/>
          <w:sz w:val="24"/>
          <w:szCs w:val="24"/>
          <w:lang w:val="en-US"/>
        </w:rPr>
        <w:t xml:space="preserve"> </w:t>
      </w:r>
      <w:r w:rsidR="00F43ACB" w:rsidRPr="002A4EAC">
        <w:rPr>
          <w:rFonts w:cstheme="minorHAnsi"/>
          <w:b/>
          <w:color w:val="E36C0A" w:themeColor="accent6" w:themeShade="BF"/>
          <w:sz w:val="24"/>
          <w:szCs w:val="24"/>
          <w:lang w:val="en-US"/>
        </w:rPr>
        <w:t>of</w:t>
      </w:r>
      <w:r w:rsidR="00F43ACB" w:rsidRPr="001E2831">
        <w:rPr>
          <w:rFonts w:cstheme="minorHAnsi"/>
          <w:b/>
          <w:color w:val="E36C0A" w:themeColor="accent6" w:themeShade="BF"/>
          <w:sz w:val="24"/>
          <w:szCs w:val="24"/>
          <w:lang w:val="en-US"/>
        </w:rPr>
        <w:t xml:space="preserve"> </w:t>
      </w:r>
      <w:r w:rsidR="00F43ACB" w:rsidRPr="002A4EAC">
        <w:rPr>
          <w:rFonts w:cstheme="minorHAnsi"/>
          <w:b/>
          <w:color w:val="E36C0A" w:themeColor="accent6" w:themeShade="BF"/>
          <w:sz w:val="24"/>
          <w:szCs w:val="24"/>
          <w:lang w:val="en-US"/>
        </w:rPr>
        <w:t>gear</w:t>
      </w:r>
      <w:r w:rsidR="00F43ACB" w:rsidRPr="001E2831">
        <w:rPr>
          <w:rFonts w:cstheme="minorHAnsi"/>
          <w:b/>
          <w:color w:val="E36C0A" w:themeColor="accent6" w:themeShade="BF"/>
          <w:sz w:val="24"/>
          <w:szCs w:val="24"/>
          <w:lang w:val="en-US"/>
        </w:rPr>
        <w:t xml:space="preserve">' </w:t>
      </w:r>
      <w:r w:rsidR="00F43ACB">
        <w:rPr>
          <w:rFonts w:cstheme="minorHAnsi"/>
          <w:color w:val="000000" w:themeColor="text1"/>
          <w:sz w:val="24"/>
          <w:szCs w:val="24"/>
        </w:rPr>
        <w:t>в</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массиве</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с</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именем</w:t>
      </w:r>
      <w:r w:rsidR="00F43ACB" w:rsidRPr="001E2831">
        <w:rPr>
          <w:rFonts w:cstheme="minorHAnsi"/>
          <w:color w:val="000000" w:themeColor="text1"/>
          <w:sz w:val="24"/>
          <w:szCs w:val="24"/>
          <w:lang w:val="en-US"/>
        </w:rPr>
        <w:t xml:space="preserve"> </w:t>
      </w:r>
      <w:r w:rsidR="00F43ACB">
        <w:rPr>
          <w:rFonts w:cstheme="minorHAnsi"/>
          <w:color w:val="000000" w:themeColor="text1"/>
          <w:sz w:val="24"/>
          <w:szCs w:val="24"/>
        </w:rPr>
        <w:t>индекса</w:t>
      </w:r>
      <w:r w:rsidR="00F43ACB" w:rsidRPr="001E2831">
        <w:rPr>
          <w:rFonts w:cstheme="minorHAnsi"/>
          <w:color w:val="000000" w:themeColor="text1"/>
          <w:sz w:val="24"/>
          <w:szCs w:val="24"/>
          <w:lang w:val="en-US"/>
        </w:rPr>
        <w:t xml:space="preserve">  </w:t>
      </w:r>
      <w:r w:rsidR="00E76043" w:rsidRPr="001E2831">
        <w:rPr>
          <w:rFonts w:cstheme="minorHAnsi"/>
          <w:b/>
          <w:color w:val="E36C0A" w:themeColor="accent6" w:themeShade="BF"/>
          <w:sz w:val="24"/>
          <w:szCs w:val="24"/>
          <w:lang w:val="en-US"/>
        </w:rPr>
        <w:t>'</w:t>
      </w:r>
      <w:r w:rsidR="00E76043" w:rsidRPr="002A4EAC">
        <w:rPr>
          <w:rFonts w:cstheme="minorHAnsi"/>
          <w:b/>
          <w:color w:val="E36C0A" w:themeColor="accent6" w:themeShade="BF"/>
          <w:sz w:val="24"/>
          <w:szCs w:val="24"/>
          <w:lang w:val="en-US"/>
        </w:rPr>
        <w:t>details</w:t>
      </w:r>
      <w:r w:rsidR="00E76043" w:rsidRPr="001E2831">
        <w:rPr>
          <w:rFonts w:cstheme="minorHAnsi"/>
          <w:b/>
          <w:color w:val="E36C0A" w:themeColor="accent6" w:themeShade="BF"/>
          <w:sz w:val="24"/>
          <w:szCs w:val="24"/>
          <w:lang w:val="en-US"/>
        </w:rPr>
        <w:t>'</w:t>
      </w:r>
    </w:p>
    <w:p w:rsidR="00F01952" w:rsidRDefault="00F01952" w:rsidP="008830F0">
      <w:pPr>
        <w:rPr>
          <w:rFonts w:cstheme="minorHAnsi"/>
          <w:b/>
          <w:sz w:val="24"/>
          <w:szCs w:val="24"/>
        </w:rPr>
      </w:pPr>
      <w:r w:rsidRPr="00F01952">
        <w:rPr>
          <w:rFonts w:cstheme="minorHAnsi"/>
          <w:sz w:val="24"/>
          <w:szCs w:val="24"/>
        </w:rPr>
        <w:t>Еще пример использования</w:t>
      </w:r>
      <w:r>
        <w:rPr>
          <w:rFonts w:cstheme="minorHAnsi"/>
          <w:b/>
          <w:sz w:val="24"/>
          <w:szCs w:val="24"/>
        </w:rPr>
        <w:t xml:space="preserve"> </w:t>
      </w:r>
      <w:r w:rsidRPr="003A03BD">
        <w:rPr>
          <w:rFonts w:cstheme="minorHAnsi"/>
          <w:b/>
          <w:color w:val="E36C0A" w:themeColor="accent6" w:themeShade="BF"/>
          <w:sz w:val="24"/>
          <w:szCs w:val="24"/>
        </w:rPr>
        <w:t>многомерного массива</w:t>
      </w:r>
      <w:r>
        <w:rPr>
          <w:rFonts w:cstheme="minorHAnsi"/>
          <w:b/>
          <w:sz w:val="24"/>
          <w:szCs w:val="24"/>
        </w:rPr>
        <w:t>:</w:t>
      </w:r>
    </w:p>
    <w:p w:rsidR="003A03BD" w:rsidRPr="001E2831" w:rsidRDefault="00F01952" w:rsidP="00F01952">
      <w:pPr>
        <w:rPr>
          <w:rFonts w:cstheme="minorHAnsi"/>
          <w:b/>
          <w:sz w:val="24"/>
          <w:szCs w:val="24"/>
          <w:lang w:val="en-US"/>
        </w:rPr>
      </w:pPr>
      <w:r>
        <w:rPr>
          <w:rFonts w:cstheme="minorHAnsi"/>
          <w:b/>
          <w:sz w:val="24"/>
          <w:szCs w:val="24"/>
          <w:lang w:val="en-US"/>
        </w:rPr>
        <w:t xml:space="preserve">$g = </w:t>
      </w:r>
      <w:proofErr w:type="gramStart"/>
      <w:r w:rsidRPr="003A03BD">
        <w:rPr>
          <w:rFonts w:cstheme="minorHAnsi"/>
          <w:b/>
          <w:color w:val="E36C0A" w:themeColor="accent6" w:themeShade="BF"/>
          <w:sz w:val="24"/>
          <w:szCs w:val="24"/>
          <w:lang w:val="en-US"/>
        </w:rPr>
        <w:t>array</w:t>
      </w:r>
      <w:r>
        <w:rPr>
          <w:rFonts w:cstheme="minorHAnsi"/>
          <w:b/>
          <w:sz w:val="24"/>
          <w:szCs w:val="24"/>
          <w:lang w:val="en-US"/>
        </w:rPr>
        <w:t>(</w:t>
      </w:r>
      <w:proofErr w:type="gramEnd"/>
    </w:p>
    <w:p w:rsidR="00F01952" w:rsidRPr="00F01952" w:rsidRDefault="00F01952" w:rsidP="00F01952">
      <w:pPr>
        <w:rPr>
          <w:rFonts w:cstheme="minorHAnsi"/>
          <w:b/>
          <w:sz w:val="24"/>
          <w:szCs w:val="24"/>
          <w:lang w:val="en-US"/>
        </w:rPr>
      </w:pPr>
      <w:r w:rsidRPr="00F01952">
        <w:rPr>
          <w:rFonts w:cstheme="minorHAnsi"/>
          <w:b/>
          <w:sz w:val="24"/>
          <w:szCs w:val="24"/>
          <w:lang w:val="en-US"/>
        </w:rPr>
        <w:t xml:space="preserve">    '</w:t>
      </w:r>
      <w:proofErr w:type="gramStart"/>
      <w:r w:rsidRPr="00F01952">
        <w:rPr>
          <w:rFonts w:cstheme="minorHAnsi"/>
          <w:b/>
          <w:sz w:val="24"/>
          <w:szCs w:val="24"/>
          <w:lang w:val="en-US"/>
        </w:rPr>
        <w:t>details</w:t>
      </w:r>
      <w:proofErr w:type="gramEnd"/>
      <w:r w:rsidRPr="00F01952">
        <w:rPr>
          <w:rFonts w:cstheme="minorHAnsi"/>
          <w:b/>
          <w:sz w:val="24"/>
          <w:szCs w:val="24"/>
          <w:lang w:val="en-US"/>
        </w:rPr>
        <w:t>' =&gt; array(</w:t>
      </w:r>
    </w:p>
    <w:p w:rsidR="00F01952" w:rsidRPr="00F01952" w:rsidRDefault="00F01952" w:rsidP="00F01952">
      <w:pPr>
        <w:rPr>
          <w:rFonts w:cstheme="minorHAnsi"/>
          <w:b/>
          <w:sz w:val="24"/>
          <w:szCs w:val="24"/>
          <w:lang w:val="en-US"/>
        </w:rPr>
      </w:pPr>
      <w:r w:rsidRPr="00F01952">
        <w:rPr>
          <w:rFonts w:cstheme="minorHAnsi"/>
          <w:b/>
          <w:sz w:val="24"/>
          <w:szCs w:val="24"/>
          <w:lang w:val="en-US"/>
        </w:rPr>
        <w:t xml:space="preserve">        'electronic system - Cegelik',</w:t>
      </w:r>
    </w:p>
    <w:p w:rsidR="00F01952" w:rsidRPr="00F01952" w:rsidRDefault="00F01952" w:rsidP="00F01952">
      <w:pPr>
        <w:rPr>
          <w:rFonts w:cstheme="minorHAnsi"/>
          <w:b/>
          <w:sz w:val="24"/>
          <w:szCs w:val="24"/>
          <w:lang w:val="en-US"/>
        </w:rPr>
      </w:pPr>
      <w:r w:rsidRPr="00F01952">
        <w:rPr>
          <w:rFonts w:cstheme="minorHAnsi"/>
          <w:b/>
          <w:sz w:val="24"/>
          <w:szCs w:val="24"/>
          <w:lang w:val="en-US"/>
        </w:rPr>
        <w:t xml:space="preserve">        'capacity - 110',</w:t>
      </w:r>
    </w:p>
    <w:p w:rsidR="00F01952" w:rsidRPr="00F01952" w:rsidRDefault="00F01952" w:rsidP="00F01952">
      <w:pPr>
        <w:rPr>
          <w:rFonts w:cstheme="minorHAnsi"/>
          <w:b/>
          <w:sz w:val="24"/>
          <w:szCs w:val="24"/>
          <w:lang w:val="en-US"/>
        </w:rPr>
      </w:pPr>
      <w:r w:rsidRPr="00F01952">
        <w:rPr>
          <w:rFonts w:cstheme="minorHAnsi"/>
          <w:b/>
          <w:sz w:val="24"/>
          <w:szCs w:val="24"/>
          <w:lang w:val="en-US"/>
        </w:rPr>
        <w:t xml:space="preserve">       </w:t>
      </w:r>
      <w:r w:rsidRPr="00F43ACB">
        <w:rPr>
          <w:rFonts w:cstheme="minorHAnsi"/>
          <w:b/>
          <w:color w:val="FF0000"/>
          <w:sz w:val="24"/>
          <w:szCs w:val="24"/>
          <w:lang w:val="en-US"/>
        </w:rPr>
        <w:t xml:space="preserve"> </w:t>
      </w:r>
      <w:r w:rsidRPr="003A03BD">
        <w:rPr>
          <w:rFonts w:cstheme="minorHAnsi"/>
          <w:b/>
          <w:color w:val="E36C0A" w:themeColor="accent6" w:themeShade="BF"/>
          <w:sz w:val="24"/>
          <w:szCs w:val="24"/>
          <w:lang w:val="en-US"/>
        </w:rPr>
        <w:t>'floor type - low floor'</w:t>
      </w:r>
      <w:r w:rsidRPr="00F01952">
        <w:rPr>
          <w:rFonts w:cstheme="minorHAnsi"/>
          <w:b/>
          <w:sz w:val="24"/>
          <w:szCs w:val="24"/>
          <w:lang w:val="en-US"/>
        </w:rPr>
        <w:t>)</w:t>
      </w:r>
    </w:p>
    <w:p w:rsidR="00F01952" w:rsidRPr="007C796A" w:rsidRDefault="00F01952" w:rsidP="00F01952">
      <w:pPr>
        <w:rPr>
          <w:rFonts w:cstheme="minorHAnsi"/>
          <w:b/>
          <w:sz w:val="24"/>
          <w:szCs w:val="24"/>
        </w:rPr>
      </w:pPr>
      <w:r w:rsidRPr="00F01952">
        <w:rPr>
          <w:rFonts w:cstheme="minorHAnsi"/>
          <w:b/>
          <w:sz w:val="24"/>
          <w:szCs w:val="24"/>
          <w:lang w:val="en-US"/>
        </w:rPr>
        <w:t xml:space="preserve">    </w:t>
      </w:r>
      <w:r w:rsidRPr="007C796A">
        <w:rPr>
          <w:rFonts w:cstheme="minorHAnsi"/>
          <w:b/>
          <w:sz w:val="24"/>
          <w:szCs w:val="24"/>
        </w:rPr>
        <w:t>);</w:t>
      </w:r>
    </w:p>
    <w:p w:rsidR="00F01952" w:rsidRPr="007C796A" w:rsidRDefault="00F01952" w:rsidP="00F01952">
      <w:pPr>
        <w:rPr>
          <w:rFonts w:cstheme="minorHAnsi"/>
          <w:b/>
          <w:sz w:val="24"/>
          <w:szCs w:val="24"/>
        </w:rPr>
      </w:pPr>
    </w:p>
    <w:p w:rsidR="00F01952" w:rsidRDefault="00F01952" w:rsidP="008830F0">
      <w:pPr>
        <w:rPr>
          <w:rFonts w:cstheme="minorHAnsi"/>
          <w:b/>
          <w:color w:val="E36C0A" w:themeColor="accent6" w:themeShade="BF"/>
          <w:sz w:val="24"/>
          <w:szCs w:val="24"/>
          <w:lang w:val="en-US"/>
        </w:rPr>
      </w:pPr>
      <w:r w:rsidRPr="00F43ACB">
        <w:rPr>
          <w:rFonts w:cstheme="minorHAnsi"/>
          <w:b/>
          <w:sz w:val="24"/>
          <w:szCs w:val="24"/>
        </w:rPr>
        <w:t xml:space="preserve">    </w:t>
      </w:r>
      <w:proofErr w:type="gramStart"/>
      <w:r w:rsidRPr="00F01952">
        <w:rPr>
          <w:rFonts w:cstheme="minorHAnsi"/>
          <w:b/>
          <w:sz w:val="24"/>
          <w:szCs w:val="24"/>
          <w:lang w:val="en-US"/>
        </w:rPr>
        <w:t>echo</w:t>
      </w:r>
      <w:proofErr w:type="gramEnd"/>
      <w:r w:rsidRPr="00F43ACB">
        <w:rPr>
          <w:rFonts w:cstheme="minorHAnsi"/>
          <w:b/>
          <w:sz w:val="24"/>
          <w:szCs w:val="24"/>
        </w:rPr>
        <w:t xml:space="preserve"> $</w:t>
      </w:r>
      <w:r w:rsidRPr="00F01952">
        <w:rPr>
          <w:rFonts w:cstheme="minorHAnsi"/>
          <w:b/>
          <w:sz w:val="24"/>
          <w:szCs w:val="24"/>
          <w:lang w:val="en-US"/>
        </w:rPr>
        <w:t>g</w:t>
      </w:r>
      <w:r w:rsidRPr="00F43ACB">
        <w:rPr>
          <w:rFonts w:cstheme="minorHAnsi"/>
          <w:b/>
          <w:sz w:val="24"/>
          <w:szCs w:val="24"/>
        </w:rPr>
        <w:t>['</w:t>
      </w:r>
      <w:r w:rsidRPr="00F01952">
        <w:rPr>
          <w:rFonts w:cstheme="minorHAnsi"/>
          <w:b/>
          <w:sz w:val="24"/>
          <w:szCs w:val="24"/>
          <w:lang w:val="en-US"/>
        </w:rPr>
        <w:t>details</w:t>
      </w:r>
      <w:r w:rsidRPr="00F43ACB">
        <w:rPr>
          <w:rFonts w:cstheme="minorHAnsi"/>
          <w:b/>
          <w:sz w:val="24"/>
          <w:szCs w:val="24"/>
        </w:rPr>
        <w:t>'</w:t>
      </w:r>
      <w:r w:rsidRPr="003A03BD">
        <w:rPr>
          <w:rFonts w:cstheme="minorHAnsi"/>
          <w:b/>
          <w:color w:val="E36C0A" w:themeColor="accent6" w:themeShade="BF"/>
          <w:sz w:val="24"/>
          <w:szCs w:val="24"/>
        </w:rPr>
        <w:t>]</w:t>
      </w:r>
      <w:r w:rsidR="003A03BD">
        <w:rPr>
          <w:rFonts w:cstheme="minorHAnsi"/>
          <w:b/>
          <w:color w:val="E36C0A" w:themeColor="accent6" w:themeShade="BF"/>
          <w:sz w:val="24"/>
          <w:szCs w:val="24"/>
        </w:rPr>
        <w:t>['2']</w:t>
      </w:r>
      <w:r w:rsidR="003A03BD" w:rsidRPr="003A03BD">
        <w:rPr>
          <w:rFonts w:cstheme="minorHAnsi"/>
          <w:b/>
          <w:color w:val="E36C0A" w:themeColor="accent6" w:themeShade="BF"/>
          <w:sz w:val="24"/>
          <w:szCs w:val="24"/>
        </w:rPr>
        <w:t xml:space="preserve"> . </w:t>
      </w:r>
      <w:r w:rsidRPr="00F43ACB">
        <w:rPr>
          <w:rFonts w:cstheme="minorHAnsi"/>
          <w:b/>
          <w:sz w:val="24"/>
          <w:szCs w:val="24"/>
        </w:rPr>
        <w:t>'&lt;</w:t>
      </w:r>
      <w:r w:rsidRPr="00F01952">
        <w:rPr>
          <w:rFonts w:cstheme="minorHAnsi"/>
          <w:b/>
          <w:sz w:val="24"/>
          <w:szCs w:val="24"/>
          <w:lang w:val="en-US"/>
        </w:rPr>
        <w:t>br</w:t>
      </w:r>
      <w:r w:rsidRPr="00F43ACB">
        <w:rPr>
          <w:rFonts w:cstheme="minorHAnsi"/>
          <w:b/>
          <w:sz w:val="24"/>
          <w:szCs w:val="24"/>
        </w:rPr>
        <w:t>&gt;';</w:t>
      </w:r>
      <w:r w:rsidR="00F43ACB" w:rsidRPr="00F43ACB">
        <w:rPr>
          <w:rFonts w:cstheme="minorHAnsi"/>
          <w:b/>
          <w:sz w:val="24"/>
          <w:szCs w:val="24"/>
        </w:rPr>
        <w:t xml:space="preserve"> </w:t>
      </w:r>
      <w:r w:rsidR="00F43ACB" w:rsidRPr="00F43ACB">
        <w:rPr>
          <w:rFonts w:cstheme="minorHAnsi"/>
          <w:sz w:val="24"/>
          <w:szCs w:val="24"/>
        </w:rPr>
        <w:t xml:space="preserve"> выведет </w:t>
      </w:r>
      <w:r w:rsidR="00F43ACB">
        <w:rPr>
          <w:rFonts w:cstheme="minorHAnsi"/>
          <w:sz w:val="24"/>
          <w:szCs w:val="24"/>
        </w:rPr>
        <w:t>строку</w:t>
      </w:r>
      <w:r w:rsidR="00F43ACB" w:rsidRPr="00F43ACB">
        <w:rPr>
          <w:rFonts w:cstheme="minorHAnsi"/>
          <w:sz w:val="24"/>
          <w:szCs w:val="24"/>
        </w:rPr>
        <w:t xml:space="preserve"> </w:t>
      </w:r>
      <w:r w:rsidR="00F43ACB" w:rsidRPr="003A03BD">
        <w:rPr>
          <w:rFonts w:cstheme="minorHAnsi"/>
          <w:b/>
          <w:color w:val="E36C0A" w:themeColor="accent6" w:themeShade="BF"/>
          <w:sz w:val="24"/>
          <w:szCs w:val="24"/>
          <w:lang w:val="en-US"/>
        </w:rPr>
        <w:t>floor</w:t>
      </w:r>
      <w:r w:rsidR="00F43ACB" w:rsidRPr="003A03BD">
        <w:rPr>
          <w:rFonts w:cstheme="minorHAnsi"/>
          <w:b/>
          <w:color w:val="E36C0A" w:themeColor="accent6" w:themeShade="BF"/>
          <w:sz w:val="24"/>
          <w:szCs w:val="24"/>
        </w:rPr>
        <w:t xml:space="preserve"> </w:t>
      </w:r>
      <w:r w:rsidR="00F43ACB" w:rsidRPr="003A03BD">
        <w:rPr>
          <w:rFonts w:cstheme="minorHAnsi"/>
          <w:b/>
          <w:color w:val="E36C0A" w:themeColor="accent6" w:themeShade="BF"/>
          <w:sz w:val="24"/>
          <w:szCs w:val="24"/>
          <w:lang w:val="en-US"/>
        </w:rPr>
        <w:t>type</w:t>
      </w:r>
      <w:r w:rsidR="00F43ACB" w:rsidRPr="003A03BD">
        <w:rPr>
          <w:rFonts w:cstheme="minorHAnsi"/>
          <w:b/>
          <w:color w:val="E36C0A" w:themeColor="accent6" w:themeShade="BF"/>
          <w:sz w:val="24"/>
          <w:szCs w:val="24"/>
        </w:rPr>
        <w:t xml:space="preserve"> - </w:t>
      </w:r>
      <w:r w:rsidR="00F43ACB" w:rsidRPr="003A03BD">
        <w:rPr>
          <w:rFonts w:cstheme="minorHAnsi"/>
          <w:b/>
          <w:color w:val="E36C0A" w:themeColor="accent6" w:themeShade="BF"/>
          <w:sz w:val="24"/>
          <w:szCs w:val="24"/>
          <w:lang w:val="en-US"/>
        </w:rPr>
        <w:t>low</w:t>
      </w:r>
      <w:r w:rsidR="00F43ACB" w:rsidRPr="003A03BD">
        <w:rPr>
          <w:rFonts w:cstheme="minorHAnsi"/>
          <w:b/>
          <w:color w:val="E36C0A" w:themeColor="accent6" w:themeShade="BF"/>
          <w:sz w:val="24"/>
          <w:szCs w:val="24"/>
        </w:rPr>
        <w:t xml:space="preserve"> </w:t>
      </w:r>
      <w:r w:rsidR="00F43ACB" w:rsidRPr="003A03BD">
        <w:rPr>
          <w:rFonts w:cstheme="minorHAnsi"/>
          <w:b/>
          <w:color w:val="E36C0A" w:themeColor="accent6" w:themeShade="BF"/>
          <w:sz w:val="24"/>
          <w:szCs w:val="24"/>
          <w:lang w:val="en-US"/>
        </w:rPr>
        <w:t>floor</w:t>
      </w:r>
      <w:r w:rsidR="00F43ACB" w:rsidRPr="00F43ACB">
        <w:rPr>
          <w:rFonts w:cstheme="minorHAnsi"/>
          <w:sz w:val="24"/>
          <w:szCs w:val="24"/>
        </w:rPr>
        <w:t>, так как</w:t>
      </w:r>
      <w:r w:rsidR="00F43ACB">
        <w:rPr>
          <w:rFonts w:cstheme="minorHAnsi"/>
          <w:sz w:val="24"/>
          <w:szCs w:val="24"/>
        </w:rPr>
        <w:t xml:space="preserve"> она идет в индексе под номером </w:t>
      </w:r>
      <w:r w:rsidR="00F43ACB" w:rsidRPr="003A03BD">
        <w:rPr>
          <w:rFonts w:cstheme="minorHAnsi"/>
          <w:b/>
          <w:color w:val="E36C0A" w:themeColor="accent6" w:themeShade="BF"/>
          <w:sz w:val="24"/>
          <w:szCs w:val="24"/>
        </w:rPr>
        <w:t>2</w:t>
      </w:r>
    </w:p>
    <w:p w:rsidR="003B1954" w:rsidRPr="003B1954" w:rsidRDefault="003B1954" w:rsidP="003B1954">
      <w:pPr>
        <w:pStyle w:val="HTML"/>
        <w:shd w:val="clear" w:color="auto" w:fill="002240"/>
        <w:rPr>
          <w:rFonts w:cstheme="minorHAnsi"/>
          <w:b/>
          <w:noProof/>
          <w:color w:val="E36C0A" w:themeColor="accent6" w:themeShade="BF"/>
          <w:sz w:val="24"/>
          <w:szCs w:val="24"/>
          <w:lang w:val="en-US"/>
        </w:rPr>
      </w:pPr>
      <w:r w:rsidRPr="003B1954">
        <w:rPr>
          <w:rFonts w:cstheme="minorHAnsi"/>
          <w:b/>
          <w:noProof/>
          <w:color w:val="E36C0A" w:themeColor="accent6" w:themeShade="BF"/>
          <w:sz w:val="24"/>
          <w:szCs w:val="24"/>
          <w:lang w:val="en-US"/>
        </w:rPr>
        <w:t>Еще пример:</w:t>
      </w:r>
    </w:p>
    <w:p w:rsidR="003B1954" w:rsidRPr="003B1954" w:rsidRDefault="003B1954" w:rsidP="003B1954">
      <w:pPr>
        <w:pStyle w:val="HTML"/>
        <w:shd w:val="clear" w:color="auto" w:fill="002240"/>
        <w:rPr>
          <w:noProof/>
          <w:color w:val="FFFFFF"/>
          <w:lang w:val="en-US"/>
        </w:rPr>
      </w:pPr>
      <w:r w:rsidRPr="003B1954">
        <w:rPr>
          <w:rFonts w:cstheme="minorHAnsi"/>
          <w:b/>
          <w:noProof/>
          <w:color w:val="E36C0A" w:themeColor="accent6" w:themeShade="BF"/>
          <w:sz w:val="24"/>
          <w:szCs w:val="24"/>
          <w:lang w:val="en-US"/>
        </w:rPr>
        <w:t xml:space="preserve">Создаем два массива (вложенный в один многомерный), в котором будут указанны номера кабинетов и название предметов, которые будут в них проводится.  </w:t>
      </w:r>
      <w:r w:rsidRPr="003B1954">
        <w:rPr>
          <w:rFonts w:cstheme="minorHAnsi"/>
          <w:b/>
          <w:noProof/>
          <w:color w:val="E36C0A" w:themeColor="accent6" w:themeShade="BF"/>
          <w:sz w:val="24"/>
          <w:szCs w:val="24"/>
          <w:lang w:val="en-US"/>
        </w:rPr>
        <w:br/>
      </w:r>
      <w:r w:rsidRPr="003B1954">
        <w:rPr>
          <w:rFonts w:cstheme="minorHAnsi"/>
          <w:b/>
          <w:noProof/>
          <w:color w:val="E36C0A" w:themeColor="accent6" w:themeShade="BF"/>
          <w:sz w:val="24"/>
          <w:szCs w:val="24"/>
          <w:lang w:val="en-US"/>
        </w:rPr>
        <w:br/>
      </w:r>
      <w:r w:rsidRPr="003B1954">
        <w:rPr>
          <w:noProof/>
          <w:color w:val="FF80E1"/>
          <w:lang w:val="en-US"/>
        </w:rPr>
        <w:t xml:space="preserve">$lessons </w:t>
      </w:r>
      <w:r w:rsidRPr="003B1954">
        <w:rPr>
          <w:noProof/>
          <w:color w:val="FF9D00"/>
          <w:lang w:val="en-US"/>
        </w:rPr>
        <w:t>= array</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1</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'Алгебра'</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2</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'Геометрия'</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3</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'Физика'</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4</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'География'</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5</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'Химия'</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6</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'ДПЮ'</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7</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'Украинский язык'</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8</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'Украинская литература'</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9</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'Зарубежная литература'</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10</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'Физкультура'</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11</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'Биология'</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12</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'История Украины'</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sidRPr="003B1954">
        <w:rPr>
          <w:noProof/>
          <w:color w:val="FF628C"/>
          <w:lang w:val="en-US"/>
        </w:rPr>
        <w:t>13</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'Английский язык'</w:t>
      </w:r>
      <w:r w:rsidRPr="003B1954">
        <w:rPr>
          <w:noProof/>
          <w:color w:val="E1EFFF"/>
          <w:lang w:val="en-US"/>
        </w:rPr>
        <w:t>),</w:t>
      </w:r>
      <w:r w:rsidRPr="003B1954">
        <w:rPr>
          <w:noProof/>
          <w:color w:val="E1EFFF"/>
          <w:lang w:val="en-US"/>
        </w:rPr>
        <w:br/>
        <w:t xml:space="preserve">         </w:t>
      </w:r>
      <w:r w:rsidRPr="003B1954">
        <w:rPr>
          <w:noProof/>
          <w:color w:val="FF9D00"/>
          <w:lang w:val="en-US"/>
        </w:rPr>
        <w:t>array</w:t>
      </w:r>
      <w:r w:rsidRPr="003B1954">
        <w:rPr>
          <w:noProof/>
          <w:color w:val="E1EFFF"/>
          <w:lang w:val="en-US"/>
        </w:rPr>
        <w:t>(</w:t>
      </w:r>
      <w:r w:rsidRPr="003B1954">
        <w:rPr>
          <w:noProof/>
          <w:color w:val="3AD900"/>
          <w:lang w:val="en-US"/>
        </w:rPr>
        <w:t xml:space="preserve">'room' </w:t>
      </w:r>
      <w:r w:rsidRPr="003B1954">
        <w:rPr>
          <w:noProof/>
          <w:color w:val="FF9D00"/>
          <w:lang w:val="en-US"/>
        </w:rPr>
        <w:t xml:space="preserve">=&gt; </w:t>
      </w:r>
      <w:r>
        <w:rPr>
          <w:noProof/>
          <w:color w:val="FF628C"/>
        </w:rPr>
        <w:t>14</w:t>
      </w:r>
      <w:r w:rsidRPr="003B1954">
        <w:rPr>
          <w:noProof/>
          <w:color w:val="E1EFFF"/>
          <w:lang w:val="en-US"/>
        </w:rPr>
        <w:t xml:space="preserve">, </w:t>
      </w:r>
      <w:r w:rsidRPr="003B1954">
        <w:rPr>
          <w:noProof/>
          <w:color w:val="3AD900"/>
          <w:lang w:val="en-US"/>
        </w:rPr>
        <w:t xml:space="preserve">'lesson' </w:t>
      </w:r>
      <w:r w:rsidRPr="003B1954">
        <w:rPr>
          <w:noProof/>
          <w:color w:val="FF9D00"/>
          <w:lang w:val="en-US"/>
        </w:rPr>
        <w:t xml:space="preserve">=&gt; </w:t>
      </w:r>
      <w:r w:rsidRPr="003B1954">
        <w:rPr>
          <w:noProof/>
          <w:color w:val="3AD900"/>
          <w:lang w:val="en-US"/>
        </w:rPr>
        <w:t>'Астрономия'</w:t>
      </w:r>
      <w:r w:rsidRPr="003B1954">
        <w:rPr>
          <w:noProof/>
          <w:color w:val="E1EFFF"/>
          <w:lang w:val="en-US"/>
        </w:rPr>
        <w:t>),</w:t>
      </w:r>
      <w:r w:rsidRPr="003B1954">
        <w:rPr>
          <w:noProof/>
          <w:color w:val="E1EFFF"/>
          <w:lang w:val="en-US"/>
        </w:rPr>
        <w:br/>
        <w:t xml:space="preserve">    );</w:t>
      </w:r>
    </w:p>
    <w:p w:rsidR="00E21ED8" w:rsidRPr="003B1954" w:rsidRDefault="00E21ED8" w:rsidP="008830F0">
      <w:pPr>
        <w:rPr>
          <w:rFonts w:cstheme="minorHAnsi"/>
          <w:b/>
          <w:color w:val="E36C0A" w:themeColor="accent6" w:themeShade="BF"/>
          <w:sz w:val="24"/>
          <w:szCs w:val="24"/>
        </w:rPr>
      </w:pPr>
    </w:p>
    <w:p w:rsidR="00E21ED8" w:rsidRDefault="00E21ED8" w:rsidP="008830F0">
      <w:pPr>
        <w:rPr>
          <w:rFonts w:cstheme="minorHAnsi"/>
          <w:b/>
          <w:color w:val="E36C0A" w:themeColor="accent6" w:themeShade="BF"/>
          <w:sz w:val="24"/>
          <w:szCs w:val="24"/>
        </w:rPr>
      </w:pPr>
      <w:r>
        <w:rPr>
          <w:rFonts w:cstheme="minorHAnsi"/>
          <w:b/>
          <w:color w:val="E36C0A" w:themeColor="accent6" w:themeShade="BF"/>
          <w:sz w:val="24"/>
          <w:szCs w:val="24"/>
        </w:rPr>
        <w:t>Но, для того, чтобы вывести содержимое многомерного массива гораздо проще, используется цикл</w:t>
      </w:r>
      <w:r>
        <w:rPr>
          <w:rFonts w:cstheme="minorHAnsi"/>
          <w:b/>
          <w:color w:val="E36C0A" w:themeColor="accent6" w:themeShade="BF"/>
          <w:sz w:val="24"/>
          <w:szCs w:val="24"/>
          <w:lang w:val="en-US"/>
        </w:rPr>
        <w:t xml:space="preserve"> </w:t>
      </w:r>
      <w:r w:rsidRPr="00E21ED8">
        <w:rPr>
          <w:rFonts w:cstheme="minorHAnsi"/>
          <w:b/>
          <w:color w:val="FF0000"/>
          <w:sz w:val="24"/>
          <w:szCs w:val="24"/>
          <w:lang w:val="en-US"/>
        </w:rPr>
        <w:t>FOREACH</w:t>
      </w:r>
      <w:r>
        <w:rPr>
          <w:rFonts w:cstheme="minorHAnsi"/>
          <w:b/>
          <w:color w:val="E36C0A" w:themeColor="accent6" w:themeShade="BF"/>
          <w:sz w:val="24"/>
          <w:szCs w:val="24"/>
        </w:rPr>
        <w:t>.</w:t>
      </w:r>
    </w:p>
    <w:p w:rsidR="00E21ED8" w:rsidRDefault="00E21ED8" w:rsidP="008830F0">
      <w:pPr>
        <w:rPr>
          <w:rFonts w:cstheme="minorHAnsi"/>
          <w:b/>
          <w:color w:val="E36C0A" w:themeColor="accent6" w:themeShade="BF"/>
          <w:sz w:val="24"/>
          <w:szCs w:val="24"/>
        </w:rPr>
      </w:pPr>
      <w:r>
        <w:rPr>
          <w:rFonts w:cstheme="minorHAnsi"/>
          <w:b/>
          <w:color w:val="E36C0A" w:themeColor="accent6" w:themeShade="BF"/>
          <w:sz w:val="24"/>
          <w:szCs w:val="24"/>
        </w:rPr>
        <w:t>Например:</w:t>
      </w:r>
    </w:p>
    <w:p w:rsidR="0067082B" w:rsidRPr="0067082B" w:rsidRDefault="0067082B" w:rsidP="008830F0">
      <w:pPr>
        <w:rPr>
          <w:rFonts w:cstheme="minorHAnsi"/>
          <w:color w:val="000000" w:themeColor="text1"/>
          <w:sz w:val="24"/>
          <w:szCs w:val="24"/>
        </w:rPr>
      </w:pPr>
      <w:r>
        <w:rPr>
          <w:rFonts w:cstheme="minorHAnsi"/>
          <w:b/>
          <w:color w:val="E36C0A" w:themeColor="accent6" w:themeShade="BF"/>
          <w:sz w:val="24"/>
          <w:szCs w:val="24"/>
        </w:rPr>
        <w:t>Задача.</w:t>
      </w:r>
      <w:r>
        <w:rPr>
          <w:rFonts w:cstheme="minorHAnsi"/>
          <w:color w:val="E36C0A" w:themeColor="accent6" w:themeShade="BF"/>
          <w:sz w:val="24"/>
          <w:szCs w:val="24"/>
        </w:rPr>
        <w:t xml:space="preserve"> </w:t>
      </w:r>
      <w:r w:rsidRPr="0067082B">
        <w:rPr>
          <w:rFonts w:cstheme="minorHAnsi"/>
          <w:color w:val="000000" w:themeColor="text1"/>
          <w:sz w:val="24"/>
          <w:szCs w:val="24"/>
        </w:rPr>
        <w:t>У учительницы</w:t>
      </w:r>
      <w:r>
        <w:rPr>
          <w:rFonts w:cstheme="minorHAnsi"/>
          <w:color w:val="000000" w:themeColor="text1"/>
          <w:sz w:val="24"/>
          <w:szCs w:val="24"/>
        </w:rPr>
        <w:t xml:space="preserve"> </w:t>
      </w:r>
      <w:r w:rsidRPr="0067082B">
        <w:rPr>
          <w:rFonts w:cstheme="minorHAnsi"/>
          <w:b/>
          <w:noProof/>
          <w:color w:val="00B050"/>
          <w:sz w:val="24"/>
          <w:szCs w:val="24"/>
        </w:rPr>
        <w:t>Бабены</w:t>
      </w:r>
      <w:r>
        <w:rPr>
          <w:rFonts w:cstheme="minorHAnsi"/>
          <w:color w:val="000000" w:themeColor="text1"/>
          <w:sz w:val="24"/>
          <w:szCs w:val="24"/>
        </w:rPr>
        <w:t xml:space="preserve"> есть 7 учеников. Эти данные мы внесли в </w:t>
      </w:r>
      <w:r w:rsidRPr="0057340C">
        <w:rPr>
          <w:rFonts w:cstheme="minorHAnsi"/>
          <w:b/>
          <w:color w:val="E36C0A" w:themeColor="accent6" w:themeShade="BF"/>
          <w:sz w:val="24"/>
          <w:szCs w:val="24"/>
        </w:rPr>
        <w:t>многомерный массив</w:t>
      </w:r>
      <w:r w:rsidRPr="0057340C">
        <w:rPr>
          <w:rFonts w:cstheme="minorHAnsi"/>
          <w:color w:val="E36C0A" w:themeColor="accent6" w:themeShade="BF"/>
          <w:sz w:val="24"/>
          <w:szCs w:val="24"/>
        </w:rPr>
        <w:t xml:space="preserve"> </w:t>
      </w:r>
      <w:r w:rsidRPr="0067082B">
        <w:rPr>
          <w:rFonts w:cstheme="minorHAnsi"/>
          <w:b/>
          <w:color w:val="7030A0"/>
          <w:sz w:val="24"/>
          <w:szCs w:val="24"/>
          <w:lang w:val="en-US"/>
        </w:rPr>
        <w:t>$teachers</w:t>
      </w:r>
      <w:r>
        <w:rPr>
          <w:rFonts w:cstheme="minorHAnsi"/>
          <w:b/>
          <w:color w:val="7030A0"/>
          <w:sz w:val="24"/>
          <w:szCs w:val="24"/>
          <w:lang w:val="en-US"/>
        </w:rPr>
        <w:t xml:space="preserve">.  </w:t>
      </w:r>
      <w:r>
        <w:rPr>
          <w:rFonts w:cstheme="minorHAnsi"/>
          <w:color w:val="000000" w:themeColor="text1"/>
          <w:sz w:val="24"/>
          <w:szCs w:val="24"/>
        </w:rPr>
        <w:t>Цел</w:t>
      </w:r>
      <w:r w:rsidR="0057340C">
        <w:rPr>
          <w:rFonts w:cstheme="minorHAnsi"/>
          <w:color w:val="000000" w:themeColor="text1"/>
          <w:sz w:val="24"/>
          <w:szCs w:val="24"/>
        </w:rPr>
        <w:t>ь</w:t>
      </w:r>
      <w:r>
        <w:rPr>
          <w:rFonts w:cstheme="minorHAnsi"/>
          <w:color w:val="000000" w:themeColor="text1"/>
          <w:sz w:val="24"/>
          <w:szCs w:val="24"/>
        </w:rPr>
        <w:t xml:space="preserve">ю задачи является внести в Базу Данных их </w:t>
      </w:r>
      <w:r w:rsidRPr="0067082B">
        <w:rPr>
          <w:rFonts w:cstheme="minorHAnsi"/>
          <w:b/>
          <w:color w:val="00B050"/>
          <w:sz w:val="24"/>
          <w:szCs w:val="24"/>
          <w:lang w:val="en-US"/>
        </w:rPr>
        <w:t>id</w:t>
      </w:r>
      <w:r>
        <w:rPr>
          <w:rFonts w:cstheme="minorHAnsi"/>
          <w:color w:val="000000" w:themeColor="text1"/>
          <w:sz w:val="24"/>
          <w:szCs w:val="24"/>
          <w:lang w:val="en-US"/>
        </w:rPr>
        <w:t xml:space="preserve">, </w:t>
      </w:r>
      <w:r>
        <w:rPr>
          <w:rFonts w:cstheme="minorHAnsi"/>
          <w:color w:val="000000" w:themeColor="text1"/>
          <w:sz w:val="24"/>
          <w:szCs w:val="24"/>
        </w:rPr>
        <w:t xml:space="preserve">для выполнения дальнейших манипуляций с этими данными. </w:t>
      </w:r>
    </w:p>
    <w:p w:rsidR="0067082B" w:rsidRPr="0067082B" w:rsidRDefault="0067082B" w:rsidP="0067082B">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eastAsia="ru-RU"/>
        </w:rPr>
      </w:pPr>
      <w:r w:rsidRPr="0067082B">
        <w:rPr>
          <w:rFonts w:ascii="Courier New" w:eastAsia="Times New Roman" w:hAnsi="Courier New" w:cs="Courier New"/>
          <w:noProof/>
          <w:color w:val="FF80E1"/>
          <w:sz w:val="20"/>
          <w:szCs w:val="20"/>
          <w:lang w:eastAsia="ru-RU"/>
        </w:rPr>
        <w:lastRenderedPageBreak/>
        <w:t xml:space="preserve">$teachers </w:t>
      </w:r>
      <w:r w:rsidRPr="0067082B">
        <w:rPr>
          <w:rFonts w:ascii="Courier New" w:eastAsia="Times New Roman" w:hAnsi="Courier New" w:cs="Courier New"/>
          <w:noProof/>
          <w:color w:val="FF9D00"/>
          <w:sz w:val="20"/>
          <w:szCs w:val="20"/>
          <w:lang w:eastAsia="ru-RU"/>
        </w:rPr>
        <w:t>= 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'1'</w:t>
      </w:r>
      <w:r w:rsidRPr="0067082B">
        <w:rPr>
          <w:rFonts w:ascii="Courier New" w:eastAsia="Times New Roman" w:hAnsi="Courier New" w:cs="Courier New"/>
          <w:noProof/>
          <w:color w:val="E1EFFF"/>
          <w:sz w:val="20"/>
          <w:szCs w:val="20"/>
          <w:lang w:eastAsia="ru-RU"/>
        </w:rPr>
        <w:t xml:space="preserve">, </w:t>
      </w:r>
      <w:r w:rsidR="00C72C16">
        <w:rPr>
          <w:rFonts w:ascii="Courier New" w:eastAsia="Times New Roman" w:hAnsi="Courier New" w:cs="Courier New"/>
          <w:noProof/>
          <w:color w:val="3AD900"/>
          <w:sz w:val="20"/>
          <w:szCs w:val="20"/>
          <w:lang w:eastAsia="ru-RU"/>
        </w:rPr>
        <w:t>"</w:t>
      </w:r>
      <w:r w:rsidR="00C72C16">
        <w:rPr>
          <w:rFonts w:ascii="Courier New" w:eastAsia="Times New Roman" w:hAnsi="Courier New" w:cs="Courier New"/>
          <w:noProof/>
          <w:color w:val="3AD900"/>
          <w:sz w:val="20"/>
          <w:szCs w:val="20"/>
          <w:lang w:val="en-US" w:eastAsia="ru-RU"/>
        </w:rPr>
        <w:t>N</w:t>
      </w:r>
      <w:r w:rsidRPr="0067082B">
        <w:rPr>
          <w:rFonts w:ascii="Courier New" w:eastAsia="Times New Roman" w:hAnsi="Courier New" w:cs="Courier New"/>
          <w:noProof/>
          <w:color w:val="3AD900"/>
          <w:sz w:val="20"/>
          <w:szCs w:val="20"/>
          <w:lang w:eastAsia="ru-RU"/>
        </w:rPr>
        <w:t xml:space="preserve">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'Бабена'</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"pupils" </w:t>
      </w:r>
      <w:r w:rsidRPr="0067082B">
        <w:rPr>
          <w:rFonts w:ascii="Courier New" w:eastAsia="Times New Roman" w:hAnsi="Courier New" w:cs="Courier New"/>
          <w:noProof/>
          <w:color w:val="FF9D00"/>
          <w:sz w:val="20"/>
          <w:szCs w:val="20"/>
          <w:lang w:eastAsia="ru-RU"/>
        </w:rPr>
        <w:t>=&gt; 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'1'</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'Бабченко'</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'2'</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'Волобуев'</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'3'</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'Давыденко'</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'4'</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'Горячев'</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'5'</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'Горовой'</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'6'</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'Гендина'</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 xml:space="preserve">    </w:t>
      </w:r>
      <w:r w:rsidRPr="0067082B">
        <w:rPr>
          <w:rFonts w:ascii="Courier New" w:eastAsia="Times New Roman" w:hAnsi="Courier New" w:cs="Courier New"/>
          <w:noProof/>
          <w:color w:val="FF9D00"/>
          <w:sz w:val="20"/>
          <w:szCs w:val="20"/>
          <w:lang w:eastAsia="ru-RU"/>
        </w:rPr>
        <w:t>array</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3AD900"/>
          <w:sz w:val="20"/>
          <w:szCs w:val="20"/>
          <w:lang w:eastAsia="ru-RU"/>
        </w:rPr>
        <w:t xml:space="preserve">'id'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'7'</w:t>
      </w:r>
      <w:r w:rsidRPr="0067082B">
        <w:rPr>
          <w:rFonts w:ascii="Courier New" w:eastAsia="Times New Roman" w:hAnsi="Courier New" w:cs="Courier New"/>
          <w:noProof/>
          <w:color w:val="E1EFFF"/>
          <w:sz w:val="20"/>
          <w:szCs w:val="20"/>
          <w:lang w:eastAsia="ru-RU"/>
        </w:rPr>
        <w:t xml:space="preserve">, </w:t>
      </w:r>
      <w:r w:rsidRPr="0067082B">
        <w:rPr>
          <w:rFonts w:ascii="Courier New" w:eastAsia="Times New Roman" w:hAnsi="Courier New" w:cs="Courier New"/>
          <w:noProof/>
          <w:color w:val="3AD900"/>
          <w:sz w:val="20"/>
          <w:szCs w:val="20"/>
          <w:lang w:eastAsia="ru-RU"/>
        </w:rPr>
        <w:t xml:space="preserve">'Name' </w:t>
      </w:r>
      <w:r w:rsidRPr="0067082B">
        <w:rPr>
          <w:rFonts w:ascii="Courier New" w:eastAsia="Times New Roman" w:hAnsi="Courier New" w:cs="Courier New"/>
          <w:noProof/>
          <w:color w:val="FF9D00"/>
          <w:sz w:val="20"/>
          <w:szCs w:val="20"/>
          <w:lang w:eastAsia="ru-RU"/>
        </w:rPr>
        <w:t xml:space="preserve">=&gt; </w:t>
      </w:r>
      <w:r w:rsidRPr="0067082B">
        <w:rPr>
          <w:rFonts w:ascii="Courier New" w:eastAsia="Times New Roman" w:hAnsi="Courier New" w:cs="Courier New"/>
          <w:noProof/>
          <w:color w:val="3AD900"/>
          <w:sz w:val="20"/>
          <w:szCs w:val="20"/>
          <w:lang w:eastAsia="ru-RU"/>
        </w:rPr>
        <w:t>'Жижа'</w:t>
      </w:r>
      <w:r w:rsidRPr="0067082B">
        <w:rPr>
          <w:rFonts w:ascii="Courier New" w:eastAsia="Times New Roman" w:hAnsi="Courier New" w:cs="Courier New"/>
          <w:noProof/>
          <w:color w:val="E1EFFF"/>
          <w:sz w:val="20"/>
          <w:szCs w:val="20"/>
          <w:lang w:eastAsia="ru-RU"/>
        </w:rPr>
        <w:t>),</w:t>
      </w:r>
      <w:r w:rsidRPr="0067082B">
        <w:rPr>
          <w:rFonts w:ascii="Courier New" w:eastAsia="Times New Roman" w:hAnsi="Courier New" w:cs="Courier New"/>
          <w:noProof/>
          <w:color w:val="E1EFFF"/>
          <w:sz w:val="20"/>
          <w:szCs w:val="20"/>
          <w:lang w:eastAsia="ru-RU"/>
        </w:rPr>
        <w:br/>
        <w:t>)</w:t>
      </w:r>
      <w:r w:rsidRPr="0067082B">
        <w:rPr>
          <w:rFonts w:ascii="Courier New" w:eastAsia="Times New Roman" w:hAnsi="Courier New" w:cs="Courier New"/>
          <w:noProof/>
          <w:color w:val="E1EFFF"/>
          <w:sz w:val="20"/>
          <w:szCs w:val="20"/>
          <w:lang w:eastAsia="ru-RU"/>
        </w:rPr>
        <w:br/>
        <w:t>);</w:t>
      </w:r>
    </w:p>
    <w:p w:rsidR="00E21ED8" w:rsidRDefault="00E21ED8" w:rsidP="008830F0">
      <w:pPr>
        <w:rPr>
          <w:rFonts w:cstheme="minorHAnsi"/>
          <w:b/>
          <w:color w:val="FF0000"/>
          <w:sz w:val="24"/>
          <w:szCs w:val="24"/>
        </w:rPr>
      </w:pPr>
    </w:p>
    <w:p w:rsidR="0067082B" w:rsidRDefault="0067082B" w:rsidP="008830F0">
      <w:pPr>
        <w:rPr>
          <w:rFonts w:cstheme="minorHAnsi"/>
          <w:b/>
          <w:color w:val="FF0000"/>
          <w:sz w:val="24"/>
          <w:szCs w:val="24"/>
        </w:rPr>
      </w:pPr>
      <w:r w:rsidRPr="0067082B">
        <w:rPr>
          <w:rFonts w:cstheme="minorHAnsi"/>
          <w:color w:val="000000" w:themeColor="text1"/>
          <w:sz w:val="24"/>
          <w:szCs w:val="24"/>
        </w:rPr>
        <w:t xml:space="preserve">А вот для этого нам и пригодиться </w:t>
      </w:r>
      <w:r>
        <w:rPr>
          <w:rFonts w:cstheme="minorHAnsi"/>
          <w:color w:val="000000" w:themeColor="text1"/>
          <w:sz w:val="24"/>
          <w:szCs w:val="24"/>
        </w:rPr>
        <w:t xml:space="preserve">использования двойного цикла </w:t>
      </w:r>
      <w:r w:rsidRPr="0067082B">
        <w:rPr>
          <w:rFonts w:cstheme="minorHAnsi"/>
          <w:b/>
          <w:color w:val="FF0000"/>
          <w:sz w:val="24"/>
          <w:szCs w:val="24"/>
          <w:lang w:val="en-US"/>
        </w:rPr>
        <w:t>FOREACH</w:t>
      </w:r>
      <w:r>
        <w:rPr>
          <w:rFonts w:cstheme="minorHAnsi"/>
          <w:b/>
          <w:color w:val="FF0000"/>
          <w:sz w:val="24"/>
          <w:szCs w:val="24"/>
          <w:lang w:val="en-US"/>
        </w:rPr>
        <w:t>.</w:t>
      </w:r>
    </w:p>
    <w:p w:rsidR="0067082B" w:rsidRDefault="0067082B" w:rsidP="008830F0">
      <w:pPr>
        <w:rPr>
          <w:rFonts w:cstheme="minorHAnsi"/>
          <w:sz w:val="24"/>
          <w:szCs w:val="24"/>
        </w:rPr>
      </w:pPr>
      <w:r w:rsidRPr="0067082B">
        <w:rPr>
          <w:rFonts w:cstheme="minorHAnsi"/>
          <w:sz w:val="24"/>
          <w:szCs w:val="24"/>
        </w:rPr>
        <w:t>Для того</w:t>
      </w:r>
      <w:proofErr w:type="gramStart"/>
      <w:r w:rsidRPr="0067082B">
        <w:rPr>
          <w:rFonts w:cstheme="minorHAnsi"/>
          <w:sz w:val="24"/>
          <w:szCs w:val="24"/>
        </w:rPr>
        <w:t>,</w:t>
      </w:r>
      <w:proofErr w:type="gramEnd"/>
      <w:r w:rsidRPr="0067082B">
        <w:rPr>
          <w:rFonts w:cstheme="minorHAnsi"/>
          <w:sz w:val="24"/>
          <w:szCs w:val="24"/>
        </w:rPr>
        <w:t xml:space="preserve"> чтобы понять как работает двойной</w:t>
      </w:r>
      <w:r>
        <w:rPr>
          <w:rFonts w:cstheme="minorHAnsi"/>
          <w:b/>
          <w:sz w:val="24"/>
          <w:szCs w:val="24"/>
        </w:rPr>
        <w:t xml:space="preserve"> </w:t>
      </w:r>
      <w:r w:rsidRPr="0067082B">
        <w:rPr>
          <w:rFonts w:cstheme="minorHAnsi"/>
          <w:b/>
          <w:color w:val="FF0000"/>
          <w:sz w:val="24"/>
          <w:szCs w:val="24"/>
          <w:lang w:val="en-US"/>
        </w:rPr>
        <w:t>FOREACH</w:t>
      </w:r>
      <w:r>
        <w:rPr>
          <w:rFonts w:cstheme="minorHAnsi"/>
          <w:b/>
          <w:color w:val="FF0000"/>
          <w:sz w:val="24"/>
          <w:szCs w:val="24"/>
        </w:rPr>
        <w:t xml:space="preserve"> </w:t>
      </w:r>
      <w:r w:rsidR="0057340C">
        <w:rPr>
          <w:rFonts w:cstheme="minorHAnsi"/>
          <w:color w:val="000000" w:themeColor="text1"/>
          <w:sz w:val="24"/>
          <w:szCs w:val="24"/>
        </w:rPr>
        <w:t>с мног</w:t>
      </w:r>
      <w:r w:rsidR="005D2A91">
        <w:rPr>
          <w:rFonts w:cstheme="minorHAnsi"/>
          <w:color w:val="000000" w:themeColor="text1"/>
          <w:sz w:val="24"/>
          <w:szCs w:val="24"/>
        </w:rPr>
        <w:t>о</w:t>
      </w:r>
      <w:r w:rsidR="0057340C">
        <w:rPr>
          <w:rFonts w:cstheme="minorHAnsi"/>
          <w:color w:val="000000" w:themeColor="text1"/>
          <w:sz w:val="24"/>
          <w:szCs w:val="24"/>
        </w:rPr>
        <w:t xml:space="preserve">мерным массивом </w:t>
      </w:r>
      <w:r>
        <w:rPr>
          <w:rFonts w:cstheme="minorHAnsi"/>
          <w:sz w:val="24"/>
          <w:szCs w:val="24"/>
        </w:rPr>
        <w:t>мы полностью продебажим каждый наш шаг. Поехали!</w:t>
      </w:r>
    </w:p>
    <w:p w:rsidR="00106D45" w:rsidRPr="00106D45" w:rsidRDefault="00106D45" w:rsidP="00106D45">
      <w:pPr>
        <w:pStyle w:val="a3"/>
        <w:numPr>
          <w:ilvl w:val="0"/>
          <w:numId w:val="24"/>
        </w:numPr>
        <w:rPr>
          <w:rFonts w:cstheme="minorHAnsi"/>
          <w:sz w:val="24"/>
          <w:szCs w:val="24"/>
        </w:rPr>
      </w:pPr>
      <w:r>
        <w:rPr>
          <w:rFonts w:cstheme="minorHAnsi"/>
          <w:sz w:val="24"/>
          <w:szCs w:val="24"/>
        </w:rPr>
        <w:t xml:space="preserve">Начнем с </w:t>
      </w:r>
      <w:r w:rsidR="0057340C">
        <w:rPr>
          <w:rFonts w:cstheme="minorHAnsi"/>
          <w:sz w:val="24"/>
          <w:szCs w:val="24"/>
        </w:rPr>
        <w:t xml:space="preserve">работы </w:t>
      </w:r>
      <w:r w:rsidRPr="00F27595">
        <w:rPr>
          <w:rFonts w:cstheme="minorHAnsi"/>
          <w:b/>
          <w:color w:val="E36C0A" w:themeColor="accent6" w:themeShade="BF"/>
          <w:sz w:val="24"/>
          <w:szCs w:val="24"/>
        </w:rPr>
        <w:t xml:space="preserve">первого </w:t>
      </w:r>
      <w:r w:rsidR="0057340C" w:rsidRPr="00F27595">
        <w:rPr>
          <w:rFonts w:cstheme="minorHAnsi"/>
          <w:b/>
          <w:color w:val="E36C0A" w:themeColor="accent6" w:themeShade="BF"/>
          <w:sz w:val="24"/>
          <w:szCs w:val="24"/>
        </w:rPr>
        <w:t>цикла</w:t>
      </w:r>
      <w:r w:rsidR="0057340C" w:rsidRPr="00F27595">
        <w:rPr>
          <w:rFonts w:cstheme="minorHAnsi"/>
          <w:color w:val="E36C0A" w:themeColor="accent6" w:themeShade="BF"/>
          <w:sz w:val="24"/>
          <w:szCs w:val="24"/>
        </w:rPr>
        <w:t xml:space="preserve"> </w:t>
      </w:r>
      <w:r w:rsidRPr="00106D45">
        <w:rPr>
          <w:rFonts w:cstheme="minorHAnsi"/>
          <w:b/>
          <w:color w:val="E36C0A" w:themeColor="accent6" w:themeShade="BF"/>
          <w:sz w:val="24"/>
          <w:szCs w:val="24"/>
          <w:lang w:val="en-US"/>
        </w:rPr>
        <w:t>foreach</w:t>
      </w:r>
    </w:p>
    <w:p w:rsidR="00106D45" w:rsidRPr="00106D45" w:rsidRDefault="00106D45" w:rsidP="00106D4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06D45">
        <w:rPr>
          <w:rFonts w:ascii="Courier New" w:eastAsia="Times New Roman" w:hAnsi="Courier New" w:cs="Courier New"/>
          <w:noProof/>
          <w:color w:val="FF9D00"/>
          <w:sz w:val="20"/>
          <w:szCs w:val="20"/>
          <w:lang w:val="en-US" w:eastAsia="ru-RU"/>
        </w:rPr>
        <w:t>foreach</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FF80E1"/>
          <w:sz w:val="20"/>
          <w:szCs w:val="20"/>
          <w:lang w:val="en-US" w:eastAsia="ru-RU"/>
        </w:rPr>
        <w:t xml:space="preserve">$teachers </w:t>
      </w:r>
      <w:r w:rsidRPr="00106D45">
        <w:rPr>
          <w:rFonts w:ascii="Courier New" w:eastAsia="Times New Roman" w:hAnsi="Courier New" w:cs="Courier New"/>
          <w:noProof/>
          <w:color w:val="FF9D00"/>
          <w:sz w:val="20"/>
          <w:szCs w:val="20"/>
          <w:lang w:val="en-US" w:eastAsia="ru-RU"/>
        </w:rPr>
        <w:t xml:space="preserve">as </w:t>
      </w:r>
      <w:r w:rsidRPr="00106D45">
        <w:rPr>
          <w:rFonts w:ascii="Courier New" w:eastAsia="Times New Roman" w:hAnsi="Courier New" w:cs="Courier New"/>
          <w:noProof/>
          <w:color w:val="FF80E1"/>
          <w:sz w:val="20"/>
          <w:szCs w:val="20"/>
          <w:lang w:val="en-US" w:eastAsia="ru-RU"/>
        </w:rPr>
        <w:t>$pupils</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E1EFFF"/>
          <w:sz w:val="20"/>
          <w:szCs w:val="20"/>
          <w:lang w:val="en-US" w:eastAsia="ru-RU"/>
        </w:rPr>
        <w:br/>
      </w:r>
      <w:r w:rsidRPr="00106D45">
        <w:rPr>
          <w:rFonts w:ascii="Courier New" w:eastAsia="Times New Roman" w:hAnsi="Courier New" w:cs="Courier New"/>
          <w:noProof/>
          <w:color w:val="E1EFFF"/>
          <w:sz w:val="20"/>
          <w:szCs w:val="20"/>
          <w:lang w:val="en-US" w:eastAsia="ru-RU"/>
        </w:rPr>
        <w:br/>
        <w:t xml:space="preserve">        </w:t>
      </w:r>
      <w:r w:rsidRPr="00106D45">
        <w:rPr>
          <w:rFonts w:ascii="Courier New" w:eastAsia="Times New Roman" w:hAnsi="Courier New" w:cs="Courier New"/>
          <w:noProof/>
          <w:color w:val="FF9D00"/>
          <w:sz w:val="20"/>
          <w:szCs w:val="20"/>
          <w:lang w:val="en-US" w:eastAsia="ru-RU"/>
        </w:rPr>
        <w:t xml:space="preserve">echo </w:t>
      </w:r>
      <w:r w:rsidRPr="00106D45">
        <w:rPr>
          <w:rFonts w:ascii="Courier New" w:eastAsia="Times New Roman" w:hAnsi="Courier New" w:cs="Courier New"/>
          <w:noProof/>
          <w:color w:val="3AD900"/>
          <w:sz w:val="20"/>
          <w:szCs w:val="20"/>
          <w:lang w:val="en-US" w:eastAsia="ru-RU"/>
        </w:rPr>
        <w:t>'&lt;pre&gt;'</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E1EFFF"/>
          <w:sz w:val="20"/>
          <w:szCs w:val="20"/>
          <w:lang w:val="en-US" w:eastAsia="ru-RU"/>
        </w:rPr>
        <w:br/>
        <w:t xml:space="preserve">        </w:t>
      </w:r>
      <w:r w:rsidRPr="00106D45">
        <w:rPr>
          <w:rFonts w:ascii="Courier New" w:eastAsia="Times New Roman" w:hAnsi="Courier New" w:cs="Courier New"/>
          <w:noProof/>
          <w:color w:val="80FFBB"/>
          <w:sz w:val="20"/>
          <w:szCs w:val="20"/>
          <w:lang w:val="en-US" w:eastAsia="ru-RU"/>
        </w:rPr>
        <w:t>print_r</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FF80E1"/>
          <w:sz w:val="20"/>
          <w:szCs w:val="20"/>
          <w:lang w:val="en-US" w:eastAsia="ru-RU"/>
        </w:rPr>
        <w:t>$teachers</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E1EFFF"/>
          <w:sz w:val="20"/>
          <w:szCs w:val="20"/>
          <w:lang w:val="en-US" w:eastAsia="ru-RU"/>
        </w:rPr>
        <w:br/>
        <w:t xml:space="preserve">        </w:t>
      </w:r>
      <w:r w:rsidRPr="00106D45">
        <w:rPr>
          <w:rFonts w:ascii="Courier New" w:eastAsia="Times New Roman" w:hAnsi="Courier New" w:cs="Courier New"/>
          <w:noProof/>
          <w:color w:val="FF9D00"/>
          <w:sz w:val="20"/>
          <w:szCs w:val="20"/>
          <w:lang w:val="en-US" w:eastAsia="ru-RU"/>
        </w:rPr>
        <w:t xml:space="preserve">echo </w:t>
      </w:r>
      <w:r w:rsidRPr="00106D45">
        <w:rPr>
          <w:rFonts w:ascii="Courier New" w:eastAsia="Times New Roman" w:hAnsi="Courier New" w:cs="Courier New"/>
          <w:noProof/>
          <w:color w:val="3AD900"/>
          <w:sz w:val="20"/>
          <w:szCs w:val="20"/>
          <w:lang w:val="en-US" w:eastAsia="ru-RU"/>
        </w:rPr>
        <w:t>'&lt;/pre&gt;'</w:t>
      </w:r>
      <w:r w:rsidRPr="00106D45">
        <w:rPr>
          <w:rFonts w:ascii="Courier New" w:eastAsia="Times New Roman" w:hAnsi="Courier New" w:cs="Courier New"/>
          <w:noProof/>
          <w:color w:val="E1EFFF"/>
          <w:sz w:val="20"/>
          <w:szCs w:val="20"/>
          <w:lang w:val="en-US" w:eastAsia="ru-RU"/>
        </w:rPr>
        <w:t>;</w:t>
      </w:r>
      <w:r w:rsidRPr="00106D45">
        <w:rPr>
          <w:rFonts w:ascii="Courier New" w:eastAsia="Times New Roman" w:hAnsi="Courier New" w:cs="Courier New"/>
          <w:noProof/>
          <w:color w:val="E1EFFF"/>
          <w:sz w:val="20"/>
          <w:szCs w:val="20"/>
          <w:lang w:val="en-US" w:eastAsia="ru-RU"/>
        </w:rPr>
        <w:br/>
        <w:t xml:space="preserve">        </w:t>
      </w:r>
      <w:r w:rsidRPr="00106D45">
        <w:rPr>
          <w:rFonts w:ascii="Courier New" w:eastAsia="Times New Roman" w:hAnsi="Courier New" w:cs="Courier New"/>
          <w:noProof/>
          <w:color w:val="FF9D00"/>
          <w:sz w:val="20"/>
          <w:szCs w:val="20"/>
          <w:lang w:val="en-US" w:eastAsia="ru-RU"/>
        </w:rPr>
        <w:t>die</w:t>
      </w:r>
      <w:r w:rsidRPr="00106D45">
        <w:rPr>
          <w:rFonts w:ascii="Courier New" w:eastAsia="Times New Roman" w:hAnsi="Courier New" w:cs="Courier New"/>
          <w:noProof/>
          <w:color w:val="E1EFFF"/>
          <w:sz w:val="20"/>
          <w:szCs w:val="20"/>
          <w:lang w:val="en-US" w:eastAsia="ru-RU"/>
        </w:rPr>
        <w:t>;</w:t>
      </w:r>
    </w:p>
    <w:p w:rsidR="00106D45" w:rsidRDefault="00106D45" w:rsidP="008830F0">
      <w:pPr>
        <w:rPr>
          <w:rFonts w:cstheme="minorHAnsi"/>
          <w:sz w:val="24"/>
          <w:szCs w:val="24"/>
          <w:lang w:val="en-US"/>
        </w:rPr>
      </w:pPr>
      <w:r>
        <w:rPr>
          <w:rFonts w:cstheme="minorHAnsi"/>
          <w:sz w:val="24"/>
          <w:szCs w:val="24"/>
        </w:rPr>
        <w:t xml:space="preserve">Его функция вывести из массива </w:t>
      </w:r>
      <w:r w:rsidRPr="00C72C16">
        <w:rPr>
          <w:rFonts w:cstheme="minorHAnsi"/>
          <w:b/>
          <w:color w:val="7030A0"/>
          <w:sz w:val="24"/>
          <w:szCs w:val="24"/>
          <w:lang w:val="en-US"/>
        </w:rPr>
        <w:t>$teachers</w:t>
      </w:r>
      <w:r w:rsidRPr="00C72C16">
        <w:rPr>
          <w:rFonts w:cstheme="minorHAnsi"/>
          <w:color w:val="7030A0"/>
          <w:sz w:val="24"/>
          <w:szCs w:val="24"/>
          <w:lang w:val="en-US"/>
        </w:rPr>
        <w:t xml:space="preserve"> </w:t>
      </w:r>
      <w:r>
        <w:rPr>
          <w:rFonts w:cstheme="minorHAnsi"/>
          <w:sz w:val="24"/>
          <w:szCs w:val="24"/>
        </w:rPr>
        <w:t>все данные. На первом этапе посмотрим, что лежит</w:t>
      </w:r>
      <w:r>
        <w:rPr>
          <w:rFonts w:cstheme="minorHAnsi"/>
          <w:sz w:val="24"/>
          <w:szCs w:val="24"/>
          <w:lang w:val="en-US"/>
        </w:rPr>
        <w:t>:</w:t>
      </w:r>
    </w:p>
    <w:p w:rsidR="00106D45" w:rsidRDefault="00106D45" w:rsidP="008830F0">
      <w:pPr>
        <w:rPr>
          <w:rFonts w:cstheme="minorHAnsi"/>
          <w:sz w:val="24"/>
          <w:szCs w:val="24"/>
          <w:lang w:val="en-US"/>
        </w:rPr>
      </w:pPr>
      <w:r>
        <w:rPr>
          <w:rFonts w:cstheme="minorHAnsi"/>
          <w:sz w:val="24"/>
          <w:szCs w:val="24"/>
          <w:lang w:val="en-US"/>
        </w:rPr>
        <w:t xml:space="preserve">a) </w:t>
      </w:r>
      <w:r>
        <w:rPr>
          <w:rFonts w:cstheme="minorHAnsi"/>
          <w:sz w:val="24"/>
          <w:szCs w:val="24"/>
        </w:rPr>
        <w:t xml:space="preserve">внутри массива </w:t>
      </w:r>
      <w:r w:rsidRPr="00106D45">
        <w:rPr>
          <w:rFonts w:cstheme="minorHAnsi"/>
          <w:b/>
          <w:color w:val="7030A0"/>
          <w:sz w:val="24"/>
          <w:szCs w:val="24"/>
          <w:lang w:val="en-US"/>
        </w:rPr>
        <w:t>$teachers</w:t>
      </w:r>
      <w:r>
        <w:rPr>
          <w:rFonts w:cstheme="minorHAnsi"/>
          <w:sz w:val="24"/>
          <w:szCs w:val="24"/>
          <w:lang w:val="en-US"/>
        </w:rPr>
        <w:t>:</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1</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Бабена</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[pupils]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[0]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1</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Бабченко</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[1]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2</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Волобуев</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[2]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3</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Давыденко</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[3]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4</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Горячев</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[4]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5</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Горовой</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[5]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6</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Гендина</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lastRenderedPageBreak/>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[6] =&gt; Array</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[id] =&gt; 7</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[Name] =&gt; Жижа</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 xml:space="preserve">        )</w:t>
      </w: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106D45" w:rsidRPr="00106D45" w:rsidRDefault="00106D45" w:rsidP="00106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106D45">
        <w:rPr>
          <w:rFonts w:ascii="Courier New" w:eastAsia="Times New Roman" w:hAnsi="Courier New" w:cs="Courier New"/>
          <w:noProof/>
          <w:color w:val="000000"/>
          <w:sz w:val="18"/>
          <w:szCs w:val="18"/>
          <w:lang w:val="en-US" w:eastAsia="ru-RU"/>
        </w:rPr>
        <w:t>)</w:t>
      </w:r>
    </w:p>
    <w:p w:rsidR="0067082B" w:rsidRDefault="00106D45" w:rsidP="008830F0">
      <w:pPr>
        <w:rPr>
          <w:rFonts w:cstheme="minorHAnsi"/>
          <w:sz w:val="24"/>
          <w:szCs w:val="24"/>
          <w:lang w:val="en-US"/>
        </w:rPr>
      </w:pPr>
      <w:r>
        <w:rPr>
          <w:rFonts w:cstheme="minorHAnsi"/>
          <w:sz w:val="24"/>
          <w:szCs w:val="24"/>
        </w:rPr>
        <w:t xml:space="preserve"> </w:t>
      </w:r>
    </w:p>
    <w:p w:rsidR="00106D45" w:rsidRDefault="00106D45" w:rsidP="008830F0">
      <w:pPr>
        <w:rPr>
          <w:rFonts w:cstheme="minorHAnsi"/>
          <w:b/>
          <w:color w:val="7030A0"/>
          <w:sz w:val="24"/>
          <w:szCs w:val="24"/>
          <w:lang w:val="en-US"/>
        </w:rPr>
      </w:pPr>
      <w:r>
        <w:rPr>
          <w:rFonts w:cstheme="minorHAnsi"/>
          <w:sz w:val="24"/>
          <w:szCs w:val="24"/>
        </w:rPr>
        <w:t>б) внутри ключа</w:t>
      </w:r>
      <w:r w:rsidR="005D2A91">
        <w:rPr>
          <w:rFonts w:cstheme="minorHAnsi"/>
          <w:sz w:val="24"/>
          <w:szCs w:val="24"/>
          <w:lang w:val="en-US"/>
        </w:rPr>
        <w:t>,</w:t>
      </w:r>
      <w:r>
        <w:rPr>
          <w:rFonts w:cstheme="minorHAnsi"/>
          <w:sz w:val="24"/>
          <w:szCs w:val="24"/>
        </w:rPr>
        <w:t xml:space="preserve"> </w:t>
      </w:r>
      <w:r w:rsidR="0098280C">
        <w:rPr>
          <w:rFonts w:cstheme="minorHAnsi"/>
          <w:sz w:val="24"/>
          <w:szCs w:val="24"/>
        </w:rPr>
        <w:t xml:space="preserve">например </w:t>
      </w:r>
      <w:r w:rsidR="00C72C16" w:rsidRPr="00C72C16">
        <w:rPr>
          <w:rFonts w:cstheme="minorHAnsi"/>
          <w:b/>
          <w:noProof/>
          <w:color w:val="7030A0"/>
          <w:sz w:val="24"/>
          <w:szCs w:val="24"/>
          <w:lang w:val="en-US"/>
        </w:rPr>
        <w:t>$tea</w:t>
      </w:r>
      <w:r w:rsidR="00C72C16">
        <w:rPr>
          <w:rFonts w:cstheme="minorHAnsi"/>
          <w:b/>
          <w:noProof/>
          <w:color w:val="7030A0"/>
          <w:sz w:val="24"/>
          <w:szCs w:val="24"/>
          <w:lang w:val="en-US"/>
        </w:rPr>
        <w:t>c</w:t>
      </w:r>
      <w:r w:rsidR="00C72C16" w:rsidRPr="00C72C16">
        <w:rPr>
          <w:rFonts w:cstheme="minorHAnsi"/>
          <w:b/>
          <w:noProof/>
          <w:color w:val="7030A0"/>
          <w:sz w:val="24"/>
          <w:szCs w:val="24"/>
          <w:lang w:val="en-US"/>
        </w:rPr>
        <w:t>hers[</w:t>
      </w:r>
      <w:r w:rsidR="00C72C16">
        <w:rPr>
          <w:rFonts w:cstheme="minorHAnsi"/>
          <w:b/>
          <w:color w:val="7030A0"/>
          <w:sz w:val="24"/>
          <w:szCs w:val="24"/>
          <w:lang w:val="en-US"/>
        </w:rPr>
        <w:t>Name]</w:t>
      </w:r>
      <w:r w:rsidR="0098280C">
        <w:rPr>
          <w:rFonts w:cstheme="minorHAnsi"/>
          <w:b/>
          <w:color w:val="7030A0"/>
          <w:sz w:val="24"/>
          <w:szCs w:val="24"/>
          <w:lang w:val="en-US"/>
        </w:rPr>
        <w:t xml:space="preserve"> </w:t>
      </w:r>
      <w:r w:rsidR="0098280C">
        <w:rPr>
          <w:rFonts w:cstheme="minorHAnsi"/>
          <w:b/>
          <w:color w:val="7030A0"/>
          <w:sz w:val="24"/>
          <w:szCs w:val="24"/>
        </w:rPr>
        <w:t xml:space="preserve">или </w:t>
      </w:r>
      <w:r w:rsidR="0098280C">
        <w:rPr>
          <w:rFonts w:cstheme="minorHAnsi"/>
          <w:b/>
          <w:color w:val="7030A0"/>
          <w:sz w:val="24"/>
          <w:szCs w:val="24"/>
          <w:lang w:val="en-US"/>
        </w:rPr>
        <w:t>$teachers[id]</w:t>
      </w:r>
      <w:r w:rsidR="0098280C">
        <w:rPr>
          <w:rFonts w:cstheme="minorHAnsi"/>
          <w:b/>
          <w:color w:val="7030A0"/>
          <w:sz w:val="24"/>
          <w:szCs w:val="24"/>
        </w:rPr>
        <w:t xml:space="preserve"> для выполнения задачи</w:t>
      </w:r>
      <w:r w:rsidR="00C72C16">
        <w:rPr>
          <w:rFonts w:cstheme="minorHAnsi"/>
          <w:b/>
          <w:color w:val="7030A0"/>
          <w:sz w:val="24"/>
          <w:szCs w:val="24"/>
          <w:lang w:val="en-US"/>
        </w:rPr>
        <w:t>:</w:t>
      </w:r>
    </w:p>
    <w:p w:rsidR="00C72C16" w:rsidRPr="00C72C16" w:rsidRDefault="00C72C16" w:rsidP="00C72C16">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C72C16">
        <w:rPr>
          <w:rFonts w:ascii="Courier New" w:eastAsia="Times New Roman" w:hAnsi="Courier New" w:cs="Courier New"/>
          <w:noProof/>
          <w:color w:val="FF9D00"/>
          <w:sz w:val="20"/>
          <w:szCs w:val="20"/>
          <w:lang w:val="en-US" w:eastAsia="ru-RU"/>
        </w:rPr>
        <w:t>foreach</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FF80E1"/>
          <w:sz w:val="20"/>
          <w:szCs w:val="20"/>
          <w:lang w:val="en-US" w:eastAsia="ru-RU"/>
        </w:rPr>
        <w:t xml:space="preserve">$teachers </w:t>
      </w:r>
      <w:r w:rsidRPr="00C72C16">
        <w:rPr>
          <w:rFonts w:ascii="Courier New" w:eastAsia="Times New Roman" w:hAnsi="Courier New" w:cs="Courier New"/>
          <w:noProof/>
          <w:color w:val="FF9D00"/>
          <w:sz w:val="20"/>
          <w:szCs w:val="20"/>
          <w:lang w:val="en-US" w:eastAsia="ru-RU"/>
        </w:rPr>
        <w:t xml:space="preserve">as </w:t>
      </w:r>
      <w:r w:rsidRPr="00C72C16">
        <w:rPr>
          <w:rFonts w:ascii="Courier New" w:eastAsia="Times New Roman" w:hAnsi="Courier New" w:cs="Courier New"/>
          <w:noProof/>
          <w:color w:val="FF80E1"/>
          <w:sz w:val="20"/>
          <w:szCs w:val="20"/>
          <w:lang w:val="en-US" w:eastAsia="ru-RU"/>
        </w:rPr>
        <w:t>$pupils</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E1EFFF"/>
          <w:sz w:val="20"/>
          <w:szCs w:val="20"/>
          <w:lang w:val="en-US" w:eastAsia="ru-RU"/>
        </w:rPr>
        <w:br/>
      </w:r>
      <w:r w:rsidRPr="00C72C16">
        <w:rPr>
          <w:rFonts w:ascii="Courier New" w:eastAsia="Times New Roman" w:hAnsi="Courier New" w:cs="Courier New"/>
          <w:noProof/>
          <w:color w:val="E1EFFF"/>
          <w:sz w:val="20"/>
          <w:szCs w:val="20"/>
          <w:lang w:val="en-US" w:eastAsia="ru-RU"/>
        </w:rPr>
        <w:br/>
        <w:t xml:space="preserve">        </w:t>
      </w:r>
      <w:r w:rsidRPr="00C72C16">
        <w:rPr>
          <w:rFonts w:ascii="Courier New" w:eastAsia="Times New Roman" w:hAnsi="Courier New" w:cs="Courier New"/>
          <w:noProof/>
          <w:color w:val="FF9D00"/>
          <w:sz w:val="20"/>
          <w:szCs w:val="20"/>
          <w:lang w:val="en-US" w:eastAsia="ru-RU"/>
        </w:rPr>
        <w:t xml:space="preserve">echo </w:t>
      </w:r>
      <w:r w:rsidRPr="00C72C16">
        <w:rPr>
          <w:rFonts w:ascii="Courier New" w:eastAsia="Times New Roman" w:hAnsi="Courier New" w:cs="Courier New"/>
          <w:noProof/>
          <w:color w:val="3AD900"/>
          <w:sz w:val="20"/>
          <w:szCs w:val="20"/>
          <w:lang w:val="en-US" w:eastAsia="ru-RU"/>
        </w:rPr>
        <w:t>'&lt;pre&gt;'</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E1EFFF"/>
          <w:sz w:val="20"/>
          <w:szCs w:val="20"/>
          <w:lang w:val="en-US" w:eastAsia="ru-RU"/>
        </w:rPr>
        <w:br/>
        <w:t xml:space="preserve">        </w:t>
      </w:r>
      <w:r w:rsidRPr="00C72C16">
        <w:rPr>
          <w:rFonts w:ascii="Courier New" w:eastAsia="Times New Roman" w:hAnsi="Courier New" w:cs="Courier New"/>
          <w:noProof/>
          <w:color w:val="80FFBB"/>
          <w:sz w:val="20"/>
          <w:szCs w:val="20"/>
          <w:lang w:val="en-US" w:eastAsia="ru-RU"/>
        </w:rPr>
        <w:t>print_r</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FF80E1"/>
          <w:sz w:val="20"/>
          <w:szCs w:val="20"/>
          <w:lang w:val="en-US" w:eastAsia="ru-RU"/>
        </w:rPr>
        <w:t>$teachers</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i/>
          <w:iCs/>
          <w:noProof/>
          <w:color w:val="9876AA"/>
          <w:sz w:val="20"/>
          <w:szCs w:val="20"/>
          <w:lang w:val="en-US" w:eastAsia="ru-RU"/>
        </w:rPr>
        <w:t>Name</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E1EFFF"/>
          <w:sz w:val="20"/>
          <w:szCs w:val="20"/>
          <w:lang w:val="en-US" w:eastAsia="ru-RU"/>
        </w:rPr>
        <w:br/>
        <w:t xml:space="preserve">        </w:t>
      </w:r>
      <w:r w:rsidRPr="00C72C16">
        <w:rPr>
          <w:rFonts w:ascii="Courier New" w:eastAsia="Times New Roman" w:hAnsi="Courier New" w:cs="Courier New"/>
          <w:noProof/>
          <w:color w:val="FF9D00"/>
          <w:sz w:val="20"/>
          <w:szCs w:val="20"/>
          <w:lang w:val="en-US" w:eastAsia="ru-RU"/>
        </w:rPr>
        <w:t xml:space="preserve">echo </w:t>
      </w:r>
      <w:r w:rsidRPr="00C72C16">
        <w:rPr>
          <w:rFonts w:ascii="Courier New" w:eastAsia="Times New Roman" w:hAnsi="Courier New" w:cs="Courier New"/>
          <w:noProof/>
          <w:color w:val="3AD900"/>
          <w:sz w:val="20"/>
          <w:szCs w:val="20"/>
          <w:lang w:val="en-US" w:eastAsia="ru-RU"/>
        </w:rPr>
        <w:t>'&lt;/pre&gt;'</w:t>
      </w:r>
      <w:r w:rsidRPr="00C72C16">
        <w:rPr>
          <w:rFonts w:ascii="Courier New" w:eastAsia="Times New Roman" w:hAnsi="Courier New" w:cs="Courier New"/>
          <w:noProof/>
          <w:color w:val="E1EFFF"/>
          <w:sz w:val="20"/>
          <w:szCs w:val="20"/>
          <w:lang w:val="en-US" w:eastAsia="ru-RU"/>
        </w:rPr>
        <w:t>;</w:t>
      </w:r>
      <w:r w:rsidRPr="00C72C16">
        <w:rPr>
          <w:rFonts w:ascii="Courier New" w:eastAsia="Times New Roman" w:hAnsi="Courier New" w:cs="Courier New"/>
          <w:noProof/>
          <w:color w:val="E1EFFF"/>
          <w:sz w:val="20"/>
          <w:szCs w:val="20"/>
          <w:lang w:val="en-US" w:eastAsia="ru-RU"/>
        </w:rPr>
        <w:br/>
        <w:t xml:space="preserve">        </w:t>
      </w:r>
      <w:r w:rsidRPr="00C72C16">
        <w:rPr>
          <w:rFonts w:ascii="Courier New" w:eastAsia="Times New Roman" w:hAnsi="Courier New" w:cs="Courier New"/>
          <w:noProof/>
          <w:color w:val="FF9D00"/>
          <w:sz w:val="20"/>
          <w:szCs w:val="20"/>
          <w:lang w:val="en-US" w:eastAsia="ru-RU"/>
        </w:rPr>
        <w:t>die</w:t>
      </w:r>
      <w:r w:rsidRPr="00C72C16">
        <w:rPr>
          <w:rFonts w:ascii="Courier New" w:eastAsia="Times New Roman" w:hAnsi="Courier New" w:cs="Courier New"/>
          <w:noProof/>
          <w:color w:val="E1EFFF"/>
          <w:sz w:val="20"/>
          <w:szCs w:val="20"/>
          <w:lang w:val="en-US" w:eastAsia="ru-RU"/>
        </w:rPr>
        <w:t>;</w:t>
      </w:r>
    </w:p>
    <w:p w:rsidR="00C72C16" w:rsidRDefault="00C72C16" w:rsidP="008830F0">
      <w:pPr>
        <w:rPr>
          <w:rFonts w:cstheme="minorHAnsi"/>
          <w:sz w:val="24"/>
          <w:szCs w:val="24"/>
          <w:lang w:val="en-US"/>
        </w:rPr>
      </w:pPr>
    </w:p>
    <w:p w:rsidR="00C72C16" w:rsidRDefault="00C72C16"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r w:rsidRPr="00C72C16">
        <w:rPr>
          <w:rFonts w:ascii="Courier New" w:eastAsia="Times New Roman" w:hAnsi="Courier New" w:cs="Courier New"/>
          <w:color w:val="000000"/>
          <w:sz w:val="20"/>
          <w:szCs w:val="20"/>
          <w:lang w:eastAsia="ru-RU"/>
        </w:rPr>
        <w:t>Бабена</w:t>
      </w:r>
    </w:p>
    <w:p w:rsidR="00C72C16" w:rsidRDefault="00C72C16"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ru-RU"/>
        </w:rPr>
      </w:pPr>
    </w:p>
    <w:p w:rsidR="0057340C" w:rsidRPr="004547C3" w:rsidRDefault="0057340C" w:rsidP="0057340C">
      <w:pPr>
        <w:pStyle w:val="a3"/>
        <w:numPr>
          <w:ilvl w:val="0"/>
          <w:numId w:val="24"/>
        </w:numPr>
        <w:rPr>
          <w:rFonts w:cstheme="minorHAnsi"/>
          <w:sz w:val="24"/>
          <w:szCs w:val="24"/>
        </w:rPr>
      </w:pPr>
      <w:r w:rsidRPr="0057340C">
        <w:rPr>
          <w:rFonts w:eastAsia="Times New Roman" w:cstheme="minorHAnsi"/>
          <w:color w:val="000000"/>
          <w:sz w:val="24"/>
          <w:szCs w:val="24"/>
          <w:lang w:eastAsia="ru-RU"/>
        </w:rPr>
        <w:t xml:space="preserve">А вот для того, чтобы посмотреть, что лежит в переменной </w:t>
      </w:r>
      <w:r w:rsidRPr="0057340C">
        <w:rPr>
          <w:rFonts w:eastAsia="Times New Roman" w:cstheme="minorHAnsi"/>
          <w:b/>
          <w:color w:val="7030A0"/>
          <w:sz w:val="24"/>
          <w:szCs w:val="24"/>
          <w:lang w:val="en-US" w:eastAsia="ru-RU"/>
        </w:rPr>
        <w:t>$pupils</w:t>
      </w:r>
      <w:r w:rsidRPr="0057340C">
        <w:rPr>
          <w:rFonts w:eastAsia="Times New Roman" w:cstheme="minorHAnsi"/>
          <w:color w:val="000000" w:themeColor="text1"/>
          <w:sz w:val="24"/>
          <w:szCs w:val="24"/>
          <w:lang w:eastAsia="ru-RU"/>
        </w:rPr>
        <w:t xml:space="preserve">, мы должны использовать </w:t>
      </w:r>
      <w:r>
        <w:rPr>
          <w:rFonts w:cstheme="minorHAnsi"/>
          <w:sz w:val="24"/>
          <w:szCs w:val="24"/>
        </w:rPr>
        <w:t xml:space="preserve"> </w:t>
      </w:r>
      <w:r w:rsidRPr="00F27595">
        <w:rPr>
          <w:rFonts w:cstheme="minorHAnsi"/>
          <w:b/>
          <w:color w:val="E36C0A" w:themeColor="accent6" w:themeShade="BF"/>
          <w:sz w:val="24"/>
          <w:szCs w:val="24"/>
        </w:rPr>
        <w:t>второй цикл</w:t>
      </w:r>
      <w:r w:rsidRPr="00F27595">
        <w:rPr>
          <w:rFonts w:cstheme="minorHAnsi"/>
          <w:color w:val="E36C0A" w:themeColor="accent6" w:themeShade="BF"/>
          <w:sz w:val="24"/>
          <w:szCs w:val="24"/>
        </w:rPr>
        <w:t xml:space="preserve"> </w:t>
      </w:r>
      <w:r w:rsidRPr="0057340C">
        <w:rPr>
          <w:rFonts w:cstheme="minorHAnsi"/>
          <w:b/>
          <w:color w:val="E36C0A" w:themeColor="accent6" w:themeShade="BF"/>
          <w:sz w:val="24"/>
          <w:szCs w:val="24"/>
          <w:lang w:val="en-US"/>
        </w:rPr>
        <w:t xml:space="preserve">foreach </w:t>
      </w:r>
      <w:r>
        <w:rPr>
          <w:rFonts w:cstheme="minorHAnsi"/>
          <w:b/>
          <w:color w:val="E36C0A" w:themeColor="accent6" w:themeShade="BF"/>
          <w:sz w:val="24"/>
          <w:szCs w:val="24"/>
        </w:rPr>
        <w:t>с ключами</w:t>
      </w:r>
      <w:r w:rsidR="004547C3">
        <w:rPr>
          <w:rFonts w:cstheme="minorHAnsi"/>
          <w:b/>
          <w:color w:val="E36C0A" w:themeColor="accent6" w:themeShade="BF"/>
          <w:sz w:val="24"/>
          <w:szCs w:val="24"/>
        </w:rPr>
        <w:t xml:space="preserve">. </w:t>
      </w:r>
      <w:r w:rsidR="004547C3" w:rsidRPr="004547C3">
        <w:rPr>
          <w:rFonts w:cstheme="minorHAnsi"/>
          <w:color w:val="000000" w:themeColor="text1"/>
          <w:sz w:val="24"/>
          <w:szCs w:val="24"/>
        </w:rPr>
        <w:t>Там находиться</w:t>
      </w:r>
      <w:r w:rsidR="004547C3" w:rsidRPr="004547C3">
        <w:rPr>
          <w:rFonts w:cstheme="minorHAnsi"/>
          <w:b/>
          <w:color w:val="000000" w:themeColor="text1"/>
          <w:sz w:val="24"/>
          <w:szCs w:val="24"/>
        </w:rPr>
        <w:t xml:space="preserve"> </w:t>
      </w:r>
      <w:r w:rsidR="004547C3" w:rsidRPr="004547C3">
        <w:rPr>
          <w:rFonts w:cstheme="minorHAnsi"/>
          <w:color w:val="000000" w:themeColor="text1"/>
          <w:sz w:val="24"/>
          <w:szCs w:val="24"/>
        </w:rPr>
        <w:t>наш второй массив, который лежит в ключе</w:t>
      </w:r>
      <w:r w:rsidR="004547C3">
        <w:rPr>
          <w:rFonts w:cstheme="minorHAnsi"/>
          <w:color w:val="000000" w:themeColor="text1"/>
          <w:sz w:val="24"/>
          <w:szCs w:val="24"/>
        </w:rPr>
        <w:t xml:space="preserve"> </w:t>
      </w:r>
      <w:r w:rsidR="004547C3">
        <w:rPr>
          <w:rFonts w:cstheme="minorHAnsi"/>
          <w:color w:val="000000" w:themeColor="text1"/>
          <w:sz w:val="24"/>
          <w:szCs w:val="24"/>
          <w:lang w:val="en-US"/>
        </w:rPr>
        <w:t>[pupils]</w:t>
      </w:r>
      <w:proofErr w:type="gramStart"/>
      <w:r w:rsidR="004547C3">
        <w:rPr>
          <w:rFonts w:cstheme="minorHAnsi"/>
          <w:color w:val="000000" w:themeColor="text1"/>
          <w:sz w:val="24"/>
          <w:szCs w:val="24"/>
        </w:rPr>
        <w:t>.</w:t>
      </w:r>
      <w:proofErr w:type="gramEnd"/>
      <w:r w:rsidR="004547C3" w:rsidRPr="004547C3">
        <w:rPr>
          <w:rFonts w:cstheme="minorHAnsi"/>
          <w:color w:val="000000" w:themeColor="text1"/>
          <w:sz w:val="24"/>
          <w:szCs w:val="24"/>
        </w:rPr>
        <w:t xml:space="preserve"> </w:t>
      </w:r>
      <w:r w:rsidR="004547C3">
        <w:rPr>
          <w:rFonts w:cstheme="minorHAnsi"/>
          <w:color w:val="000000" w:themeColor="text1"/>
          <w:sz w:val="24"/>
          <w:szCs w:val="24"/>
        </w:rPr>
        <w:t>(</w:t>
      </w:r>
      <w:proofErr w:type="gramStart"/>
      <w:r w:rsidR="004547C3">
        <w:rPr>
          <w:rFonts w:cstheme="minorHAnsi"/>
          <w:color w:val="000000" w:themeColor="text1"/>
          <w:sz w:val="24"/>
          <w:szCs w:val="24"/>
        </w:rPr>
        <w:t>с</w:t>
      </w:r>
      <w:proofErr w:type="gramEnd"/>
      <w:r w:rsidR="004547C3">
        <w:rPr>
          <w:rFonts w:cstheme="minorHAnsi"/>
          <w:color w:val="000000" w:themeColor="text1"/>
          <w:sz w:val="24"/>
          <w:szCs w:val="24"/>
        </w:rPr>
        <w:t xml:space="preserve">мотри в таблице выше, там где </w:t>
      </w:r>
      <w:r w:rsidR="004547C3" w:rsidRPr="004547C3">
        <w:rPr>
          <w:rFonts w:cstheme="minorHAnsi"/>
          <w:b/>
          <w:color w:val="00B050"/>
          <w:sz w:val="24"/>
          <w:szCs w:val="24"/>
          <w:lang w:val="en-US"/>
        </w:rPr>
        <w:t>“pupils”</w:t>
      </w:r>
      <w:r w:rsidR="004547C3">
        <w:rPr>
          <w:rFonts w:cstheme="minorHAnsi"/>
          <w:b/>
          <w:color w:val="00B050"/>
          <w:sz w:val="24"/>
          <w:szCs w:val="24"/>
          <w:lang w:val="en-US"/>
        </w:rPr>
        <w:t xml:space="preserve"> =&gt;</w:t>
      </w:r>
      <w:r w:rsidR="004547C3" w:rsidRPr="004547C3">
        <w:rPr>
          <w:rFonts w:cstheme="minorHAnsi"/>
          <w:b/>
          <w:color w:val="E36C0A" w:themeColor="accent6" w:themeShade="BF"/>
          <w:sz w:val="24"/>
          <w:szCs w:val="24"/>
          <w:lang w:val="en-US"/>
        </w:rPr>
        <w:t xml:space="preserve"> array</w:t>
      </w:r>
      <w:r w:rsidR="004547C3" w:rsidRPr="004547C3">
        <w:rPr>
          <w:rFonts w:cstheme="minorHAnsi"/>
          <w:color w:val="000000" w:themeColor="text1"/>
          <w:sz w:val="24"/>
          <w:szCs w:val="24"/>
        </w:rPr>
        <w:t>)</w:t>
      </w:r>
      <w:r w:rsidR="004547C3" w:rsidRPr="004547C3">
        <w:rPr>
          <w:rFonts w:cstheme="minorHAnsi"/>
          <w:b/>
          <w:color w:val="000000" w:themeColor="text1"/>
          <w:sz w:val="24"/>
          <w:szCs w:val="24"/>
          <w:lang w:val="en-US"/>
        </w:rPr>
        <w:t xml:space="preserve"> </w:t>
      </w:r>
    </w:p>
    <w:p w:rsidR="004547C3" w:rsidRPr="004547C3" w:rsidRDefault="004547C3" w:rsidP="004547C3">
      <w:pPr>
        <w:pStyle w:val="a3"/>
        <w:rPr>
          <w:rFonts w:cstheme="minorHAnsi"/>
          <w:sz w:val="24"/>
          <w:szCs w:val="24"/>
        </w:rPr>
      </w:pPr>
    </w:p>
    <w:p w:rsidR="0057340C" w:rsidRDefault="00F27595" w:rsidP="0057340C">
      <w:pPr>
        <w:pStyle w:val="a3"/>
        <w:rPr>
          <w:rFonts w:cstheme="minorHAnsi"/>
          <w:sz w:val="24"/>
          <w:szCs w:val="24"/>
        </w:rPr>
      </w:pPr>
      <w:r>
        <w:rPr>
          <w:rFonts w:eastAsia="Times New Roman" w:cstheme="minorHAnsi"/>
          <w:color w:val="000000"/>
          <w:sz w:val="24"/>
          <w:szCs w:val="24"/>
          <w:lang w:eastAsia="ru-RU"/>
        </w:rPr>
        <w:t xml:space="preserve">а) </w:t>
      </w:r>
      <w:r w:rsidR="004547C3">
        <w:rPr>
          <w:rFonts w:eastAsia="Times New Roman" w:cstheme="minorHAnsi"/>
          <w:color w:val="000000"/>
          <w:sz w:val="24"/>
          <w:szCs w:val="24"/>
          <w:lang w:eastAsia="ru-RU"/>
        </w:rPr>
        <w:t xml:space="preserve">второй </w:t>
      </w:r>
      <w:r w:rsidR="004547C3" w:rsidRPr="00F27595">
        <w:rPr>
          <w:rFonts w:eastAsia="Times New Roman" w:cstheme="minorHAnsi"/>
          <w:b/>
          <w:color w:val="E36C0A" w:themeColor="accent6" w:themeShade="BF"/>
          <w:sz w:val="24"/>
          <w:szCs w:val="24"/>
          <w:lang w:val="en-US" w:eastAsia="ru-RU"/>
        </w:rPr>
        <w:t>foreach</w:t>
      </w:r>
      <w:r w:rsidR="004547C3">
        <w:rPr>
          <w:rFonts w:eastAsia="Times New Roman" w:cstheme="minorHAnsi"/>
          <w:color w:val="000000"/>
          <w:sz w:val="24"/>
          <w:szCs w:val="24"/>
          <w:lang w:val="en-US" w:eastAsia="ru-RU"/>
        </w:rPr>
        <w:t xml:space="preserve"> </w:t>
      </w:r>
      <w:r>
        <w:rPr>
          <w:rFonts w:eastAsia="Times New Roman" w:cstheme="minorHAnsi"/>
          <w:color w:val="000000"/>
          <w:sz w:val="24"/>
          <w:szCs w:val="24"/>
          <w:lang w:eastAsia="ru-RU"/>
        </w:rPr>
        <w:t>автоматом перенаправляет нас во</w:t>
      </w:r>
      <w:r w:rsidR="004547C3">
        <w:rPr>
          <w:rFonts w:eastAsia="Times New Roman" w:cstheme="minorHAnsi"/>
          <w:color w:val="000000"/>
          <w:sz w:val="24"/>
          <w:szCs w:val="24"/>
          <w:lang w:eastAsia="ru-RU"/>
        </w:rPr>
        <w:t>внутрь второго массива, который вложен в первый:</w:t>
      </w:r>
    </w:p>
    <w:p w:rsidR="004547C3" w:rsidRPr="004547C3" w:rsidRDefault="004547C3" w:rsidP="004547C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4547C3">
        <w:rPr>
          <w:rFonts w:ascii="Courier New" w:eastAsia="Times New Roman" w:hAnsi="Courier New" w:cs="Courier New"/>
          <w:noProof/>
          <w:color w:val="FF9D00"/>
          <w:sz w:val="20"/>
          <w:szCs w:val="20"/>
          <w:lang w:val="en-US" w:eastAsia="ru-RU"/>
        </w:rPr>
        <w:t>foreach</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FF80E1"/>
          <w:sz w:val="20"/>
          <w:szCs w:val="20"/>
          <w:lang w:val="en-US" w:eastAsia="ru-RU"/>
        </w:rPr>
        <w:t xml:space="preserve">$teachers </w:t>
      </w:r>
      <w:r w:rsidRPr="004547C3">
        <w:rPr>
          <w:rFonts w:ascii="Courier New" w:eastAsia="Times New Roman" w:hAnsi="Courier New" w:cs="Courier New"/>
          <w:noProof/>
          <w:color w:val="FF9D00"/>
          <w:sz w:val="20"/>
          <w:szCs w:val="20"/>
          <w:lang w:val="en-US" w:eastAsia="ru-RU"/>
        </w:rPr>
        <w:t xml:space="preserve">as </w:t>
      </w:r>
      <w:r w:rsidRPr="004547C3">
        <w:rPr>
          <w:rFonts w:ascii="Courier New" w:eastAsia="Times New Roman" w:hAnsi="Courier New" w:cs="Courier New"/>
          <w:noProof/>
          <w:color w:val="FF80E1"/>
          <w:sz w:val="20"/>
          <w:szCs w:val="20"/>
          <w:lang w:val="en-US" w:eastAsia="ru-RU"/>
        </w:rPr>
        <w:t xml:space="preserve">$keys </w:t>
      </w:r>
      <w:r w:rsidRPr="004547C3">
        <w:rPr>
          <w:rFonts w:ascii="Courier New" w:eastAsia="Times New Roman" w:hAnsi="Courier New" w:cs="Courier New"/>
          <w:noProof/>
          <w:color w:val="FF9D00"/>
          <w:sz w:val="20"/>
          <w:szCs w:val="20"/>
          <w:lang w:val="en-US" w:eastAsia="ru-RU"/>
        </w:rPr>
        <w:t xml:space="preserve">=&gt; </w:t>
      </w:r>
      <w:r w:rsidRPr="004547C3">
        <w:rPr>
          <w:rFonts w:ascii="Courier New" w:eastAsia="Times New Roman" w:hAnsi="Courier New" w:cs="Courier New"/>
          <w:noProof/>
          <w:color w:val="FF80E1"/>
          <w:sz w:val="20"/>
          <w:szCs w:val="20"/>
          <w:lang w:val="en-US" w:eastAsia="ru-RU"/>
        </w:rPr>
        <w:t>$pupils</w:t>
      </w:r>
      <w:r w:rsidRPr="004547C3">
        <w:rPr>
          <w:rFonts w:ascii="Courier New" w:eastAsia="Times New Roman" w:hAnsi="Courier New" w:cs="Courier New"/>
          <w:noProof/>
          <w:color w:val="E1EFFF"/>
          <w:sz w:val="20"/>
          <w:szCs w:val="20"/>
          <w:lang w:val="en-US" w:eastAsia="ru-RU"/>
        </w:rPr>
        <w:t>) {</w:t>
      </w:r>
      <w:r w:rsidRPr="004547C3">
        <w:rPr>
          <w:rFonts w:ascii="Courier New" w:eastAsia="Times New Roman" w:hAnsi="Courier New" w:cs="Courier New"/>
          <w:noProof/>
          <w:color w:val="E1EFFF"/>
          <w:sz w:val="20"/>
          <w:szCs w:val="20"/>
          <w:lang w:val="en-US" w:eastAsia="ru-RU"/>
        </w:rPr>
        <w:br/>
        <w:t xml:space="preserve">    </w:t>
      </w:r>
      <w:r w:rsidRPr="004547C3">
        <w:rPr>
          <w:rFonts w:ascii="Courier New" w:eastAsia="Times New Roman" w:hAnsi="Courier New" w:cs="Courier New"/>
          <w:noProof/>
          <w:color w:val="FF9D00"/>
          <w:sz w:val="20"/>
          <w:szCs w:val="20"/>
          <w:lang w:val="en-US" w:eastAsia="ru-RU"/>
        </w:rPr>
        <w:t xml:space="preserve">foreach </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FF80E1"/>
          <w:sz w:val="20"/>
          <w:szCs w:val="20"/>
          <w:lang w:val="en-US" w:eastAsia="ru-RU"/>
        </w:rPr>
        <w:t xml:space="preserve">$pupils </w:t>
      </w:r>
      <w:r w:rsidRPr="004547C3">
        <w:rPr>
          <w:rFonts w:ascii="Courier New" w:eastAsia="Times New Roman" w:hAnsi="Courier New" w:cs="Courier New"/>
          <w:noProof/>
          <w:color w:val="FF9D00"/>
          <w:sz w:val="20"/>
          <w:szCs w:val="20"/>
          <w:lang w:val="en-US" w:eastAsia="ru-RU"/>
        </w:rPr>
        <w:t xml:space="preserve">as </w:t>
      </w:r>
      <w:r w:rsidRPr="004547C3">
        <w:rPr>
          <w:rFonts w:ascii="Courier New" w:eastAsia="Times New Roman" w:hAnsi="Courier New" w:cs="Courier New"/>
          <w:noProof/>
          <w:color w:val="FF80E1"/>
          <w:sz w:val="20"/>
          <w:szCs w:val="20"/>
          <w:lang w:val="en-US" w:eastAsia="ru-RU"/>
        </w:rPr>
        <w:t>$data_pupils</w:t>
      </w:r>
      <w:r w:rsidRPr="004547C3">
        <w:rPr>
          <w:rFonts w:ascii="Courier New" w:eastAsia="Times New Roman" w:hAnsi="Courier New" w:cs="Courier New"/>
          <w:noProof/>
          <w:color w:val="E1EFFF"/>
          <w:sz w:val="20"/>
          <w:szCs w:val="20"/>
          <w:lang w:val="en-US" w:eastAsia="ru-RU"/>
        </w:rPr>
        <w:t>) {</w:t>
      </w:r>
      <w:r w:rsidRPr="004547C3">
        <w:rPr>
          <w:rFonts w:ascii="Courier New" w:eastAsia="Times New Roman" w:hAnsi="Courier New" w:cs="Courier New"/>
          <w:noProof/>
          <w:color w:val="E1EFFF"/>
          <w:sz w:val="20"/>
          <w:szCs w:val="20"/>
          <w:lang w:val="en-US" w:eastAsia="ru-RU"/>
        </w:rPr>
        <w:br/>
        <w:t xml:space="preserve">        </w:t>
      </w:r>
      <w:r w:rsidRPr="004547C3">
        <w:rPr>
          <w:rFonts w:ascii="Courier New" w:eastAsia="Times New Roman" w:hAnsi="Courier New" w:cs="Courier New"/>
          <w:noProof/>
          <w:color w:val="FF9D00"/>
          <w:sz w:val="20"/>
          <w:szCs w:val="20"/>
          <w:lang w:val="en-US" w:eastAsia="ru-RU"/>
        </w:rPr>
        <w:t xml:space="preserve">echo </w:t>
      </w:r>
      <w:r w:rsidRPr="004547C3">
        <w:rPr>
          <w:rFonts w:ascii="Courier New" w:eastAsia="Times New Roman" w:hAnsi="Courier New" w:cs="Courier New"/>
          <w:noProof/>
          <w:color w:val="3AD900"/>
          <w:sz w:val="20"/>
          <w:szCs w:val="20"/>
          <w:lang w:val="en-US" w:eastAsia="ru-RU"/>
        </w:rPr>
        <w:t>'&lt;pre&gt;'</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E1EFFF"/>
          <w:sz w:val="20"/>
          <w:szCs w:val="20"/>
          <w:lang w:val="en-US" w:eastAsia="ru-RU"/>
        </w:rPr>
        <w:br/>
        <w:t xml:space="preserve">        </w:t>
      </w:r>
      <w:r w:rsidRPr="004547C3">
        <w:rPr>
          <w:rFonts w:ascii="Courier New" w:eastAsia="Times New Roman" w:hAnsi="Courier New" w:cs="Courier New"/>
          <w:noProof/>
          <w:color w:val="80FFBB"/>
          <w:sz w:val="20"/>
          <w:szCs w:val="20"/>
          <w:lang w:val="en-US" w:eastAsia="ru-RU"/>
        </w:rPr>
        <w:t>print_r</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FF80E1"/>
          <w:sz w:val="20"/>
          <w:szCs w:val="20"/>
          <w:lang w:val="en-US" w:eastAsia="ru-RU"/>
        </w:rPr>
        <w:t>$pupils</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E1EFFF"/>
          <w:sz w:val="20"/>
          <w:szCs w:val="20"/>
          <w:lang w:val="en-US" w:eastAsia="ru-RU"/>
        </w:rPr>
        <w:br/>
        <w:t xml:space="preserve">        </w:t>
      </w:r>
      <w:r w:rsidRPr="004547C3">
        <w:rPr>
          <w:rFonts w:ascii="Courier New" w:eastAsia="Times New Roman" w:hAnsi="Courier New" w:cs="Courier New"/>
          <w:noProof/>
          <w:color w:val="FF9D00"/>
          <w:sz w:val="20"/>
          <w:szCs w:val="20"/>
          <w:lang w:val="en-US" w:eastAsia="ru-RU"/>
        </w:rPr>
        <w:t xml:space="preserve">echo </w:t>
      </w:r>
      <w:r w:rsidRPr="004547C3">
        <w:rPr>
          <w:rFonts w:ascii="Courier New" w:eastAsia="Times New Roman" w:hAnsi="Courier New" w:cs="Courier New"/>
          <w:noProof/>
          <w:color w:val="3AD900"/>
          <w:sz w:val="20"/>
          <w:szCs w:val="20"/>
          <w:lang w:val="en-US" w:eastAsia="ru-RU"/>
        </w:rPr>
        <w:t>'&lt;/pre&gt;'</w:t>
      </w:r>
      <w:r w:rsidRPr="004547C3">
        <w:rPr>
          <w:rFonts w:ascii="Courier New" w:eastAsia="Times New Roman" w:hAnsi="Courier New" w:cs="Courier New"/>
          <w:noProof/>
          <w:color w:val="E1EFFF"/>
          <w:sz w:val="20"/>
          <w:szCs w:val="20"/>
          <w:lang w:val="en-US" w:eastAsia="ru-RU"/>
        </w:rPr>
        <w:t>;</w:t>
      </w:r>
      <w:r w:rsidRPr="004547C3">
        <w:rPr>
          <w:rFonts w:ascii="Courier New" w:eastAsia="Times New Roman" w:hAnsi="Courier New" w:cs="Courier New"/>
          <w:noProof/>
          <w:color w:val="E1EFFF"/>
          <w:sz w:val="20"/>
          <w:szCs w:val="20"/>
          <w:lang w:val="en-US" w:eastAsia="ru-RU"/>
        </w:rPr>
        <w:br/>
        <w:t xml:space="preserve">        </w:t>
      </w:r>
      <w:r w:rsidRPr="004547C3">
        <w:rPr>
          <w:rFonts w:ascii="Courier New" w:eastAsia="Times New Roman" w:hAnsi="Courier New" w:cs="Courier New"/>
          <w:noProof/>
          <w:color w:val="FF9D00"/>
          <w:sz w:val="20"/>
          <w:szCs w:val="20"/>
          <w:lang w:val="en-US" w:eastAsia="ru-RU"/>
        </w:rPr>
        <w:t>die</w:t>
      </w:r>
      <w:r w:rsidRPr="004547C3">
        <w:rPr>
          <w:rFonts w:ascii="Courier New" w:eastAsia="Times New Roman" w:hAnsi="Courier New" w:cs="Courier New"/>
          <w:noProof/>
          <w:color w:val="E1EFFF"/>
          <w:sz w:val="20"/>
          <w:szCs w:val="20"/>
          <w:lang w:val="en-US" w:eastAsia="ru-RU"/>
        </w:rPr>
        <w:t>;</w:t>
      </w:r>
    </w:p>
    <w:p w:rsidR="004547C3" w:rsidRPr="004547C3" w:rsidRDefault="004547C3" w:rsidP="0057340C">
      <w:pPr>
        <w:pStyle w:val="a3"/>
        <w:rPr>
          <w:rFonts w:cstheme="minorHAnsi"/>
          <w:sz w:val="24"/>
          <w:szCs w:val="24"/>
        </w:rPr>
      </w:pPr>
    </w:p>
    <w:p w:rsidR="004547C3" w:rsidRPr="00F27595" w:rsidRDefault="0057340C" w:rsidP="004547C3">
      <w:pPr>
        <w:pStyle w:val="HTML"/>
        <w:rPr>
          <w:noProof/>
          <w:color w:val="000000"/>
          <w:sz w:val="18"/>
          <w:szCs w:val="18"/>
          <w:lang w:val="en-US"/>
        </w:rPr>
      </w:pPr>
      <w:r w:rsidRPr="00F27595">
        <w:rPr>
          <w:rFonts w:cstheme="minorHAnsi"/>
          <w:noProof/>
          <w:color w:val="000000" w:themeColor="text1"/>
          <w:sz w:val="18"/>
          <w:szCs w:val="18"/>
          <w:lang w:val="en-US"/>
        </w:rPr>
        <w:t xml:space="preserve"> </w:t>
      </w:r>
      <w:r w:rsidR="004547C3" w:rsidRPr="00F27595">
        <w:rPr>
          <w:noProof/>
          <w:color w:val="000000"/>
          <w:sz w:val="18"/>
          <w:szCs w:val="18"/>
          <w:lang w:val="en-US"/>
        </w:rPr>
        <w:t>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[0]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1</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Бабченко</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[1]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2</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Волобуев</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[2]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3</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Давыденко</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[3]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4</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Горячев</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[4]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lastRenderedPageBreak/>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5</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Горовой</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[5]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6</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Гендина</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[6] =&gt; Array</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[id] =&gt; 7</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[Name] =&gt; Жижа</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 xml:space="preserve">        )</w:t>
      </w: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p>
    <w:p w:rsidR="004547C3" w:rsidRPr="004547C3" w:rsidRDefault="004547C3" w:rsidP="00454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18"/>
          <w:szCs w:val="18"/>
          <w:lang w:val="en-US" w:eastAsia="ru-RU"/>
        </w:rPr>
      </w:pPr>
      <w:r w:rsidRPr="004547C3">
        <w:rPr>
          <w:rFonts w:ascii="Courier New" w:eastAsia="Times New Roman" w:hAnsi="Courier New" w:cs="Courier New"/>
          <w:noProof/>
          <w:color w:val="000000"/>
          <w:sz w:val="18"/>
          <w:szCs w:val="18"/>
          <w:lang w:val="en-US" w:eastAsia="ru-RU"/>
        </w:rPr>
        <w:t>)</w:t>
      </w:r>
    </w:p>
    <w:p w:rsidR="00C72C16" w:rsidRPr="0057340C" w:rsidRDefault="00C72C16" w:rsidP="0057340C">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lang w:val="en-US" w:eastAsia="ru-RU"/>
        </w:rPr>
      </w:pPr>
    </w:p>
    <w:p w:rsidR="00C72C16"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sz w:val="24"/>
          <w:szCs w:val="24"/>
          <w:lang w:val="en-US" w:eastAsia="ru-RU"/>
        </w:rPr>
      </w:pPr>
      <w:r w:rsidRPr="00F27595">
        <w:rPr>
          <w:rFonts w:eastAsia="Times New Roman" w:cstheme="minorHAnsi"/>
          <w:color w:val="000000"/>
          <w:sz w:val="24"/>
          <w:szCs w:val="24"/>
          <w:lang w:eastAsia="ru-RU"/>
        </w:rPr>
        <w:t>б)</w:t>
      </w:r>
      <w:r>
        <w:rPr>
          <w:rFonts w:eastAsia="Times New Roman" w:cstheme="minorHAnsi"/>
          <w:color w:val="000000"/>
          <w:sz w:val="24"/>
          <w:szCs w:val="24"/>
          <w:lang w:eastAsia="ru-RU"/>
        </w:rPr>
        <w:t xml:space="preserve"> А для того, чтобы достать содержимое второго массива, нужно обратиться к переменной </w:t>
      </w:r>
      <w:r w:rsidRPr="00F27595">
        <w:rPr>
          <w:rFonts w:eastAsia="Times New Roman" w:cstheme="minorHAnsi"/>
          <w:b/>
          <w:noProof/>
          <w:color w:val="7030A0"/>
          <w:sz w:val="24"/>
          <w:szCs w:val="24"/>
          <w:lang w:val="en-US" w:eastAsia="ru-RU"/>
        </w:rPr>
        <w:t>$data_pupils</w:t>
      </w:r>
      <w:r>
        <w:rPr>
          <w:rFonts w:eastAsia="Times New Roman" w:cstheme="minorHAnsi"/>
          <w:noProof/>
          <w:sz w:val="24"/>
          <w:szCs w:val="24"/>
          <w:lang w:val="en-US" w:eastAsia="ru-RU"/>
        </w:rPr>
        <w:t>:</w:t>
      </w:r>
    </w:p>
    <w:p w:rsidR="00F27595"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sz w:val="24"/>
          <w:szCs w:val="24"/>
          <w:lang w:val="en-US" w:eastAsia="ru-RU"/>
        </w:rPr>
      </w:pPr>
    </w:p>
    <w:p w:rsidR="00F27595" w:rsidRPr="00F27595" w:rsidRDefault="00F27595" w:rsidP="00F2759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F27595">
        <w:rPr>
          <w:rFonts w:ascii="Courier New" w:eastAsia="Times New Roman" w:hAnsi="Courier New" w:cs="Courier New"/>
          <w:noProof/>
          <w:color w:val="FF9D00"/>
          <w:sz w:val="20"/>
          <w:szCs w:val="20"/>
          <w:lang w:val="en-US" w:eastAsia="ru-RU"/>
        </w:rPr>
        <w:t>foreach</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FF80E1"/>
          <w:sz w:val="20"/>
          <w:szCs w:val="20"/>
          <w:lang w:val="en-US" w:eastAsia="ru-RU"/>
        </w:rPr>
        <w:t xml:space="preserve">$teachers </w:t>
      </w:r>
      <w:r w:rsidRPr="00F27595">
        <w:rPr>
          <w:rFonts w:ascii="Courier New" w:eastAsia="Times New Roman" w:hAnsi="Courier New" w:cs="Courier New"/>
          <w:noProof/>
          <w:color w:val="FF9D00"/>
          <w:sz w:val="20"/>
          <w:szCs w:val="20"/>
          <w:lang w:val="en-US" w:eastAsia="ru-RU"/>
        </w:rPr>
        <w:t xml:space="preserve">as </w:t>
      </w:r>
      <w:r w:rsidRPr="00F27595">
        <w:rPr>
          <w:rFonts w:ascii="Courier New" w:eastAsia="Times New Roman" w:hAnsi="Courier New" w:cs="Courier New"/>
          <w:noProof/>
          <w:color w:val="FF80E1"/>
          <w:sz w:val="20"/>
          <w:szCs w:val="20"/>
          <w:lang w:val="en-US" w:eastAsia="ru-RU"/>
        </w:rPr>
        <w:t xml:space="preserve">$keys </w:t>
      </w:r>
      <w:r w:rsidRPr="00F27595">
        <w:rPr>
          <w:rFonts w:ascii="Courier New" w:eastAsia="Times New Roman" w:hAnsi="Courier New" w:cs="Courier New"/>
          <w:noProof/>
          <w:color w:val="FF9D00"/>
          <w:sz w:val="20"/>
          <w:szCs w:val="20"/>
          <w:lang w:val="en-US" w:eastAsia="ru-RU"/>
        </w:rPr>
        <w:t xml:space="preserve">=&gt; </w:t>
      </w:r>
      <w:r w:rsidRPr="00F27595">
        <w:rPr>
          <w:rFonts w:ascii="Courier New" w:eastAsia="Times New Roman" w:hAnsi="Courier New" w:cs="Courier New"/>
          <w:noProof/>
          <w:color w:val="FF80E1"/>
          <w:sz w:val="20"/>
          <w:szCs w:val="20"/>
          <w:lang w:val="en-US" w:eastAsia="ru-RU"/>
        </w:rPr>
        <w:t>$pupils</w:t>
      </w:r>
      <w:r w:rsidRPr="00F27595">
        <w:rPr>
          <w:rFonts w:ascii="Courier New" w:eastAsia="Times New Roman" w:hAnsi="Courier New" w:cs="Courier New"/>
          <w:noProof/>
          <w:color w:val="E1EFFF"/>
          <w:sz w:val="20"/>
          <w:szCs w:val="20"/>
          <w:lang w:val="en-US" w:eastAsia="ru-RU"/>
        </w:rPr>
        <w:t>) {</w:t>
      </w:r>
      <w:r w:rsidRPr="00F27595">
        <w:rPr>
          <w:rFonts w:ascii="Courier New" w:eastAsia="Times New Roman" w:hAnsi="Courier New" w:cs="Courier New"/>
          <w:noProof/>
          <w:color w:val="E1EFFF"/>
          <w:sz w:val="20"/>
          <w:szCs w:val="20"/>
          <w:lang w:val="en-US" w:eastAsia="ru-RU"/>
        </w:rPr>
        <w:br/>
        <w:t xml:space="preserve">    </w:t>
      </w:r>
      <w:r w:rsidRPr="00F27595">
        <w:rPr>
          <w:rFonts w:ascii="Courier New" w:eastAsia="Times New Roman" w:hAnsi="Courier New" w:cs="Courier New"/>
          <w:noProof/>
          <w:color w:val="FF9D00"/>
          <w:sz w:val="20"/>
          <w:szCs w:val="20"/>
          <w:lang w:val="en-US" w:eastAsia="ru-RU"/>
        </w:rPr>
        <w:t xml:space="preserve">foreach </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FF80E1"/>
          <w:sz w:val="20"/>
          <w:szCs w:val="20"/>
          <w:lang w:val="en-US" w:eastAsia="ru-RU"/>
        </w:rPr>
        <w:t xml:space="preserve">$pupils </w:t>
      </w:r>
      <w:r w:rsidRPr="00F27595">
        <w:rPr>
          <w:rFonts w:ascii="Courier New" w:eastAsia="Times New Roman" w:hAnsi="Courier New" w:cs="Courier New"/>
          <w:noProof/>
          <w:color w:val="FF9D00"/>
          <w:sz w:val="20"/>
          <w:szCs w:val="20"/>
          <w:lang w:val="en-US" w:eastAsia="ru-RU"/>
        </w:rPr>
        <w:t xml:space="preserve">as </w:t>
      </w:r>
      <w:r w:rsidRPr="00F27595">
        <w:rPr>
          <w:rFonts w:ascii="Courier New" w:eastAsia="Times New Roman" w:hAnsi="Courier New" w:cs="Courier New"/>
          <w:noProof/>
          <w:color w:val="FF80E1"/>
          <w:sz w:val="20"/>
          <w:szCs w:val="20"/>
          <w:lang w:val="en-US" w:eastAsia="ru-RU"/>
        </w:rPr>
        <w:t>$data_pupils</w:t>
      </w:r>
      <w:r w:rsidRPr="00F27595">
        <w:rPr>
          <w:rFonts w:ascii="Courier New" w:eastAsia="Times New Roman" w:hAnsi="Courier New" w:cs="Courier New"/>
          <w:noProof/>
          <w:color w:val="E1EFFF"/>
          <w:sz w:val="20"/>
          <w:szCs w:val="20"/>
          <w:lang w:val="en-US" w:eastAsia="ru-RU"/>
        </w:rPr>
        <w:t>) {</w:t>
      </w:r>
      <w:r w:rsidRPr="00F27595">
        <w:rPr>
          <w:rFonts w:ascii="Courier New" w:eastAsia="Times New Roman" w:hAnsi="Courier New" w:cs="Courier New"/>
          <w:noProof/>
          <w:color w:val="E1EFFF"/>
          <w:sz w:val="20"/>
          <w:szCs w:val="20"/>
          <w:lang w:val="en-US" w:eastAsia="ru-RU"/>
        </w:rPr>
        <w:br/>
        <w:t xml:space="preserve">        </w:t>
      </w:r>
      <w:r w:rsidRPr="00F27595">
        <w:rPr>
          <w:rFonts w:ascii="Courier New" w:eastAsia="Times New Roman" w:hAnsi="Courier New" w:cs="Courier New"/>
          <w:noProof/>
          <w:color w:val="FF9D00"/>
          <w:sz w:val="20"/>
          <w:szCs w:val="20"/>
          <w:lang w:val="en-US" w:eastAsia="ru-RU"/>
        </w:rPr>
        <w:t xml:space="preserve">echo </w:t>
      </w:r>
      <w:r w:rsidRPr="00F27595">
        <w:rPr>
          <w:rFonts w:ascii="Courier New" w:eastAsia="Times New Roman" w:hAnsi="Courier New" w:cs="Courier New"/>
          <w:noProof/>
          <w:color w:val="3AD900"/>
          <w:sz w:val="20"/>
          <w:szCs w:val="20"/>
          <w:lang w:val="en-US" w:eastAsia="ru-RU"/>
        </w:rPr>
        <w:t>'&lt;pre&gt;'</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E1EFFF"/>
          <w:sz w:val="20"/>
          <w:szCs w:val="20"/>
          <w:lang w:val="en-US" w:eastAsia="ru-RU"/>
        </w:rPr>
        <w:br/>
        <w:t xml:space="preserve">        </w:t>
      </w:r>
      <w:r w:rsidRPr="00F27595">
        <w:rPr>
          <w:rFonts w:ascii="Courier New" w:eastAsia="Times New Roman" w:hAnsi="Courier New" w:cs="Courier New"/>
          <w:noProof/>
          <w:color w:val="80FFBB"/>
          <w:sz w:val="20"/>
          <w:szCs w:val="20"/>
          <w:lang w:val="en-US" w:eastAsia="ru-RU"/>
        </w:rPr>
        <w:t>print_r</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FF80E1"/>
          <w:sz w:val="20"/>
          <w:szCs w:val="20"/>
          <w:lang w:val="en-US" w:eastAsia="ru-RU"/>
        </w:rPr>
        <w:t>$data_pupils</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E1EFFF"/>
          <w:sz w:val="20"/>
          <w:szCs w:val="20"/>
          <w:lang w:val="en-US" w:eastAsia="ru-RU"/>
        </w:rPr>
        <w:br/>
        <w:t xml:space="preserve">        </w:t>
      </w:r>
      <w:r w:rsidRPr="00F27595">
        <w:rPr>
          <w:rFonts w:ascii="Courier New" w:eastAsia="Times New Roman" w:hAnsi="Courier New" w:cs="Courier New"/>
          <w:noProof/>
          <w:color w:val="FF9D00"/>
          <w:sz w:val="20"/>
          <w:szCs w:val="20"/>
          <w:lang w:val="en-US" w:eastAsia="ru-RU"/>
        </w:rPr>
        <w:t xml:space="preserve">echo </w:t>
      </w:r>
      <w:r w:rsidRPr="00F27595">
        <w:rPr>
          <w:rFonts w:ascii="Courier New" w:eastAsia="Times New Roman" w:hAnsi="Courier New" w:cs="Courier New"/>
          <w:noProof/>
          <w:color w:val="3AD900"/>
          <w:sz w:val="20"/>
          <w:szCs w:val="20"/>
          <w:lang w:val="en-US" w:eastAsia="ru-RU"/>
        </w:rPr>
        <w:t>'&lt;/pre&gt;'</w:t>
      </w:r>
      <w:r w:rsidRPr="00F27595">
        <w:rPr>
          <w:rFonts w:ascii="Courier New" w:eastAsia="Times New Roman" w:hAnsi="Courier New" w:cs="Courier New"/>
          <w:noProof/>
          <w:color w:val="E1EFFF"/>
          <w:sz w:val="20"/>
          <w:szCs w:val="20"/>
          <w:lang w:val="en-US" w:eastAsia="ru-RU"/>
        </w:rPr>
        <w:t>;</w:t>
      </w:r>
      <w:r w:rsidRPr="00F27595">
        <w:rPr>
          <w:rFonts w:ascii="Courier New" w:eastAsia="Times New Roman" w:hAnsi="Courier New" w:cs="Courier New"/>
          <w:noProof/>
          <w:color w:val="E1EFFF"/>
          <w:sz w:val="20"/>
          <w:szCs w:val="20"/>
          <w:lang w:val="en-US" w:eastAsia="ru-RU"/>
        </w:rPr>
        <w:br/>
        <w:t xml:space="preserve">        </w:t>
      </w:r>
      <w:r w:rsidRPr="00F27595">
        <w:rPr>
          <w:rFonts w:ascii="Courier New" w:eastAsia="Times New Roman" w:hAnsi="Courier New" w:cs="Courier New"/>
          <w:noProof/>
          <w:color w:val="FF9D00"/>
          <w:sz w:val="20"/>
          <w:szCs w:val="20"/>
          <w:lang w:val="en-US" w:eastAsia="ru-RU"/>
        </w:rPr>
        <w:t>die</w:t>
      </w:r>
      <w:r w:rsidRPr="00F27595">
        <w:rPr>
          <w:rFonts w:ascii="Courier New" w:eastAsia="Times New Roman" w:hAnsi="Courier New" w:cs="Courier New"/>
          <w:noProof/>
          <w:color w:val="E1EFFF"/>
          <w:sz w:val="20"/>
          <w:szCs w:val="20"/>
          <w:lang w:val="en-US" w:eastAsia="ru-RU"/>
        </w:rPr>
        <w:t>;</w:t>
      </w:r>
    </w:p>
    <w:p w:rsidR="00F27595" w:rsidRPr="00C72C16" w:rsidRDefault="00F27595" w:rsidP="00C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val="en-US" w:eastAsia="ru-RU"/>
        </w:rPr>
      </w:pPr>
    </w:p>
    <w:p w:rsidR="00F27595" w:rsidRP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F27595">
        <w:rPr>
          <w:rFonts w:ascii="Courier New" w:eastAsia="Times New Roman" w:hAnsi="Courier New" w:cs="Courier New"/>
          <w:noProof/>
          <w:color w:val="000000"/>
          <w:sz w:val="20"/>
          <w:szCs w:val="20"/>
          <w:lang w:val="en-US" w:eastAsia="ru-RU"/>
        </w:rPr>
        <w:t>Array</w:t>
      </w:r>
    </w:p>
    <w:p w:rsidR="00F27595" w:rsidRP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F27595">
        <w:rPr>
          <w:rFonts w:ascii="Courier New" w:eastAsia="Times New Roman" w:hAnsi="Courier New" w:cs="Courier New"/>
          <w:noProof/>
          <w:color w:val="000000"/>
          <w:sz w:val="20"/>
          <w:szCs w:val="20"/>
          <w:lang w:val="en-US" w:eastAsia="ru-RU"/>
        </w:rPr>
        <w:t>(</w:t>
      </w:r>
    </w:p>
    <w:p w:rsidR="00F27595" w:rsidRP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F27595">
        <w:rPr>
          <w:rFonts w:ascii="Courier New" w:eastAsia="Times New Roman" w:hAnsi="Courier New" w:cs="Courier New"/>
          <w:noProof/>
          <w:color w:val="000000"/>
          <w:sz w:val="20"/>
          <w:szCs w:val="20"/>
          <w:lang w:val="en-US" w:eastAsia="ru-RU"/>
        </w:rPr>
        <w:t xml:space="preserve">    [id] =&gt; 1</w:t>
      </w:r>
    </w:p>
    <w:p w:rsidR="00F27595" w:rsidRP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F27595">
        <w:rPr>
          <w:rFonts w:ascii="Courier New" w:eastAsia="Times New Roman" w:hAnsi="Courier New" w:cs="Courier New"/>
          <w:noProof/>
          <w:color w:val="000000"/>
          <w:sz w:val="20"/>
          <w:szCs w:val="20"/>
          <w:lang w:val="en-US" w:eastAsia="ru-RU"/>
        </w:rPr>
        <w:t xml:space="preserve">    [Name] =&gt; Бабченко</w:t>
      </w:r>
    </w:p>
    <w:p w:rsid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val="en-US" w:eastAsia="ru-RU"/>
        </w:rPr>
      </w:pPr>
      <w:r w:rsidRPr="00F27595">
        <w:rPr>
          <w:rFonts w:ascii="Courier New" w:eastAsia="Times New Roman" w:hAnsi="Courier New" w:cs="Courier New"/>
          <w:noProof/>
          <w:color w:val="000000"/>
          <w:sz w:val="20"/>
          <w:szCs w:val="20"/>
          <w:lang w:val="en-US" w:eastAsia="ru-RU"/>
        </w:rPr>
        <w:t>)</w:t>
      </w:r>
    </w:p>
    <w:p w:rsid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000000"/>
          <w:sz w:val="20"/>
          <w:szCs w:val="20"/>
          <w:lang w:eastAsia="ru-RU"/>
        </w:rPr>
      </w:pPr>
    </w:p>
    <w:p w:rsidR="00F27595" w:rsidRDefault="00F27595"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noProof/>
          <w:color w:val="7030A0"/>
          <w:sz w:val="24"/>
          <w:szCs w:val="24"/>
          <w:lang w:val="en-US" w:eastAsia="ru-RU"/>
        </w:rPr>
      </w:pPr>
      <w:r w:rsidRPr="00F27595">
        <w:rPr>
          <w:rFonts w:eastAsia="Times New Roman" w:cstheme="minorHAnsi"/>
          <w:noProof/>
          <w:color w:val="000000"/>
          <w:sz w:val="24"/>
          <w:szCs w:val="24"/>
          <w:lang w:eastAsia="ru-RU"/>
        </w:rPr>
        <w:t xml:space="preserve">в) чтобы достать содежимое номера </w:t>
      </w:r>
      <w:r w:rsidRPr="00F27595">
        <w:rPr>
          <w:rFonts w:eastAsia="Times New Roman" w:cstheme="minorHAnsi"/>
          <w:noProof/>
          <w:color w:val="000000"/>
          <w:sz w:val="24"/>
          <w:szCs w:val="24"/>
          <w:lang w:val="en-US" w:eastAsia="ru-RU"/>
        </w:rPr>
        <w:t xml:space="preserve">[id] </w:t>
      </w:r>
      <w:r w:rsidRPr="00F27595">
        <w:rPr>
          <w:rFonts w:eastAsia="Times New Roman" w:cstheme="minorHAnsi"/>
          <w:noProof/>
          <w:color w:val="000000"/>
          <w:sz w:val="24"/>
          <w:szCs w:val="24"/>
          <w:lang w:eastAsia="ru-RU"/>
        </w:rPr>
        <w:t xml:space="preserve">нужно указать его, как ключ внутри массива </w:t>
      </w:r>
      <w:r w:rsidRPr="0098280C">
        <w:rPr>
          <w:rFonts w:eastAsia="Times New Roman" w:cstheme="minorHAnsi"/>
          <w:b/>
          <w:noProof/>
          <w:color w:val="7030A0"/>
          <w:sz w:val="24"/>
          <w:szCs w:val="24"/>
          <w:lang w:val="en-US" w:eastAsia="ru-RU"/>
        </w:rPr>
        <w:t>$</w:t>
      </w:r>
      <w:r w:rsidR="0098280C" w:rsidRPr="0098280C">
        <w:rPr>
          <w:rFonts w:eastAsia="Times New Roman" w:cstheme="minorHAnsi"/>
          <w:b/>
          <w:noProof/>
          <w:color w:val="7030A0"/>
          <w:sz w:val="24"/>
          <w:szCs w:val="24"/>
          <w:lang w:val="en-US" w:eastAsia="ru-RU"/>
        </w:rPr>
        <w:t>data_</w:t>
      </w:r>
      <w:r w:rsidRPr="0098280C">
        <w:rPr>
          <w:rFonts w:eastAsia="Times New Roman" w:cstheme="minorHAnsi"/>
          <w:b/>
          <w:noProof/>
          <w:color w:val="7030A0"/>
          <w:sz w:val="24"/>
          <w:szCs w:val="24"/>
          <w:lang w:val="en-US" w:eastAsia="ru-RU"/>
        </w:rPr>
        <w:t>pupils</w:t>
      </w:r>
    </w:p>
    <w:p w:rsidR="0098280C" w:rsidRPr="00F27595" w:rsidRDefault="0098280C" w:rsidP="00F27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noProof/>
          <w:color w:val="000000"/>
          <w:sz w:val="24"/>
          <w:szCs w:val="24"/>
          <w:lang w:val="en-US" w:eastAsia="ru-RU"/>
        </w:rPr>
      </w:pPr>
    </w:p>
    <w:p w:rsidR="0098280C" w:rsidRPr="0098280C" w:rsidRDefault="0098280C" w:rsidP="0098280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98280C">
        <w:rPr>
          <w:rFonts w:ascii="Courier New" w:eastAsia="Times New Roman" w:hAnsi="Courier New" w:cs="Courier New"/>
          <w:noProof/>
          <w:color w:val="FF9D00"/>
          <w:sz w:val="20"/>
          <w:szCs w:val="20"/>
          <w:lang w:val="en-US" w:eastAsia="ru-RU"/>
        </w:rPr>
        <w:t>foreach</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FF80E1"/>
          <w:sz w:val="20"/>
          <w:szCs w:val="20"/>
          <w:lang w:val="en-US" w:eastAsia="ru-RU"/>
        </w:rPr>
        <w:t xml:space="preserve">$teachers </w:t>
      </w:r>
      <w:r w:rsidRPr="0098280C">
        <w:rPr>
          <w:rFonts w:ascii="Courier New" w:eastAsia="Times New Roman" w:hAnsi="Courier New" w:cs="Courier New"/>
          <w:noProof/>
          <w:color w:val="FF9D00"/>
          <w:sz w:val="20"/>
          <w:szCs w:val="20"/>
          <w:lang w:val="en-US" w:eastAsia="ru-RU"/>
        </w:rPr>
        <w:t xml:space="preserve">as </w:t>
      </w:r>
      <w:r w:rsidRPr="0098280C">
        <w:rPr>
          <w:rFonts w:ascii="Courier New" w:eastAsia="Times New Roman" w:hAnsi="Courier New" w:cs="Courier New"/>
          <w:noProof/>
          <w:color w:val="FF80E1"/>
          <w:sz w:val="20"/>
          <w:szCs w:val="20"/>
          <w:lang w:val="en-US" w:eastAsia="ru-RU"/>
        </w:rPr>
        <w:t xml:space="preserve">$keys </w:t>
      </w:r>
      <w:r w:rsidRPr="0098280C">
        <w:rPr>
          <w:rFonts w:ascii="Courier New" w:eastAsia="Times New Roman" w:hAnsi="Courier New" w:cs="Courier New"/>
          <w:noProof/>
          <w:color w:val="FF9D00"/>
          <w:sz w:val="20"/>
          <w:szCs w:val="20"/>
          <w:lang w:val="en-US" w:eastAsia="ru-RU"/>
        </w:rPr>
        <w:t xml:space="preserve">=&gt; </w:t>
      </w:r>
      <w:r w:rsidRPr="0098280C">
        <w:rPr>
          <w:rFonts w:ascii="Courier New" w:eastAsia="Times New Roman" w:hAnsi="Courier New" w:cs="Courier New"/>
          <w:noProof/>
          <w:color w:val="FF80E1"/>
          <w:sz w:val="20"/>
          <w:szCs w:val="20"/>
          <w:lang w:val="en-US" w:eastAsia="ru-RU"/>
        </w:rPr>
        <w:t>$pupils</w:t>
      </w:r>
      <w:r w:rsidRPr="0098280C">
        <w:rPr>
          <w:rFonts w:ascii="Courier New" w:eastAsia="Times New Roman" w:hAnsi="Courier New" w:cs="Courier New"/>
          <w:noProof/>
          <w:color w:val="E1EFFF"/>
          <w:sz w:val="20"/>
          <w:szCs w:val="20"/>
          <w:lang w:val="en-US" w:eastAsia="ru-RU"/>
        </w:rPr>
        <w:t>) {</w:t>
      </w:r>
      <w:r w:rsidRPr="0098280C">
        <w:rPr>
          <w:rFonts w:ascii="Courier New" w:eastAsia="Times New Roman" w:hAnsi="Courier New" w:cs="Courier New"/>
          <w:noProof/>
          <w:color w:val="E1EFFF"/>
          <w:sz w:val="20"/>
          <w:szCs w:val="20"/>
          <w:lang w:val="en-US" w:eastAsia="ru-RU"/>
        </w:rPr>
        <w:br/>
        <w:t xml:space="preserve">    </w:t>
      </w:r>
      <w:r w:rsidRPr="0098280C">
        <w:rPr>
          <w:rFonts w:ascii="Courier New" w:eastAsia="Times New Roman" w:hAnsi="Courier New" w:cs="Courier New"/>
          <w:noProof/>
          <w:color w:val="FF9D00"/>
          <w:sz w:val="20"/>
          <w:szCs w:val="20"/>
          <w:lang w:val="en-US" w:eastAsia="ru-RU"/>
        </w:rPr>
        <w:t xml:space="preserve">foreach </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FF80E1"/>
          <w:sz w:val="20"/>
          <w:szCs w:val="20"/>
          <w:lang w:val="en-US" w:eastAsia="ru-RU"/>
        </w:rPr>
        <w:t xml:space="preserve">$pupils </w:t>
      </w:r>
      <w:r w:rsidRPr="0098280C">
        <w:rPr>
          <w:rFonts w:ascii="Courier New" w:eastAsia="Times New Roman" w:hAnsi="Courier New" w:cs="Courier New"/>
          <w:noProof/>
          <w:color w:val="FF9D00"/>
          <w:sz w:val="20"/>
          <w:szCs w:val="20"/>
          <w:lang w:val="en-US" w:eastAsia="ru-RU"/>
        </w:rPr>
        <w:t xml:space="preserve">as </w:t>
      </w:r>
      <w:r w:rsidRPr="0098280C">
        <w:rPr>
          <w:rFonts w:ascii="Courier New" w:eastAsia="Times New Roman" w:hAnsi="Courier New" w:cs="Courier New"/>
          <w:noProof/>
          <w:color w:val="FF80E1"/>
          <w:sz w:val="20"/>
          <w:szCs w:val="20"/>
          <w:lang w:val="en-US" w:eastAsia="ru-RU"/>
        </w:rPr>
        <w:t>$data_pupils</w:t>
      </w:r>
      <w:r w:rsidRPr="0098280C">
        <w:rPr>
          <w:rFonts w:ascii="Courier New" w:eastAsia="Times New Roman" w:hAnsi="Courier New" w:cs="Courier New"/>
          <w:noProof/>
          <w:color w:val="E1EFFF"/>
          <w:sz w:val="20"/>
          <w:szCs w:val="20"/>
          <w:lang w:val="en-US" w:eastAsia="ru-RU"/>
        </w:rPr>
        <w:t>) {</w:t>
      </w:r>
      <w:r w:rsidRPr="0098280C">
        <w:rPr>
          <w:rFonts w:ascii="Courier New" w:eastAsia="Times New Roman" w:hAnsi="Courier New" w:cs="Courier New"/>
          <w:noProof/>
          <w:color w:val="E1EFFF"/>
          <w:sz w:val="20"/>
          <w:szCs w:val="20"/>
          <w:lang w:val="en-US" w:eastAsia="ru-RU"/>
        </w:rPr>
        <w:br/>
        <w:t xml:space="preserve">        </w:t>
      </w:r>
      <w:r w:rsidRPr="0098280C">
        <w:rPr>
          <w:rFonts w:ascii="Courier New" w:eastAsia="Times New Roman" w:hAnsi="Courier New" w:cs="Courier New"/>
          <w:noProof/>
          <w:color w:val="FF9D00"/>
          <w:sz w:val="20"/>
          <w:szCs w:val="20"/>
          <w:lang w:val="en-US" w:eastAsia="ru-RU"/>
        </w:rPr>
        <w:t xml:space="preserve">echo </w:t>
      </w:r>
      <w:r w:rsidRPr="0098280C">
        <w:rPr>
          <w:rFonts w:ascii="Courier New" w:eastAsia="Times New Roman" w:hAnsi="Courier New" w:cs="Courier New"/>
          <w:noProof/>
          <w:color w:val="3AD900"/>
          <w:sz w:val="20"/>
          <w:szCs w:val="20"/>
          <w:lang w:val="en-US" w:eastAsia="ru-RU"/>
        </w:rPr>
        <w:t>'&lt;pre&gt;'</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E1EFFF"/>
          <w:sz w:val="20"/>
          <w:szCs w:val="20"/>
          <w:lang w:val="en-US" w:eastAsia="ru-RU"/>
        </w:rPr>
        <w:br/>
        <w:t xml:space="preserve">        </w:t>
      </w:r>
      <w:r w:rsidRPr="0098280C">
        <w:rPr>
          <w:rFonts w:ascii="Courier New" w:eastAsia="Times New Roman" w:hAnsi="Courier New" w:cs="Courier New"/>
          <w:noProof/>
          <w:color w:val="80FFBB"/>
          <w:sz w:val="20"/>
          <w:szCs w:val="20"/>
          <w:lang w:val="en-US" w:eastAsia="ru-RU"/>
        </w:rPr>
        <w:t>print_r</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FF80E1"/>
          <w:sz w:val="20"/>
          <w:szCs w:val="20"/>
          <w:lang w:val="en-US" w:eastAsia="ru-RU"/>
        </w:rPr>
        <w:t>$data_pupils</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i/>
          <w:iCs/>
          <w:noProof/>
          <w:color w:val="9876AA"/>
          <w:sz w:val="20"/>
          <w:szCs w:val="20"/>
          <w:lang w:val="en-US" w:eastAsia="ru-RU"/>
        </w:rPr>
        <w:t>id</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E1EFFF"/>
          <w:sz w:val="20"/>
          <w:szCs w:val="20"/>
          <w:lang w:val="en-US" w:eastAsia="ru-RU"/>
        </w:rPr>
        <w:br/>
        <w:t xml:space="preserve">        </w:t>
      </w:r>
      <w:r w:rsidRPr="0098280C">
        <w:rPr>
          <w:rFonts w:ascii="Courier New" w:eastAsia="Times New Roman" w:hAnsi="Courier New" w:cs="Courier New"/>
          <w:noProof/>
          <w:color w:val="FF9D00"/>
          <w:sz w:val="20"/>
          <w:szCs w:val="20"/>
          <w:lang w:val="en-US" w:eastAsia="ru-RU"/>
        </w:rPr>
        <w:t xml:space="preserve">echo </w:t>
      </w:r>
      <w:r w:rsidRPr="0098280C">
        <w:rPr>
          <w:rFonts w:ascii="Courier New" w:eastAsia="Times New Roman" w:hAnsi="Courier New" w:cs="Courier New"/>
          <w:noProof/>
          <w:color w:val="3AD900"/>
          <w:sz w:val="20"/>
          <w:szCs w:val="20"/>
          <w:lang w:val="en-US" w:eastAsia="ru-RU"/>
        </w:rPr>
        <w:t>'&lt;/pre&gt;'</w:t>
      </w:r>
      <w:r w:rsidRPr="0098280C">
        <w:rPr>
          <w:rFonts w:ascii="Courier New" w:eastAsia="Times New Roman" w:hAnsi="Courier New" w:cs="Courier New"/>
          <w:noProof/>
          <w:color w:val="E1EFFF"/>
          <w:sz w:val="20"/>
          <w:szCs w:val="20"/>
          <w:lang w:val="en-US" w:eastAsia="ru-RU"/>
        </w:rPr>
        <w:t>;</w:t>
      </w:r>
      <w:r w:rsidRPr="0098280C">
        <w:rPr>
          <w:rFonts w:ascii="Courier New" w:eastAsia="Times New Roman" w:hAnsi="Courier New" w:cs="Courier New"/>
          <w:noProof/>
          <w:color w:val="E1EFFF"/>
          <w:sz w:val="20"/>
          <w:szCs w:val="20"/>
          <w:lang w:val="en-US" w:eastAsia="ru-RU"/>
        </w:rPr>
        <w:br/>
        <w:t xml:space="preserve">        </w:t>
      </w:r>
      <w:r w:rsidRPr="0098280C">
        <w:rPr>
          <w:rFonts w:ascii="Courier New" w:eastAsia="Times New Roman" w:hAnsi="Courier New" w:cs="Courier New"/>
          <w:noProof/>
          <w:color w:val="FF9D00"/>
          <w:sz w:val="20"/>
          <w:szCs w:val="20"/>
          <w:lang w:val="en-US" w:eastAsia="ru-RU"/>
        </w:rPr>
        <w:t>die</w:t>
      </w:r>
      <w:r w:rsidRPr="0098280C">
        <w:rPr>
          <w:rFonts w:ascii="Courier New" w:eastAsia="Times New Roman" w:hAnsi="Courier New" w:cs="Courier New"/>
          <w:noProof/>
          <w:color w:val="E1EFFF"/>
          <w:sz w:val="20"/>
          <w:szCs w:val="20"/>
          <w:lang w:val="en-US" w:eastAsia="ru-RU"/>
        </w:rPr>
        <w:t>;</w:t>
      </w:r>
    </w:p>
    <w:p w:rsidR="00C72C16" w:rsidRDefault="00C72C16" w:rsidP="008830F0">
      <w:pPr>
        <w:rPr>
          <w:rFonts w:cstheme="minorHAnsi"/>
          <w:sz w:val="24"/>
          <w:szCs w:val="24"/>
        </w:rPr>
      </w:pPr>
    </w:p>
    <w:p w:rsidR="0098280C" w:rsidRPr="0098280C" w:rsidRDefault="0098280C" w:rsidP="008830F0">
      <w:pPr>
        <w:rPr>
          <w:rFonts w:cstheme="minorHAnsi"/>
          <w:sz w:val="24"/>
          <w:szCs w:val="24"/>
        </w:rPr>
      </w:pPr>
      <w:r>
        <w:rPr>
          <w:rFonts w:cstheme="minorHAnsi"/>
          <w:sz w:val="24"/>
          <w:szCs w:val="24"/>
        </w:rPr>
        <w:t>1</w:t>
      </w:r>
    </w:p>
    <w:p w:rsidR="00106D45" w:rsidRPr="00106D45" w:rsidRDefault="00106D45" w:rsidP="008830F0">
      <w:pPr>
        <w:rPr>
          <w:rFonts w:cstheme="minorHAnsi"/>
          <w:sz w:val="24"/>
          <w:szCs w:val="24"/>
        </w:rPr>
      </w:pPr>
    </w:p>
    <w:p w:rsidR="00B00779" w:rsidRDefault="00B00779" w:rsidP="008830F0">
      <w:pPr>
        <w:rPr>
          <w:rFonts w:cstheme="minorHAnsi"/>
          <w:b/>
          <w:color w:val="FF0000"/>
          <w:sz w:val="24"/>
          <w:szCs w:val="24"/>
        </w:rPr>
      </w:pPr>
      <w:r w:rsidRPr="003A03BD">
        <w:rPr>
          <w:rFonts w:cstheme="minorHAnsi"/>
          <w:b/>
          <w:color w:val="E36C0A" w:themeColor="accent6" w:themeShade="BF"/>
          <w:sz w:val="24"/>
          <w:szCs w:val="24"/>
        </w:rPr>
        <w:t>Пример использование значений булевого типа в массиве:</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$f = </w:t>
      </w:r>
      <w:r w:rsidR="008C4BB6" w:rsidRPr="00CE23CC">
        <w:rPr>
          <w:rFonts w:cstheme="minorHAnsi"/>
          <w:b/>
          <w:sz w:val="24"/>
          <w:szCs w:val="24"/>
          <w:lang w:val="en-US"/>
        </w:rPr>
        <w:t>array (</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'name of bus'=&gt; "Man",</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'year of production the model' =&gt; 1991,</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w:t>
      </w:r>
      <w:proofErr w:type="gramStart"/>
      <w:r w:rsidRPr="00CE23CC">
        <w:rPr>
          <w:rFonts w:cstheme="minorHAnsi"/>
          <w:b/>
          <w:sz w:val="24"/>
          <w:szCs w:val="24"/>
          <w:lang w:val="en-US"/>
        </w:rPr>
        <w:t>manufacturer</w:t>
      </w:r>
      <w:proofErr w:type="gramEnd"/>
      <w:r w:rsidRPr="00CE23CC">
        <w:rPr>
          <w:rFonts w:cstheme="minorHAnsi"/>
          <w:b/>
          <w:sz w:val="24"/>
          <w:szCs w:val="24"/>
          <w:lang w:val="en-US"/>
        </w:rPr>
        <w:t xml:space="preserve"> country' =&gt; "Germany",</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'prize' =&gt; 155000,</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'details' =&gt; array(</w:t>
      </w:r>
    </w:p>
    <w:p w:rsidR="00CE23CC" w:rsidRPr="00CE23CC" w:rsidRDefault="00CE23CC" w:rsidP="00CE23CC">
      <w:pPr>
        <w:rPr>
          <w:rFonts w:cstheme="minorHAnsi"/>
          <w:b/>
          <w:sz w:val="24"/>
          <w:szCs w:val="24"/>
          <w:lang w:val="en-US"/>
        </w:rPr>
      </w:pPr>
      <w:r w:rsidRPr="00CE23CC">
        <w:rPr>
          <w:rFonts w:cstheme="minorHAnsi"/>
          <w:b/>
          <w:sz w:val="24"/>
          <w:szCs w:val="24"/>
          <w:lang w:val="en-US"/>
        </w:rPr>
        <w:lastRenderedPageBreak/>
        <w:t xml:space="preserve">        'type of engine' =&gt; 'diesel',</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w:t>
      </w:r>
      <w:proofErr w:type="gramStart"/>
      <w:r w:rsidRPr="00CE23CC">
        <w:rPr>
          <w:rFonts w:cstheme="minorHAnsi"/>
          <w:b/>
          <w:sz w:val="24"/>
          <w:szCs w:val="24"/>
          <w:lang w:val="en-US"/>
        </w:rPr>
        <w:t>capacity</w:t>
      </w:r>
      <w:proofErr w:type="gramEnd"/>
      <w:r w:rsidRPr="00CE23CC">
        <w:rPr>
          <w:rFonts w:cstheme="minorHAnsi"/>
          <w:b/>
          <w:sz w:val="24"/>
          <w:szCs w:val="24"/>
          <w:lang w:val="en-US"/>
        </w:rPr>
        <w:t>' =&gt; "106 passengers",</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'type of gear' =&gt; "automatic",</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'was in used' =&gt; </w:t>
      </w:r>
      <w:r w:rsidRPr="003A03BD">
        <w:rPr>
          <w:rFonts w:cstheme="minorHAnsi"/>
          <w:b/>
          <w:color w:val="E36C0A" w:themeColor="accent6" w:themeShade="BF"/>
          <w:sz w:val="24"/>
          <w:szCs w:val="24"/>
          <w:lang w:val="en-US"/>
        </w:rPr>
        <w:t>true</w:t>
      </w:r>
    </w:p>
    <w:p w:rsidR="00CE23CC" w:rsidRPr="00CE23CC" w:rsidRDefault="00CE23CC" w:rsidP="00CE23CC">
      <w:pPr>
        <w:rPr>
          <w:rFonts w:cstheme="minorHAnsi"/>
          <w:b/>
          <w:sz w:val="24"/>
          <w:szCs w:val="24"/>
          <w:lang w:val="en-US"/>
        </w:rPr>
      </w:pPr>
      <w:r w:rsidRPr="00CE23CC">
        <w:rPr>
          <w:rFonts w:cstheme="minorHAnsi"/>
          <w:b/>
          <w:sz w:val="24"/>
          <w:szCs w:val="24"/>
          <w:lang w:val="en-US"/>
        </w:rPr>
        <w:t xml:space="preserve">    )</w:t>
      </w:r>
    </w:p>
    <w:p w:rsidR="00CE23CC" w:rsidRPr="00CE23CC" w:rsidRDefault="00CE23CC" w:rsidP="00CE23CC">
      <w:pPr>
        <w:rPr>
          <w:rFonts w:cstheme="minorHAnsi"/>
          <w:b/>
          <w:sz w:val="24"/>
          <w:szCs w:val="24"/>
          <w:lang w:val="en-US"/>
        </w:rPr>
      </w:pPr>
      <w:r w:rsidRPr="00CE23CC">
        <w:rPr>
          <w:rFonts w:cstheme="minorHAnsi"/>
          <w:b/>
          <w:sz w:val="24"/>
          <w:szCs w:val="24"/>
          <w:lang w:val="en-US"/>
        </w:rPr>
        <w:t>);</w:t>
      </w:r>
    </w:p>
    <w:p w:rsidR="006F363C" w:rsidRPr="00CE23CC" w:rsidRDefault="00CE23CC" w:rsidP="00CE23CC">
      <w:pPr>
        <w:rPr>
          <w:rFonts w:cstheme="minorHAnsi"/>
          <w:color w:val="000000" w:themeColor="text1"/>
          <w:sz w:val="24"/>
          <w:szCs w:val="24"/>
          <w:lang w:val="en-US"/>
        </w:rPr>
      </w:pPr>
      <w:r w:rsidRPr="00CE23CC">
        <w:rPr>
          <w:rFonts w:cstheme="minorHAnsi"/>
          <w:b/>
          <w:sz w:val="24"/>
          <w:szCs w:val="24"/>
          <w:lang w:val="en-US"/>
        </w:rPr>
        <w:t xml:space="preserve">echo $f['details']['was in used'],'&lt;br&gt;'; </w:t>
      </w:r>
      <w:r>
        <w:rPr>
          <w:rFonts w:cstheme="minorHAnsi"/>
          <w:color w:val="000000" w:themeColor="text1"/>
          <w:sz w:val="24"/>
          <w:szCs w:val="24"/>
        </w:rPr>
        <w:t>выведет</w:t>
      </w:r>
      <w:r w:rsidRPr="00CE23CC">
        <w:rPr>
          <w:rFonts w:cstheme="minorHAnsi"/>
          <w:color w:val="000000" w:themeColor="text1"/>
          <w:sz w:val="24"/>
          <w:szCs w:val="24"/>
          <w:lang w:val="en-US"/>
        </w:rPr>
        <w:t xml:space="preserve"> </w:t>
      </w:r>
      <w:r>
        <w:rPr>
          <w:rFonts w:cstheme="minorHAnsi"/>
          <w:color w:val="000000" w:themeColor="text1"/>
          <w:sz w:val="24"/>
          <w:szCs w:val="24"/>
        </w:rPr>
        <w:t>значение</w:t>
      </w:r>
      <w:r w:rsidRPr="00CE23CC">
        <w:rPr>
          <w:rFonts w:cstheme="minorHAnsi"/>
          <w:color w:val="000000" w:themeColor="text1"/>
          <w:sz w:val="24"/>
          <w:szCs w:val="24"/>
          <w:lang w:val="en-US"/>
        </w:rPr>
        <w:t xml:space="preserve"> </w:t>
      </w:r>
      <w:r w:rsidRPr="003A03BD">
        <w:rPr>
          <w:rFonts w:cstheme="minorHAnsi"/>
          <w:b/>
          <w:color w:val="E36C0A" w:themeColor="accent6" w:themeShade="BF"/>
          <w:sz w:val="24"/>
          <w:szCs w:val="24"/>
          <w:lang w:val="en-US"/>
        </w:rPr>
        <w:t>1</w:t>
      </w:r>
    </w:p>
    <w:p w:rsidR="00853CB3" w:rsidRPr="003A03BD" w:rsidRDefault="006F4C13" w:rsidP="00100F43">
      <w:pPr>
        <w:rPr>
          <w:rFonts w:ascii="Arial Black" w:hAnsi="Arial Black" w:cstheme="minorHAnsi"/>
          <w:b/>
          <w:color w:val="FF0000"/>
          <w:sz w:val="36"/>
          <w:szCs w:val="36"/>
          <w:u w:val="single"/>
        </w:rPr>
      </w:pPr>
      <w:r w:rsidRPr="003A03BD">
        <w:rPr>
          <w:rFonts w:ascii="Arial Black" w:hAnsi="Arial Black" w:cstheme="minorHAnsi"/>
          <w:b/>
          <w:color w:val="FF0000"/>
          <w:sz w:val="36"/>
          <w:szCs w:val="36"/>
          <w:u w:val="single"/>
        </w:rPr>
        <w:t xml:space="preserve">Использование </w:t>
      </w:r>
      <w:r w:rsidRPr="003A03BD">
        <w:rPr>
          <w:rFonts w:ascii="Arial Black" w:hAnsi="Arial Black" w:cstheme="minorHAnsi"/>
          <w:b/>
          <w:color w:val="FF0000"/>
          <w:sz w:val="36"/>
          <w:szCs w:val="36"/>
          <w:u w:val="single"/>
          <w:lang w:val="en-US"/>
        </w:rPr>
        <w:t>PHP</w:t>
      </w:r>
      <w:r w:rsidRPr="003A03BD">
        <w:rPr>
          <w:rFonts w:ascii="Arial Black" w:hAnsi="Arial Black" w:cstheme="minorHAnsi"/>
          <w:b/>
          <w:color w:val="FF0000"/>
          <w:sz w:val="36"/>
          <w:szCs w:val="36"/>
          <w:u w:val="single"/>
        </w:rPr>
        <w:t xml:space="preserve"> внутри </w:t>
      </w:r>
      <w:r w:rsidRPr="003A03BD">
        <w:rPr>
          <w:rFonts w:ascii="Arial Black" w:hAnsi="Arial Black" w:cstheme="minorHAnsi"/>
          <w:b/>
          <w:color w:val="FF0000"/>
          <w:sz w:val="36"/>
          <w:szCs w:val="36"/>
          <w:u w:val="single"/>
          <w:lang w:val="en-US"/>
        </w:rPr>
        <w:t>html</w:t>
      </w:r>
    </w:p>
    <w:p w:rsidR="000D354B" w:rsidRPr="003A03BD" w:rsidRDefault="006F4C13" w:rsidP="00100F43">
      <w:pPr>
        <w:rPr>
          <w:rFonts w:cstheme="minorHAnsi"/>
          <w:b/>
          <w:color w:val="E36C0A" w:themeColor="accent6" w:themeShade="BF"/>
          <w:sz w:val="24"/>
          <w:szCs w:val="24"/>
        </w:rPr>
      </w:pPr>
      <w:r w:rsidRPr="003A03BD">
        <w:rPr>
          <w:rFonts w:cstheme="minorHAnsi"/>
          <w:b/>
          <w:color w:val="E36C0A" w:themeColor="accent6" w:themeShade="BF"/>
          <w:sz w:val="24"/>
          <w:szCs w:val="24"/>
        </w:rPr>
        <w:t>&lt;!</w:t>
      </w:r>
      <w:r w:rsidRPr="003A03BD">
        <w:rPr>
          <w:rFonts w:cstheme="minorHAnsi"/>
          <w:b/>
          <w:color w:val="E36C0A" w:themeColor="accent6" w:themeShade="BF"/>
          <w:sz w:val="24"/>
          <w:szCs w:val="24"/>
          <w:lang w:val="en-US"/>
        </w:rPr>
        <w:t>DOCTYPE</w:t>
      </w:r>
      <w:r w:rsidRPr="003A03BD">
        <w:rPr>
          <w:rFonts w:cstheme="minorHAnsi"/>
          <w:b/>
          <w:color w:val="E36C0A" w:themeColor="accent6" w:themeShade="BF"/>
          <w:sz w:val="24"/>
          <w:szCs w:val="24"/>
        </w:rPr>
        <w:t xml:space="preserve"> </w:t>
      </w:r>
      <w:r w:rsidRPr="003A03BD">
        <w:rPr>
          <w:rFonts w:cstheme="minorHAnsi"/>
          <w:b/>
          <w:color w:val="E36C0A" w:themeColor="accent6" w:themeShade="BF"/>
          <w:sz w:val="24"/>
          <w:szCs w:val="24"/>
          <w:lang w:val="en-US"/>
        </w:rPr>
        <w:t>html</w:t>
      </w:r>
      <w:r w:rsidRPr="003A03BD">
        <w:rPr>
          <w:rFonts w:cstheme="minorHAnsi"/>
          <w:b/>
          <w:color w:val="E36C0A" w:themeColor="accent6" w:themeShade="BF"/>
          <w:sz w:val="24"/>
          <w:szCs w:val="24"/>
        </w:rPr>
        <w:t>&gt;</w:t>
      </w:r>
    </w:p>
    <w:p w:rsidR="004F080B" w:rsidRPr="007C796A" w:rsidRDefault="004F080B" w:rsidP="00100F43">
      <w:pPr>
        <w:rPr>
          <w:rFonts w:cstheme="minorHAnsi"/>
          <w:b/>
          <w:sz w:val="24"/>
          <w:szCs w:val="24"/>
        </w:rPr>
      </w:pPr>
      <w:r w:rsidRPr="007C796A">
        <w:rPr>
          <w:rFonts w:cstheme="minorHAnsi"/>
          <w:b/>
          <w:sz w:val="24"/>
          <w:szCs w:val="24"/>
        </w:rPr>
        <w:t>&lt;</w:t>
      </w:r>
      <w:r>
        <w:rPr>
          <w:rFonts w:cstheme="minorHAnsi"/>
          <w:b/>
          <w:sz w:val="24"/>
          <w:szCs w:val="24"/>
          <w:lang w:val="en-US"/>
        </w:rPr>
        <w:t>html</w:t>
      </w:r>
      <w:r w:rsidRPr="007C796A">
        <w:rPr>
          <w:rFonts w:cstheme="minorHAnsi"/>
          <w:b/>
          <w:sz w:val="24"/>
          <w:szCs w:val="24"/>
        </w:rPr>
        <w:t>&gt;</w:t>
      </w:r>
    </w:p>
    <w:p w:rsidR="006F4C13" w:rsidRPr="007C796A" w:rsidRDefault="006F4C13" w:rsidP="00100F43">
      <w:pPr>
        <w:rPr>
          <w:rFonts w:cstheme="minorHAnsi"/>
          <w:b/>
          <w:sz w:val="24"/>
          <w:szCs w:val="24"/>
        </w:rPr>
      </w:pPr>
      <w:r w:rsidRPr="007C796A">
        <w:rPr>
          <w:rFonts w:cstheme="minorHAnsi"/>
          <w:b/>
          <w:sz w:val="24"/>
          <w:szCs w:val="24"/>
        </w:rPr>
        <w:t>&lt;</w:t>
      </w:r>
      <w:r w:rsidRPr="00045AF6">
        <w:rPr>
          <w:rFonts w:cstheme="minorHAnsi"/>
          <w:b/>
          <w:sz w:val="24"/>
          <w:szCs w:val="24"/>
          <w:lang w:val="en-US"/>
        </w:rPr>
        <w:t>head</w:t>
      </w:r>
      <w:r w:rsidRPr="007C796A">
        <w:rPr>
          <w:rFonts w:cstheme="minorHAnsi"/>
          <w:b/>
          <w:sz w:val="24"/>
          <w:szCs w:val="24"/>
        </w:rPr>
        <w:t>&gt;</w:t>
      </w:r>
    </w:p>
    <w:p w:rsidR="006F4C13" w:rsidRPr="007C796A" w:rsidRDefault="006F4C13" w:rsidP="00100F43">
      <w:pPr>
        <w:rPr>
          <w:rFonts w:cstheme="minorHAnsi"/>
          <w:b/>
          <w:sz w:val="24"/>
          <w:szCs w:val="24"/>
        </w:rPr>
      </w:pPr>
      <w:r w:rsidRPr="007C796A">
        <w:rPr>
          <w:rFonts w:cstheme="minorHAnsi"/>
          <w:b/>
          <w:sz w:val="24"/>
          <w:szCs w:val="24"/>
        </w:rPr>
        <w:t>&lt;</w:t>
      </w:r>
      <w:r w:rsidRPr="00045AF6">
        <w:rPr>
          <w:rFonts w:cstheme="minorHAnsi"/>
          <w:b/>
          <w:sz w:val="24"/>
          <w:szCs w:val="24"/>
          <w:lang w:val="en-US"/>
        </w:rPr>
        <w:t>title</w:t>
      </w:r>
      <w:r w:rsidRPr="007C796A">
        <w:rPr>
          <w:rFonts w:cstheme="minorHAnsi"/>
          <w:b/>
          <w:sz w:val="24"/>
          <w:szCs w:val="24"/>
        </w:rPr>
        <w:t>&gt;</w:t>
      </w:r>
      <w:r w:rsidRPr="00045AF6">
        <w:rPr>
          <w:rFonts w:cstheme="minorHAnsi"/>
          <w:b/>
          <w:sz w:val="24"/>
          <w:szCs w:val="24"/>
        </w:rPr>
        <w:t>Пример</w:t>
      </w:r>
      <w:r w:rsidRPr="007C796A">
        <w:rPr>
          <w:rFonts w:cstheme="minorHAnsi"/>
          <w:b/>
          <w:sz w:val="24"/>
          <w:szCs w:val="24"/>
        </w:rPr>
        <w:t xml:space="preserve"> </w:t>
      </w:r>
      <w:r w:rsidRPr="00045AF6">
        <w:rPr>
          <w:rFonts w:cstheme="minorHAnsi"/>
          <w:b/>
          <w:sz w:val="24"/>
          <w:szCs w:val="24"/>
        </w:rPr>
        <w:t>использования</w:t>
      </w:r>
      <w:r w:rsidRPr="007C796A">
        <w:rPr>
          <w:rFonts w:cstheme="minorHAnsi"/>
          <w:b/>
          <w:sz w:val="24"/>
          <w:szCs w:val="24"/>
        </w:rPr>
        <w:t xml:space="preserve"> </w:t>
      </w:r>
      <w:r w:rsidRPr="00045AF6">
        <w:rPr>
          <w:rFonts w:cstheme="minorHAnsi"/>
          <w:b/>
          <w:sz w:val="24"/>
          <w:szCs w:val="24"/>
          <w:lang w:val="en-US"/>
        </w:rPr>
        <w:t>PHP</w:t>
      </w:r>
      <w:r w:rsidRPr="007C796A">
        <w:rPr>
          <w:rFonts w:cstheme="minorHAnsi"/>
          <w:b/>
          <w:sz w:val="24"/>
          <w:szCs w:val="24"/>
        </w:rPr>
        <w:t xml:space="preserve"> </w:t>
      </w:r>
      <w:r w:rsidRPr="00045AF6">
        <w:rPr>
          <w:rFonts w:cstheme="minorHAnsi"/>
          <w:b/>
          <w:sz w:val="24"/>
          <w:szCs w:val="24"/>
        </w:rPr>
        <w:t>в</w:t>
      </w:r>
      <w:r w:rsidRPr="007C796A">
        <w:rPr>
          <w:rFonts w:cstheme="minorHAnsi"/>
          <w:b/>
          <w:sz w:val="24"/>
          <w:szCs w:val="24"/>
        </w:rPr>
        <w:t xml:space="preserve"> </w:t>
      </w:r>
      <w:r w:rsidRPr="00045AF6">
        <w:rPr>
          <w:rFonts w:cstheme="minorHAnsi"/>
          <w:b/>
          <w:sz w:val="24"/>
          <w:szCs w:val="24"/>
          <w:lang w:val="en-US"/>
        </w:rPr>
        <w:t>html</w:t>
      </w:r>
      <w:r w:rsidRPr="007C796A">
        <w:rPr>
          <w:rFonts w:cstheme="minorHAnsi"/>
          <w:b/>
          <w:sz w:val="24"/>
          <w:szCs w:val="24"/>
        </w:rPr>
        <w:t>&lt;/</w:t>
      </w:r>
      <w:r w:rsidRPr="00045AF6">
        <w:rPr>
          <w:rFonts w:cstheme="minorHAnsi"/>
          <w:b/>
          <w:sz w:val="24"/>
          <w:szCs w:val="24"/>
          <w:lang w:val="en-US"/>
        </w:rPr>
        <w:t>title</w:t>
      </w:r>
      <w:r w:rsidRPr="007C796A">
        <w:rPr>
          <w:rFonts w:cstheme="minorHAnsi"/>
          <w:b/>
          <w:sz w:val="24"/>
          <w:szCs w:val="24"/>
        </w:rPr>
        <w:t>&gt;</w:t>
      </w:r>
    </w:p>
    <w:p w:rsidR="006F4C13" w:rsidRPr="00045AF6" w:rsidRDefault="006F4C13" w:rsidP="00100F43">
      <w:pPr>
        <w:rPr>
          <w:rFonts w:cstheme="minorHAnsi"/>
          <w:b/>
          <w:sz w:val="24"/>
          <w:szCs w:val="24"/>
          <w:lang w:val="en-US"/>
        </w:rPr>
      </w:pPr>
      <w:r w:rsidRPr="00045AF6">
        <w:rPr>
          <w:rFonts w:cstheme="minorHAnsi"/>
          <w:b/>
          <w:sz w:val="24"/>
          <w:szCs w:val="24"/>
          <w:lang w:val="en-US"/>
        </w:rPr>
        <w:t>&lt;/head&gt;</w:t>
      </w:r>
    </w:p>
    <w:p w:rsidR="004E26EA" w:rsidRDefault="006F4C13" w:rsidP="00100F43">
      <w:pPr>
        <w:rPr>
          <w:rFonts w:cstheme="minorHAnsi"/>
          <w:b/>
          <w:sz w:val="24"/>
          <w:szCs w:val="24"/>
          <w:lang w:val="en-US"/>
        </w:rPr>
      </w:pPr>
      <w:r w:rsidRPr="00045AF6">
        <w:rPr>
          <w:rFonts w:cstheme="minorHAnsi"/>
          <w:b/>
          <w:sz w:val="24"/>
          <w:szCs w:val="24"/>
          <w:lang w:val="en-US"/>
        </w:rPr>
        <w:t xml:space="preserve">&lt;body&gt; </w:t>
      </w:r>
    </w:p>
    <w:p w:rsidR="006F4C13" w:rsidRPr="00045AF6" w:rsidRDefault="006F4C13" w:rsidP="00100F43">
      <w:pPr>
        <w:rPr>
          <w:rFonts w:cstheme="minorHAnsi"/>
          <w:b/>
          <w:sz w:val="24"/>
          <w:szCs w:val="24"/>
          <w:lang w:val="en-US"/>
        </w:rPr>
      </w:pPr>
      <w:r w:rsidRPr="00045AF6">
        <w:rPr>
          <w:rFonts w:cstheme="minorHAnsi"/>
          <w:b/>
          <w:sz w:val="24"/>
          <w:szCs w:val="24"/>
        </w:rPr>
        <w:t>Сегодня</w:t>
      </w:r>
      <w:r w:rsidRPr="00045AF6">
        <w:rPr>
          <w:rFonts w:cstheme="minorHAnsi"/>
          <w:b/>
          <w:sz w:val="24"/>
          <w:szCs w:val="24"/>
          <w:lang w:val="en-US"/>
        </w:rPr>
        <w:t xml:space="preserve"> </w:t>
      </w:r>
      <w:r w:rsidRPr="003C2771">
        <w:rPr>
          <w:rFonts w:cstheme="minorHAnsi"/>
          <w:b/>
          <w:color w:val="E36C0A" w:themeColor="accent6" w:themeShade="BF"/>
          <w:sz w:val="24"/>
          <w:szCs w:val="24"/>
          <w:lang w:val="en-US"/>
        </w:rPr>
        <w:t xml:space="preserve">&lt;?php </w:t>
      </w:r>
      <w:r w:rsidRPr="00045AF6">
        <w:rPr>
          <w:rFonts w:cstheme="minorHAnsi"/>
          <w:b/>
          <w:sz w:val="24"/>
          <w:szCs w:val="24"/>
          <w:lang w:val="en-US"/>
        </w:rPr>
        <w:t>echo date</w:t>
      </w:r>
      <w:r w:rsidR="00045AF6" w:rsidRPr="00045AF6">
        <w:rPr>
          <w:rFonts w:cstheme="minorHAnsi"/>
          <w:b/>
          <w:sz w:val="24"/>
          <w:szCs w:val="24"/>
          <w:lang w:val="en-US"/>
        </w:rPr>
        <w:t>(</w:t>
      </w:r>
      <w:r w:rsidR="00045AF6">
        <w:rPr>
          <w:rFonts w:cstheme="minorHAnsi"/>
          <w:b/>
          <w:sz w:val="24"/>
          <w:szCs w:val="24"/>
          <w:lang w:val="en-US"/>
        </w:rPr>
        <w:t>‘</w:t>
      </w:r>
      <w:r w:rsidR="00045AF6" w:rsidRPr="00045AF6">
        <w:rPr>
          <w:rFonts w:cstheme="minorHAnsi"/>
          <w:b/>
          <w:sz w:val="24"/>
          <w:szCs w:val="24"/>
          <w:lang w:val="en-US"/>
        </w:rPr>
        <w:t>d.m.Y h:i’);</w:t>
      </w:r>
      <w:r w:rsidR="00045AF6" w:rsidRPr="003C2771">
        <w:rPr>
          <w:rFonts w:cstheme="minorHAnsi"/>
          <w:b/>
          <w:color w:val="E36C0A" w:themeColor="accent6" w:themeShade="BF"/>
          <w:sz w:val="24"/>
          <w:szCs w:val="24"/>
          <w:lang w:val="en-US"/>
        </w:rPr>
        <w:t>?</w:t>
      </w:r>
      <w:r w:rsidRPr="003C2771">
        <w:rPr>
          <w:rFonts w:cstheme="minorHAnsi"/>
          <w:b/>
          <w:color w:val="E36C0A" w:themeColor="accent6" w:themeShade="BF"/>
          <w:sz w:val="24"/>
          <w:szCs w:val="24"/>
          <w:lang w:val="en-US"/>
        </w:rPr>
        <w:t>&gt;</w:t>
      </w:r>
    </w:p>
    <w:p w:rsidR="006F4C13" w:rsidRPr="005F092D" w:rsidRDefault="006F4C13" w:rsidP="00100F43">
      <w:pPr>
        <w:rPr>
          <w:rFonts w:cstheme="minorHAnsi"/>
          <w:b/>
          <w:sz w:val="24"/>
          <w:szCs w:val="24"/>
        </w:rPr>
      </w:pPr>
      <w:r w:rsidRPr="004A71B1">
        <w:rPr>
          <w:rFonts w:cstheme="minorHAnsi"/>
          <w:b/>
          <w:sz w:val="24"/>
          <w:szCs w:val="24"/>
        </w:rPr>
        <w:t>&lt;/</w:t>
      </w:r>
      <w:r w:rsidRPr="00045AF6">
        <w:rPr>
          <w:rFonts w:cstheme="minorHAnsi"/>
          <w:b/>
          <w:sz w:val="24"/>
          <w:szCs w:val="24"/>
          <w:lang w:val="en-US"/>
        </w:rPr>
        <w:t>body</w:t>
      </w:r>
      <w:r w:rsidRPr="004A71B1">
        <w:rPr>
          <w:rFonts w:cstheme="minorHAnsi"/>
          <w:b/>
          <w:sz w:val="24"/>
          <w:szCs w:val="24"/>
        </w:rPr>
        <w:t>&gt;</w:t>
      </w:r>
    </w:p>
    <w:p w:rsidR="004F080B" w:rsidRPr="005F092D" w:rsidRDefault="004F080B" w:rsidP="00100F43">
      <w:pPr>
        <w:rPr>
          <w:rFonts w:cstheme="minorHAnsi"/>
          <w:b/>
          <w:sz w:val="24"/>
          <w:szCs w:val="24"/>
        </w:rPr>
      </w:pPr>
      <w:r w:rsidRPr="005F092D">
        <w:rPr>
          <w:rFonts w:cstheme="minorHAnsi"/>
          <w:b/>
          <w:sz w:val="24"/>
          <w:szCs w:val="24"/>
        </w:rPr>
        <w:t>&lt;</w:t>
      </w:r>
      <w:r>
        <w:rPr>
          <w:rFonts w:cstheme="minorHAnsi"/>
          <w:b/>
          <w:sz w:val="24"/>
          <w:szCs w:val="24"/>
          <w:lang w:val="en-US"/>
        </w:rPr>
        <w:t>html</w:t>
      </w:r>
      <w:r w:rsidRPr="005F092D">
        <w:rPr>
          <w:rFonts w:cstheme="minorHAnsi"/>
          <w:b/>
          <w:sz w:val="24"/>
          <w:szCs w:val="24"/>
        </w:rPr>
        <w:t>&gt;</w:t>
      </w:r>
    </w:p>
    <w:p w:rsidR="005F092D" w:rsidRDefault="005F092D" w:rsidP="00100F43">
      <w:pPr>
        <w:rPr>
          <w:rFonts w:cstheme="minorHAnsi"/>
          <w:b/>
          <w:color w:val="FF0000"/>
          <w:sz w:val="24"/>
          <w:szCs w:val="24"/>
        </w:rPr>
      </w:pPr>
    </w:p>
    <w:p w:rsidR="005F092D" w:rsidRDefault="005F092D" w:rsidP="00100F43">
      <w:pPr>
        <w:rPr>
          <w:rFonts w:cstheme="minorHAnsi"/>
          <w:b/>
          <w:color w:val="FF0000"/>
          <w:sz w:val="24"/>
          <w:szCs w:val="24"/>
        </w:rPr>
      </w:pPr>
    </w:p>
    <w:p w:rsidR="004F080B" w:rsidRPr="003C2771" w:rsidRDefault="004F080B" w:rsidP="00100F43">
      <w:pPr>
        <w:rPr>
          <w:rFonts w:cstheme="minorHAnsi"/>
          <w:b/>
          <w:color w:val="E36C0A" w:themeColor="accent6" w:themeShade="BF"/>
          <w:sz w:val="24"/>
          <w:szCs w:val="24"/>
        </w:rPr>
      </w:pPr>
      <w:r w:rsidRPr="003C2771">
        <w:rPr>
          <w:rFonts w:cstheme="minorHAnsi"/>
          <w:b/>
          <w:color w:val="E36C0A" w:themeColor="accent6" w:themeShade="BF"/>
          <w:sz w:val="24"/>
          <w:szCs w:val="24"/>
        </w:rPr>
        <w:t>Еще один более сложный пример:</w:t>
      </w:r>
    </w:p>
    <w:p w:rsidR="004F080B" w:rsidRPr="007C796A" w:rsidRDefault="004F080B" w:rsidP="004F080B">
      <w:pPr>
        <w:rPr>
          <w:rFonts w:cstheme="minorHAnsi"/>
          <w:b/>
          <w:sz w:val="24"/>
          <w:szCs w:val="24"/>
          <w:lang w:val="en-US"/>
        </w:rPr>
      </w:pPr>
      <w:proofErr w:type="gramStart"/>
      <w:r w:rsidRPr="007C796A">
        <w:rPr>
          <w:rFonts w:cstheme="minorHAnsi"/>
          <w:b/>
          <w:sz w:val="24"/>
          <w:szCs w:val="24"/>
          <w:lang w:val="en-US"/>
        </w:rPr>
        <w:t>&lt;!DOCTYPE</w:t>
      </w:r>
      <w:proofErr w:type="gramEnd"/>
      <w:r w:rsidRPr="007C796A">
        <w:rPr>
          <w:rFonts w:cstheme="minorHAnsi"/>
          <w:b/>
          <w:sz w:val="24"/>
          <w:szCs w:val="24"/>
          <w:lang w:val="en-US"/>
        </w:rPr>
        <w:t xml:space="preserve"> HTML&gt;</w:t>
      </w:r>
    </w:p>
    <w:p w:rsidR="004F080B" w:rsidRPr="003C2771" w:rsidRDefault="004F080B" w:rsidP="004F080B">
      <w:pPr>
        <w:rPr>
          <w:rFonts w:cstheme="minorHAnsi"/>
          <w:b/>
          <w:color w:val="E36C0A" w:themeColor="accent6" w:themeShade="BF"/>
          <w:sz w:val="24"/>
          <w:szCs w:val="24"/>
          <w:lang w:val="en-US"/>
        </w:rPr>
      </w:pPr>
      <w:r w:rsidRPr="003C2771">
        <w:rPr>
          <w:rFonts w:cstheme="minorHAnsi"/>
          <w:b/>
          <w:color w:val="E36C0A" w:themeColor="accent6" w:themeShade="BF"/>
          <w:sz w:val="24"/>
          <w:szCs w:val="24"/>
          <w:lang w:val="en-US"/>
        </w:rPr>
        <w:t>&lt;</w:t>
      </w:r>
      <w:proofErr w:type="gramStart"/>
      <w:r w:rsidRPr="003C2771">
        <w:rPr>
          <w:rFonts w:cstheme="minorHAnsi"/>
          <w:b/>
          <w:color w:val="E36C0A" w:themeColor="accent6" w:themeShade="BF"/>
          <w:sz w:val="24"/>
          <w:szCs w:val="24"/>
          <w:lang w:val="en-US"/>
        </w:rPr>
        <w:t>html</w:t>
      </w:r>
      <w:proofErr w:type="gramEnd"/>
      <w:r w:rsidRPr="003C2771">
        <w:rPr>
          <w:rFonts w:cstheme="minorHAnsi"/>
          <w:b/>
          <w:color w:val="E36C0A" w:themeColor="accent6" w:themeShade="BF"/>
          <w:sz w:val="24"/>
          <w:szCs w:val="24"/>
          <w:lang w:val="en-US"/>
        </w:rPr>
        <w:t>&gt;</w:t>
      </w:r>
    </w:p>
    <w:p w:rsidR="004F080B" w:rsidRPr="004F080B" w:rsidRDefault="004F080B" w:rsidP="004F080B">
      <w:pPr>
        <w:rPr>
          <w:rFonts w:cstheme="minorHAnsi"/>
          <w:b/>
          <w:color w:val="0070C0"/>
          <w:sz w:val="24"/>
          <w:szCs w:val="24"/>
          <w:lang w:val="en-US"/>
        </w:rPr>
      </w:pPr>
      <w:r w:rsidRPr="007C796A">
        <w:rPr>
          <w:rFonts w:cstheme="minorHAnsi"/>
          <w:b/>
          <w:color w:val="0070C0"/>
          <w:sz w:val="24"/>
          <w:szCs w:val="24"/>
          <w:lang w:val="en-US"/>
        </w:rPr>
        <w:t xml:space="preserve">    </w:t>
      </w:r>
      <w:r w:rsidRPr="004F080B">
        <w:rPr>
          <w:rFonts w:cstheme="minorHAnsi"/>
          <w:b/>
          <w:color w:val="0070C0"/>
          <w:sz w:val="24"/>
          <w:szCs w:val="24"/>
          <w:lang w:val="en-US"/>
        </w:rPr>
        <w:t>&lt;</w:t>
      </w:r>
      <w:proofErr w:type="gramStart"/>
      <w:r w:rsidRPr="004F080B">
        <w:rPr>
          <w:rFonts w:cstheme="minorHAnsi"/>
          <w:b/>
          <w:color w:val="0070C0"/>
          <w:sz w:val="24"/>
          <w:szCs w:val="24"/>
          <w:lang w:val="en-US"/>
        </w:rPr>
        <w:t>head</w:t>
      </w:r>
      <w:proofErr w:type="gramEnd"/>
      <w:r w:rsidRPr="004F080B">
        <w:rPr>
          <w:rFonts w:cstheme="minorHAnsi"/>
          <w:b/>
          <w:color w:val="0070C0"/>
          <w:sz w:val="24"/>
          <w:szCs w:val="24"/>
          <w:lang w:val="en-US"/>
        </w:rPr>
        <w:t>&gt;</w:t>
      </w:r>
    </w:p>
    <w:p w:rsidR="004F080B" w:rsidRPr="00AB29E0" w:rsidRDefault="004F080B" w:rsidP="004F080B">
      <w:pPr>
        <w:rPr>
          <w:rFonts w:cstheme="minorHAnsi"/>
          <w:b/>
          <w:sz w:val="24"/>
          <w:szCs w:val="24"/>
          <w:lang w:val="en-US"/>
        </w:rPr>
      </w:pPr>
      <w:r w:rsidRPr="004F080B">
        <w:rPr>
          <w:rFonts w:cstheme="minorHAnsi"/>
          <w:b/>
          <w:sz w:val="24"/>
          <w:szCs w:val="24"/>
          <w:lang w:val="en-US"/>
        </w:rPr>
        <w:t xml:space="preserve">        &lt;title&gt;</w:t>
      </w:r>
      <w:r w:rsidRPr="004F080B">
        <w:rPr>
          <w:rFonts w:cstheme="minorHAnsi"/>
          <w:b/>
          <w:sz w:val="24"/>
          <w:szCs w:val="24"/>
        </w:rPr>
        <w:t>Практикуем</w:t>
      </w:r>
      <w:r w:rsidRPr="004F080B">
        <w:rPr>
          <w:rFonts w:cstheme="minorHAnsi"/>
          <w:b/>
          <w:sz w:val="24"/>
          <w:szCs w:val="24"/>
          <w:lang w:val="en-US"/>
        </w:rPr>
        <w:t xml:space="preserve"> html </w:t>
      </w:r>
      <w:r w:rsidRPr="004F080B">
        <w:rPr>
          <w:rFonts w:cstheme="minorHAnsi"/>
          <w:b/>
          <w:sz w:val="24"/>
          <w:szCs w:val="24"/>
        </w:rPr>
        <w:t>и</w:t>
      </w:r>
      <w:r w:rsidRPr="004F080B">
        <w:rPr>
          <w:rFonts w:cstheme="minorHAnsi"/>
          <w:b/>
          <w:sz w:val="24"/>
          <w:szCs w:val="24"/>
          <w:lang w:val="en-US"/>
        </w:rPr>
        <w:t xml:space="preserve"> php&lt;/title&gt;</w:t>
      </w:r>
    </w:p>
    <w:p w:rsidR="005F092D" w:rsidRPr="00AB29E0" w:rsidRDefault="005F092D" w:rsidP="004F080B">
      <w:pPr>
        <w:rPr>
          <w:rFonts w:cstheme="minorHAnsi"/>
          <w:b/>
          <w:sz w:val="24"/>
          <w:szCs w:val="24"/>
          <w:lang w:val="en-US"/>
        </w:rPr>
      </w:pPr>
      <w:r w:rsidRPr="00AB29E0">
        <w:rPr>
          <w:rFonts w:cstheme="minorHAnsi"/>
          <w:b/>
          <w:sz w:val="24"/>
          <w:szCs w:val="24"/>
          <w:lang w:val="en-US"/>
        </w:rPr>
        <w:t xml:space="preserve">        </w:t>
      </w:r>
      <w:r>
        <w:rPr>
          <w:rFonts w:cstheme="minorHAnsi"/>
          <w:b/>
          <w:sz w:val="24"/>
          <w:szCs w:val="24"/>
          <w:lang w:val="en-US"/>
        </w:rPr>
        <w:t>&lt;meta charset="UTF-8"&gt;</w:t>
      </w:r>
    </w:p>
    <w:p w:rsidR="004F080B" w:rsidRPr="004F080B" w:rsidRDefault="004F080B" w:rsidP="004F080B">
      <w:pPr>
        <w:rPr>
          <w:rFonts w:cstheme="minorHAnsi"/>
          <w:b/>
          <w:color w:val="0070C0"/>
          <w:sz w:val="24"/>
          <w:szCs w:val="24"/>
          <w:lang w:val="en-US"/>
        </w:rPr>
      </w:pPr>
      <w:r w:rsidRPr="004F080B">
        <w:rPr>
          <w:rFonts w:cstheme="minorHAnsi"/>
          <w:b/>
          <w:color w:val="0070C0"/>
          <w:sz w:val="24"/>
          <w:szCs w:val="24"/>
          <w:lang w:val="en-US"/>
        </w:rPr>
        <w:t xml:space="preserve">    &lt;/head&gt;</w:t>
      </w:r>
    </w:p>
    <w:p w:rsidR="004F080B" w:rsidRPr="004F080B" w:rsidRDefault="004F080B" w:rsidP="004F080B">
      <w:pPr>
        <w:rPr>
          <w:rFonts w:cstheme="minorHAnsi"/>
          <w:b/>
          <w:sz w:val="24"/>
          <w:szCs w:val="24"/>
          <w:lang w:val="en-US"/>
        </w:rPr>
      </w:pPr>
      <w:r w:rsidRPr="004F080B">
        <w:rPr>
          <w:rFonts w:cstheme="minorHAnsi"/>
          <w:b/>
          <w:color w:val="0070C0"/>
          <w:sz w:val="24"/>
          <w:szCs w:val="24"/>
          <w:lang w:val="en-US"/>
        </w:rPr>
        <w:t xml:space="preserve">&lt;body </w:t>
      </w:r>
      <w:r w:rsidRPr="004F080B">
        <w:rPr>
          <w:rFonts w:cstheme="minorHAnsi"/>
          <w:b/>
          <w:sz w:val="24"/>
          <w:szCs w:val="24"/>
          <w:lang w:val="en-US"/>
        </w:rPr>
        <w:t>style="background:grey;"</w:t>
      </w:r>
      <w:r w:rsidRPr="005F092D">
        <w:rPr>
          <w:rFonts w:cstheme="minorHAnsi"/>
          <w:b/>
          <w:color w:val="31849B" w:themeColor="accent5" w:themeShade="BF"/>
          <w:sz w:val="24"/>
          <w:szCs w:val="24"/>
          <w:lang w:val="en-US"/>
        </w:rPr>
        <w:t>&gt;</w:t>
      </w:r>
    </w:p>
    <w:p w:rsidR="004F080B" w:rsidRPr="004F080B" w:rsidRDefault="004F080B" w:rsidP="004F080B">
      <w:pPr>
        <w:rPr>
          <w:rFonts w:cstheme="minorHAnsi"/>
          <w:b/>
          <w:sz w:val="24"/>
          <w:szCs w:val="24"/>
          <w:lang w:val="en-US"/>
        </w:rPr>
      </w:pPr>
      <w:r w:rsidRPr="003C2771">
        <w:rPr>
          <w:rFonts w:cstheme="minorHAnsi"/>
          <w:b/>
          <w:color w:val="E36C0A" w:themeColor="accent6" w:themeShade="BF"/>
          <w:sz w:val="24"/>
          <w:szCs w:val="24"/>
          <w:lang w:val="en-US"/>
        </w:rPr>
        <w:lastRenderedPageBreak/>
        <w:t xml:space="preserve">    &lt;p </w:t>
      </w:r>
      <w:r>
        <w:rPr>
          <w:rFonts w:cstheme="minorHAnsi"/>
          <w:b/>
          <w:sz w:val="24"/>
          <w:szCs w:val="24"/>
          <w:lang w:val="en-US"/>
        </w:rPr>
        <w:t>style="color: whitesmoke"&gt;</w:t>
      </w:r>
    </w:p>
    <w:p w:rsidR="004F080B" w:rsidRPr="007C796A" w:rsidRDefault="004F080B" w:rsidP="004F080B">
      <w:pPr>
        <w:rPr>
          <w:rFonts w:cstheme="minorHAnsi"/>
          <w:b/>
          <w:color w:val="FF0000"/>
          <w:sz w:val="24"/>
          <w:szCs w:val="24"/>
          <w:lang w:val="en-US"/>
        </w:rPr>
      </w:pPr>
      <w:proofErr w:type="gramStart"/>
      <w:r w:rsidRPr="007C796A">
        <w:rPr>
          <w:rFonts w:cstheme="minorHAnsi"/>
          <w:b/>
          <w:color w:val="FF0000"/>
          <w:sz w:val="24"/>
          <w:szCs w:val="24"/>
          <w:lang w:val="en-US"/>
        </w:rPr>
        <w:t>&lt;?</w:t>
      </w:r>
      <w:r w:rsidRPr="004F080B">
        <w:rPr>
          <w:rFonts w:cstheme="minorHAnsi"/>
          <w:b/>
          <w:color w:val="FF0000"/>
          <w:sz w:val="24"/>
          <w:szCs w:val="24"/>
          <w:lang w:val="en-US"/>
        </w:rPr>
        <w:t>php</w:t>
      </w:r>
      <w:proofErr w:type="gramEnd"/>
    </w:p>
    <w:p w:rsidR="004F080B" w:rsidRPr="007C796A" w:rsidRDefault="004F080B" w:rsidP="004F080B">
      <w:pPr>
        <w:rPr>
          <w:rFonts w:cstheme="minorHAnsi"/>
          <w:b/>
          <w:sz w:val="24"/>
          <w:szCs w:val="24"/>
          <w:lang w:val="en-US"/>
        </w:rPr>
      </w:pPr>
      <w:r w:rsidRPr="007C796A">
        <w:rPr>
          <w:rFonts w:cstheme="minorHAnsi"/>
          <w:b/>
          <w:sz w:val="24"/>
          <w:szCs w:val="24"/>
          <w:lang w:val="en-US"/>
        </w:rPr>
        <w:t>$</w:t>
      </w:r>
      <w:r w:rsidRPr="004F080B">
        <w:rPr>
          <w:rFonts w:cstheme="minorHAnsi"/>
          <w:b/>
          <w:sz w:val="24"/>
          <w:szCs w:val="24"/>
          <w:lang w:val="en-US"/>
        </w:rPr>
        <w:t>a</w:t>
      </w:r>
      <w:r w:rsidRPr="007C796A">
        <w:rPr>
          <w:rFonts w:cstheme="minorHAnsi"/>
          <w:b/>
          <w:sz w:val="24"/>
          <w:szCs w:val="24"/>
          <w:lang w:val="en-US"/>
        </w:rPr>
        <w:t xml:space="preserve"> = 50;</w:t>
      </w:r>
    </w:p>
    <w:p w:rsidR="004F080B" w:rsidRPr="004F080B" w:rsidRDefault="004F080B" w:rsidP="004F080B">
      <w:pPr>
        <w:rPr>
          <w:rFonts w:cstheme="minorHAnsi"/>
          <w:b/>
          <w:sz w:val="24"/>
          <w:szCs w:val="24"/>
        </w:rPr>
      </w:pPr>
      <w:r w:rsidRPr="004F080B">
        <w:rPr>
          <w:rFonts w:cstheme="minorHAnsi"/>
          <w:b/>
          <w:sz w:val="24"/>
          <w:szCs w:val="24"/>
        </w:rPr>
        <w:t>echo 'Городу Сумы необходимо закупить $a автобусов для замены маршруток &lt;br&gt;';</w:t>
      </w:r>
    </w:p>
    <w:p w:rsidR="004F080B" w:rsidRPr="005F092D" w:rsidRDefault="004F080B" w:rsidP="004F080B">
      <w:pPr>
        <w:rPr>
          <w:rFonts w:cstheme="minorHAnsi"/>
          <w:b/>
          <w:sz w:val="24"/>
          <w:szCs w:val="24"/>
        </w:rPr>
      </w:pPr>
      <w:r w:rsidRPr="004F080B">
        <w:rPr>
          <w:rFonts w:cstheme="minorHAnsi"/>
          <w:b/>
          <w:sz w:val="24"/>
          <w:szCs w:val="24"/>
        </w:rPr>
        <w:t>echo "Городу Сумы необходимо закупить $a автобусов для замены маршруток &lt;br&gt;";</w:t>
      </w:r>
    </w:p>
    <w:p w:rsidR="004F080B" w:rsidRPr="005F092D" w:rsidRDefault="004F080B" w:rsidP="004F080B">
      <w:pPr>
        <w:rPr>
          <w:rFonts w:cstheme="minorHAnsi"/>
          <w:b/>
          <w:sz w:val="24"/>
          <w:szCs w:val="24"/>
        </w:rPr>
      </w:pPr>
      <w:r>
        <w:rPr>
          <w:rFonts w:cstheme="minorHAnsi"/>
          <w:b/>
          <w:sz w:val="24"/>
          <w:szCs w:val="24"/>
        </w:rPr>
        <w:t>любой другой код</w:t>
      </w:r>
    </w:p>
    <w:p w:rsidR="004F080B" w:rsidRPr="005F092D" w:rsidRDefault="004F080B" w:rsidP="004F080B">
      <w:pPr>
        <w:rPr>
          <w:rFonts w:cstheme="minorHAnsi"/>
          <w:b/>
          <w:color w:val="FF0000"/>
          <w:sz w:val="24"/>
          <w:szCs w:val="24"/>
        </w:rPr>
      </w:pPr>
      <w:r w:rsidRPr="005F092D">
        <w:rPr>
          <w:rFonts w:cstheme="minorHAnsi"/>
          <w:b/>
          <w:color w:val="FF0000"/>
          <w:sz w:val="24"/>
          <w:szCs w:val="24"/>
        </w:rPr>
        <w:t>?&gt;</w:t>
      </w:r>
    </w:p>
    <w:p w:rsidR="004F080B" w:rsidRPr="005F092D" w:rsidRDefault="004F080B" w:rsidP="004F080B">
      <w:pPr>
        <w:rPr>
          <w:rFonts w:cstheme="minorHAnsi"/>
          <w:b/>
          <w:color w:val="E36C0A" w:themeColor="accent6" w:themeShade="BF"/>
          <w:sz w:val="24"/>
          <w:szCs w:val="24"/>
        </w:rPr>
      </w:pPr>
      <w:r w:rsidRPr="005F092D">
        <w:rPr>
          <w:rFonts w:cstheme="minorHAnsi"/>
          <w:b/>
          <w:color w:val="E36C0A" w:themeColor="accent6" w:themeShade="BF"/>
          <w:sz w:val="24"/>
          <w:szCs w:val="24"/>
        </w:rPr>
        <w:t>&lt;/</w:t>
      </w:r>
      <w:r w:rsidRPr="004F080B">
        <w:rPr>
          <w:rFonts w:cstheme="minorHAnsi"/>
          <w:b/>
          <w:color w:val="E36C0A" w:themeColor="accent6" w:themeShade="BF"/>
          <w:sz w:val="24"/>
          <w:szCs w:val="24"/>
          <w:lang w:val="en-US"/>
        </w:rPr>
        <w:t>p</w:t>
      </w:r>
      <w:r w:rsidRPr="005F092D">
        <w:rPr>
          <w:rFonts w:cstheme="minorHAnsi"/>
          <w:b/>
          <w:color w:val="E36C0A" w:themeColor="accent6" w:themeShade="BF"/>
          <w:sz w:val="24"/>
          <w:szCs w:val="24"/>
        </w:rPr>
        <w:t>&gt;</w:t>
      </w:r>
    </w:p>
    <w:p w:rsidR="004F080B" w:rsidRPr="005F092D" w:rsidRDefault="004F080B" w:rsidP="004F080B">
      <w:pPr>
        <w:rPr>
          <w:rFonts w:cstheme="minorHAnsi"/>
          <w:b/>
          <w:color w:val="0070C0"/>
          <w:sz w:val="24"/>
          <w:szCs w:val="24"/>
        </w:rPr>
      </w:pPr>
      <w:r w:rsidRPr="005F092D">
        <w:rPr>
          <w:rFonts w:cstheme="minorHAnsi"/>
          <w:b/>
          <w:color w:val="0070C0"/>
          <w:sz w:val="24"/>
          <w:szCs w:val="24"/>
        </w:rPr>
        <w:t>&lt;/</w:t>
      </w:r>
      <w:r w:rsidRPr="004F080B">
        <w:rPr>
          <w:rFonts w:cstheme="minorHAnsi"/>
          <w:b/>
          <w:color w:val="0070C0"/>
          <w:sz w:val="24"/>
          <w:szCs w:val="24"/>
          <w:lang w:val="en-US"/>
        </w:rPr>
        <w:t>body</w:t>
      </w:r>
      <w:r w:rsidRPr="005F092D">
        <w:rPr>
          <w:rFonts w:cstheme="minorHAnsi"/>
          <w:b/>
          <w:color w:val="0070C0"/>
          <w:sz w:val="24"/>
          <w:szCs w:val="24"/>
        </w:rPr>
        <w:t>&gt;</w:t>
      </w:r>
    </w:p>
    <w:p w:rsidR="004F080B" w:rsidRDefault="004F080B" w:rsidP="004F080B">
      <w:pPr>
        <w:rPr>
          <w:rFonts w:cstheme="minorHAnsi"/>
          <w:b/>
          <w:color w:val="E36C0A" w:themeColor="accent6" w:themeShade="BF"/>
          <w:sz w:val="24"/>
          <w:szCs w:val="24"/>
          <w:lang w:val="en-US"/>
        </w:rPr>
      </w:pPr>
      <w:r w:rsidRPr="004F080B">
        <w:rPr>
          <w:rFonts w:cstheme="minorHAnsi"/>
          <w:b/>
          <w:color w:val="E36C0A" w:themeColor="accent6" w:themeShade="BF"/>
          <w:sz w:val="24"/>
          <w:szCs w:val="24"/>
          <w:lang w:val="en-US"/>
        </w:rPr>
        <w:t>&lt;/html&gt;</w:t>
      </w:r>
    </w:p>
    <w:p w:rsidR="004F080B" w:rsidRDefault="004F080B" w:rsidP="004F080B">
      <w:pPr>
        <w:rPr>
          <w:rFonts w:cstheme="minorHAnsi"/>
          <w:b/>
          <w:color w:val="000000" w:themeColor="text1"/>
          <w:sz w:val="24"/>
          <w:szCs w:val="24"/>
        </w:rPr>
      </w:pPr>
      <w:r>
        <w:rPr>
          <w:rFonts w:cstheme="minorHAnsi"/>
          <w:color w:val="000000" w:themeColor="text1"/>
          <w:sz w:val="24"/>
          <w:szCs w:val="24"/>
        </w:rPr>
        <w:t xml:space="preserve">Выведет весь интерпретируемый код </w:t>
      </w:r>
      <w:r w:rsidRPr="004F080B">
        <w:rPr>
          <w:rFonts w:cstheme="minorHAnsi"/>
          <w:b/>
          <w:color w:val="FF0000"/>
          <w:sz w:val="24"/>
          <w:szCs w:val="24"/>
          <w:lang w:val="en-US"/>
        </w:rPr>
        <w:t>php</w:t>
      </w:r>
      <w:r>
        <w:rPr>
          <w:rFonts w:cstheme="minorHAnsi"/>
          <w:color w:val="000000" w:themeColor="text1"/>
          <w:sz w:val="24"/>
          <w:szCs w:val="24"/>
        </w:rPr>
        <w:t xml:space="preserve">, который находиться внутри тегов </w:t>
      </w:r>
      <w:r w:rsidRPr="004F080B">
        <w:rPr>
          <w:rFonts w:cstheme="minorHAnsi"/>
          <w:b/>
          <w:color w:val="E36C0A" w:themeColor="accent6" w:themeShade="BF"/>
          <w:sz w:val="24"/>
          <w:szCs w:val="24"/>
        </w:rPr>
        <w:t>&lt;</w:t>
      </w:r>
      <w:r w:rsidRPr="004F080B">
        <w:rPr>
          <w:rFonts w:cstheme="minorHAnsi"/>
          <w:b/>
          <w:color w:val="E36C0A" w:themeColor="accent6" w:themeShade="BF"/>
          <w:sz w:val="24"/>
          <w:szCs w:val="24"/>
          <w:lang w:val="en-US"/>
        </w:rPr>
        <w:t>p</w:t>
      </w:r>
      <w:r w:rsidRPr="004F080B">
        <w:rPr>
          <w:rFonts w:cstheme="minorHAnsi"/>
          <w:b/>
          <w:color w:val="E36C0A" w:themeColor="accent6" w:themeShade="BF"/>
          <w:sz w:val="24"/>
          <w:szCs w:val="24"/>
        </w:rPr>
        <w:t>&gt;</w:t>
      </w:r>
      <w:r>
        <w:rPr>
          <w:rFonts w:cstheme="minorHAnsi"/>
          <w:color w:val="000000" w:themeColor="text1"/>
          <w:sz w:val="24"/>
          <w:szCs w:val="24"/>
        </w:rPr>
        <w:t>в виде параграфа</w:t>
      </w:r>
      <w:r w:rsidRPr="004F080B">
        <w:rPr>
          <w:rFonts w:cstheme="minorHAnsi"/>
          <w:b/>
          <w:color w:val="E36C0A" w:themeColor="accent6" w:themeShade="BF"/>
          <w:sz w:val="24"/>
          <w:szCs w:val="24"/>
        </w:rPr>
        <w:t>&lt;</w:t>
      </w:r>
      <w:r w:rsidRPr="004F080B">
        <w:rPr>
          <w:rFonts w:cstheme="minorHAnsi"/>
          <w:b/>
          <w:color w:val="E36C0A" w:themeColor="accent6" w:themeShade="BF"/>
          <w:sz w:val="24"/>
          <w:szCs w:val="24"/>
          <w:lang w:val="en-US"/>
        </w:rPr>
        <w:t>p</w:t>
      </w:r>
      <w:r w:rsidRPr="004F080B">
        <w:rPr>
          <w:rFonts w:cstheme="minorHAnsi"/>
          <w:color w:val="E36C0A" w:themeColor="accent6" w:themeShade="BF"/>
          <w:sz w:val="24"/>
          <w:szCs w:val="24"/>
        </w:rPr>
        <w:t>&gt;</w:t>
      </w:r>
      <w:r w:rsidRPr="004F080B">
        <w:rPr>
          <w:rFonts w:cstheme="minorHAnsi"/>
          <w:color w:val="000000" w:themeColor="text1"/>
          <w:sz w:val="24"/>
          <w:szCs w:val="24"/>
        </w:rPr>
        <w:t xml:space="preserve">, с заданными параметрами </w:t>
      </w:r>
      <w:r w:rsidRPr="003C2771">
        <w:rPr>
          <w:rFonts w:cstheme="minorHAnsi"/>
          <w:b/>
          <w:color w:val="E36C0A" w:themeColor="accent6" w:themeShade="BF"/>
          <w:sz w:val="24"/>
          <w:szCs w:val="24"/>
          <w:lang w:val="en-US"/>
        </w:rPr>
        <w:t>html</w:t>
      </w:r>
      <w:r w:rsidRPr="004F080B">
        <w:rPr>
          <w:rFonts w:cstheme="minorHAnsi"/>
          <w:color w:val="000000" w:themeColor="text1"/>
          <w:sz w:val="24"/>
          <w:szCs w:val="24"/>
        </w:rPr>
        <w:t>, а именно</w:t>
      </w:r>
      <w:r>
        <w:rPr>
          <w:rFonts w:cstheme="minorHAnsi"/>
          <w:color w:val="000000" w:themeColor="text1"/>
          <w:sz w:val="24"/>
          <w:szCs w:val="24"/>
        </w:rPr>
        <w:t xml:space="preserve"> </w:t>
      </w:r>
      <w:r w:rsidRPr="00D17B70">
        <w:rPr>
          <w:rFonts w:cstheme="minorHAnsi"/>
          <w:b/>
          <w:color w:val="FF0000"/>
          <w:sz w:val="24"/>
          <w:szCs w:val="24"/>
        </w:rPr>
        <w:t>белый текст</w:t>
      </w:r>
      <w:r w:rsidRPr="00D17B70">
        <w:rPr>
          <w:rFonts w:cstheme="minorHAnsi"/>
          <w:color w:val="FF0000"/>
          <w:sz w:val="24"/>
          <w:szCs w:val="24"/>
        </w:rPr>
        <w:t xml:space="preserve"> </w:t>
      </w:r>
      <w:proofErr w:type="gramStart"/>
      <w:r>
        <w:rPr>
          <w:rFonts w:cstheme="minorHAnsi"/>
          <w:color w:val="000000" w:themeColor="text1"/>
          <w:sz w:val="24"/>
          <w:szCs w:val="24"/>
        </w:rPr>
        <w:t>на</w:t>
      </w:r>
      <w:proofErr w:type="gramEnd"/>
      <w:r>
        <w:rPr>
          <w:rFonts w:cstheme="minorHAnsi"/>
          <w:color w:val="000000" w:themeColor="text1"/>
          <w:sz w:val="24"/>
          <w:szCs w:val="24"/>
        </w:rPr>
        <w:t xml:space="preserve"> </w:t>
      </w:r>
      <w:r w:rsidRPr="00D17B70">
        <w:rPr>
          <w:rFonts w:cstheme="minorHAnsi"/>
          <w:b/>
          <w:color w:val="FF0000"/>
          <w:sz w:val="24"/>
          <w:szCs w:val="24"/>
        </w:rPr>
        <w:t>сером</w:t>
      </w:r>
      <w:r>
        <w:rPr>
          <w:rFonts w:cstheme="minorHAnsi"/>
          <w:color w:val="000000" w:themeColor="text1"/>
          <w:sz w:val="24"/>
          <w:szCs w:val="24"/>
        </w:rPr>
        <w:t xml:space="preserve"> бекграунде</w:t>
      </w:r>
      <w:r w:rsidRPr="004F080B">
        <w:rPr>
          <w:rFonts w:cstheme="minorHAnsi"/>
          <w:color w:val="000000" w:themeColor="text1"/>
          <w:sz w:val="24"/>
          <w:szCs w:val="24"/>
        </w:rPr>
        <w:t>:</w:t>
      </w:r>
      <w:r>
        <w:rPr>
          <w:rFonts w:cstheme="minorHAnsi"/>
          <w:b/>
          <w:color w:val="000000" w:themeColor="text1"/>
          <w:sz w:val="24"/>
          <w:szCs w:val="24"/>
        </w:rPr>
        <w:t xml:space="preserve"> </w:t>
      </w:r>
    </w:p>
    <w:p w:rsidR="004F080B" w:rsidRPr="004F080B" w:rsidRDefault="004F080B" w:rsidP="004F080B">
      <w:pPr>
        <w:rPr>
          <w:rFonts w:cstheme="minorHAnsi"/>
          <w:color w:val="000000" w:themeColor="text1"/>
          <w:sz w:val="24"/>
          <w:szCs w:val="24"/>
        </w:rPr>
      </w:pPr>
      <w:r>
        <w:rPr>
          <w:color w:val="F5F5F5"/>
          <w:sz w:val="27"/>
          <w:szCs w:val="27"/>
          <w:shd w:val="clear" w:color="auto" w:fill="808080"/>
        </w:rPr>
        <w:t>Городу Сумы необходимо закупить $a автобусов для замены маршруток </w:t>
      </w:r>
      <w:r>
        <w:rPr>
          <w:color w:val="F5F5F5"/>
          <w:sz w:val="27"/>
          <w:szCs w:val="27"/>
        </w:rPr>
        <w:br/>
      </w:r>
      <w:r>
        <w:rPr>
          <w:color w:val="F5F5F5"/>
          <w:sz w:val="27"/>
          <w:szCs w:val="27"/>
          <w:shd w:val="clear" w:color="auto" w:fill="808080"/>
        </w:rPr>
        <w:t>Городу Сумы необходимо закупить 50 автобусов для замены маршруток </w:t>
      </w:r>
    </w:p>
    <w:p w:rsidR="004F080B" w:rsidRPr="004F080B" w:rsidRDefault="004F080B" w:rsidP="004F080B">
      <w:pPr>
        <w:rPr>
          <w:rFonts w:cstheme="minorHAnsi"/>
          <w:b/>
          <w:color w:val="FF0000"/>
          <w:sz w:val="24"/>
          <w:szCs w:val="24"/>
        </w:rPr>
      </w:pPr>
    </w:p>
    <w:p w:rsidR="000D6A86" w:rsidRPr="00B447EC" w:rsidRDefault="000D6A86" w:rsidP="000D6A86">
      <w:pPr>
        <w:rPr>
          <w:rFonts w:ascii="Arial Black" w:hAnsi="Arial Black" w:cstheme="minorHAnsi"/>
          <w:b/>
          <w:color w:val="E36C0A" w:themeColor="accent6" w:themeShade="BF"/>
          <w:sz w:val="36"/>
          <w:szCs w:val="36"/>
          <w:u w:val="single"/>
        </w:rPr>
      </w:pPr>
      <w:r w:rsidRPr="003C2771">
        <w:rPr>
          <w:rFonts w:ascii="Arial Black" w:hAnsi="Arial Black" w:cstheme="minorHAnsi"/>
          <w:b/>
          <w:color w:val="FF0000"/>
          <w:sz w:val="36"/>
          <w:szCs w:val="36"/>
          <w:u w:val="single"/>
        </w:rPr>
        <w:t>Операторы сравнения</w:t>
      </w:r>
    </w:p>
    <w:p w:rsidR="000D6A86" w:rsidRPr="00E6185B" w:rsidRDefault="000D6A86" w:rsidP="000D6A86">
      <w:pPr>
        <w:rPr>
          <w:rFonts w:cstheme="minorHAnsi"/>
          <w:b/>
          <w:color w:val="FF0000"/>
          <w:sz w:val="24"/>
          <w:szCs w:val="24"/>
        </w:rPr>
      </w:pPr>
      <w:r w:rsidRPr="003C2771">
        <w:rPr>
          <w:rFonts w:cstheme="minorHAnsi"/>
          <w:b/>
          <w:color w:val="E36C0A" w:themeColor="accent6" w:themeShade="BF"/>
          <w:sz w:val="24"/>
          <w:szCs w:val="24"/>
        </w:rPr>
        <w:t>&gt;</w:t>
      </w:r>
      <w:r>
        <w:rPr>
          <w:rFonts w:cstheme="minorHAnsi"/>
          <w:b/>
          <w:color w:val="FF0000"/>
          <w:sz w:val="24"/>
          <w:szCs w:val="24"/>
        </w:rPr>
        <w:t xml:space="preserve"> </w:t>
      </w:r>
      <w:r w:rsidRPr="00E6185B">
        <w:rPr>
          <w:rFonts w:cstheme="minorHAnsi"/>
          <w:b/>
          <w:color w:val="FF0000"/>
          <w:sz w:val="24"/>
          <w:szCs w:val="24"/>
        </w:rPr>
        <w:t xml:space="preserve"> </w:t>
      </w:r>
      <w:r w:rsidRPr="008869ED">
        <w:rPr>
          <w:rFonts w:cstheme="minorHAnsi"/>
          <w:sz w:val="24"/>
          <w:szCs w:val="24"/>
        </w:rPr>
        <w:t>больше</w:t>
      </w:r>
    </w:p>
    <w:p w:rsidR="000D6A86" w:rsidRPr="00E6185B" w:rsidRDefault="000D6A86" w:rsidP="000D6A86">
      <w:pPr>
        <w:rPr>
          <w:rFonts w:cstheme="minorHAnsi"/>
          <w:b/>
          <w:color w:val="FF0000"/>
          <w:sz w:val="24"/>
          <w:szCs w:val="24"/>
        </w:rPr>
      </w:pPr>
      <w:r w:rsidRPr="003C2771">
        <w:rPr>
          <w:rFonts w:cstheme="minorHAnsi"/>
          <w:b/>
          <w:color w:val="E36C0A" w:themeColor="accent6" w:themeShade="BF"/>
          <w:sz w:val="24"/>
          <w:szCs w:val="24"/>
        </w:rPr>
        <w:t>&lt;</w:t>
      </w:r>
      <w:r>
        <w:rPr>
          <w:rFonts w:cstheme="minorHAnsi"/>
          <w:b/>
          <w:color w:val="FF0000"/>
          <w:sz w:val="24"/>
          <w:szCs w:val="24"/>
        </w:rPr>
        <w:t xml:space="preserve"> </w:t>
      </w:r>
      <w:r w:rsidRPr="008869ED">
        <w:rPr>
          <w:rFonts w:cstheme="minorHAnsi"/>
          <w:sz w:val="24"/>
          <w:szCs w:val="24"/>
        </w:rPr>
        <w:t>меньше</w:t>
      </w:r>
    </w:p>
    <w:p w:rsidR="000D6A86" w:rsidRPr="008869ED" w:rsidRDefault="000D6A86" w:rsidP="000D6A86">
      <w:pPr>
        <w:rPr>
          <w:rFonts w:cstheme="minorHAnsi"/>
          <w:color w:val="FF0000"/>
          <w:sz w:val="24"/>
          <w:szCs w:val="24"/>
        </w:rPr>
      </w:pPr>
      <w:r w:rsidRPr="003C2771">
        <w:rPr>
          <w:rFonts w:cstheme="minorHAnsi"/>
          <w:b/>
          <w:color w:val="E36C0A" w:themeColor="accent6" w:themeShade="BF"/>
          <w:sz w:val="24"/>
          <w:szCs w:val="24"/>
        </w:rPr>
        <w:t>&gt;=</w:t>
      </w:r>
      <w:r>
        <w:rPr>
          <w:rFonts w:cstheme="minorHAnsi"/>
          <w:b/>
          <w:color w:val="FF0000"/>
          <w:sz w:val="24"/>
          <w:szCs w:val="24"/>
        </w:rPr>
        <w:t xml:space="preserve"> </w:t>
      </w:r>
      <w:r w:rsidRPr="008869ED">
        <w:rPr>
          <w:rFonts w:cstheme="minorHAnsi"/>
          <w:sz w:val="24"/>
          <w:szCs w:val="24"/>
        </w:rPr>
        <w:t>больше или равно</w:t>
      </w:r>
    </w:p>
    <w:p w:rsidR="000D6A86" w:rsidRPr="00E6185B" w:rsidRDefault="000D6A86" w:rsidP="000D6A86">
      <w:pPr>
        <w:rPr>
          <w:rFonts w:cstheme="minorHAnsi"/>
          <w:b/>
          <w:color w:val="FF0000"/>
          <w:sz w:val="24"/>
          <w:szCs w:val="24"/>
        </w:rPr>
      </w:pPr>
      <w:r w:rsidRPr="003C2771">
        <w:rPr>
          <w:rFonts w:cstheme="minorHAnsi"/>
          <w:b/>
          <w:color w:val="E36C0A" w:themeColor="accent6" w:themeShade="BF"/>
          <w:sz w:val="24"/>
          <w:szCs w:val="24"/>
        </w:rPr>
        <w:t>&lt;=</w:t>
      </w:r>
      <w:r>
        <w:rPr>
          <w:rFonts w:cstheme="minorHAnsi"/>
          <w:b/>
          <w:color w:val="FF0000"/>
          <w:sz w:val="24"/>
          <w:szCs w:val="24"/>
        </w:rPr>
        <w:t xml:space="preserve"> </w:t>
      </w:r>
      <w:r w:rsidRPr="008869ED">
        <w:rPr>
          <w:rFonts w:cstheme="minorHAnsi"/>
          <w:sz w:val="24"/>
          <w:szCs w:val="24"/>
        </w:rPr>
        <w:t>меньше или равно</w:t>
      </w:r>
    </w:p>
    <w:p w:rsidR="000D6A86" w:rsidRPr="00E6185B" w:rsidRDefault="000D6A86" w:rsidP="000D6A86">
      <w:pPr>
        <w:rPr>
          <w:rFonts w:cstheme="minorHAnsi"/>
          <w:b/>
          <w:color w:val="FF0000"/>
          <w:sz w:val="24"/>
          <w:szCs w:val="24"/>
        </w:rPr>
      </w:pPr>
      <w:r w:rsidRPr="003C2771">
        <w:rPr>
          <w:rFonts w:cstheme="minorHAnsi"/>
          <w:b/>
          <w:color w:val="E36C0A" w:themeColor="accent6" w:themeShade="BF"/>
          <w:sz w:val="24"/>
          <w:szCs w:val="24"/>
        </w:rPr>
        <w:t>==</w:t>
      </w:r>
      <w:r>
        <w:rPr>
          <w:rFonts w:cstheme="minorHAnsi"/>
          <w:b/>
          <w:color w:val="FF0000"/>
          <w:sz w:val="24"/>
          <w:szCs w:val="24"/>
        </w:rPr>
        <w:t xml:space="preserve"> </w:t>
      </w:r>
      <w:r w:rsidRPr="008869ED">
        <w:rPr>
          <w:rFonts w:cstheme="minorHAnsi"/>
          <w:sz w:val="24"/>
          <w:szCs w:val="24"/>
        </w:rPr>
        <w:t>равно</w:t>
      </w:r>
    </w:p>
    <w:p w:rsidR="000D6A86" w:rsidRDefault="000D6A86" w:rsidP="000D6A86">
      <w:pPr>
        <w:rPr>
          <w:rFonts w:cstheme="minorHAnsi"/>
          <w:sz w:val="24"/>
          <w:szCs w:val="24"/>
        </w:rPr>
      </w:pPr>
      <w:r w:rsidRPr="003C2771">
        <w:rPr>
          <w:rFonts w:cstheme="minorHAnsi"/>
          <w:b/>
          <w:color w:val="E36C0A" w:themeColor="accent6" w:themeShade="BF"/>
          <w:sz w:val="24"/>
          <w:szCs w:val="24"/>
        </w:rPr>
        <w:t>!=</w:t>
      </w:r>
      <w:r>
        <w:rPr>
          <w:rFonts w:cstheme="minorHAnsi"/>
          <w:b/>
          <w:color w:val="FF0000"/>
          <w:sz w:val="24"/>
          <w:szCs w:val="24"/>
        </w:rPr>
        <w:t xml:space="preserve"> </w:t>
      </w:r>
      <w:r w:rsidRPr="008869ED">
        <w:rPr>
          <w:rFonts w:cstheme="minorHAnsi"/>
          <w:sz w:val="24"/>
          <w:szCs w:val="24"/>
        </w:rPr>
        <w:t>не равно</w:t>
      </w:r>
    </w:p>
    <w:p w:rsidR="000D6A86" w:rsidRPr="003C2771" w:rsidRDefault="000D6A86" w:rsidP="000D6A86">
      <w:pPr>
        <w:rPr>
          <w:rFonts w:ascii="Arial Black" w:hAnsi="Arial Black" w:cstheme="minorHAnsi"/>
          <w:b/>
          <w:color w:val="FF0000"/>
          <w:sz w:val="36"/>
          <w:szCs w:val="36"/>
          <w:u w:val="single"/>
        </w:rPr>
      </w:pPr>
      <w:r w:rsidRPr="003C2771">
        <w:rPr>
          <w:rFonts w:ascii="Arial Black" w:hAnsi="Arial Black" w:cstheme="minorHAnsi"/>
          <w:b/>
          <w:color w:val="FF0000"/>
          <w:sz w:val="36"/>
          <w:szCs w:val="36"/>
          <w:u w:val="single"/>
        </w:rPr>
        <w:t>Логические операторы</w:t>
      </w:r>
    </w:p>
    <w:p w:rsidR="000D6A86" w:rsidRPr="003C2771" w:rsidRDefault="000D6A86" w:rsidP="000D6A86">
      <w:pPr>
        <w:rPr>
          <w:rFonts w:cstheme="minorHAnsi"/>
          <w:b/>
          <w:color w:val="E36C0A" w:themeColor="accent6" w:themeShade="BF"/>
          <w:sz w:val="24"/>
          <w:szCs w:val="24"/>
        </w:rPr>
      </w:pPr>
      <w:r w:rsidRPr="003C2771">
        <w:rPr>
          <w:rFonts w:cstheme="minorHAnsi"/>
          <w:b/>
          <w:color w:val="E36C0A" w:themeColor="accent6" w:themeShade="BF"/>
          <w:sz w:val="24"/>
          <w:szCs w:val="24"/>
          <w:lang w:val="en-US"/>
        </w:rPr>
        <w:t>and</w:t>
      </w:r>
      <w:r w:rsidRPr="003C2771">
        <w:rPr>
          <w:rFonts w:cstheme="minorHAnsi"/>
          <w:b/>
          <w:color w:val="E36C0A" w:themeColor="accent6" w:themeShade="BF"/>
          <w:sz w:val="24"/>
          <w:szCs w:val="24"/>
        </w:rPr>
        <w:t xml:space="preserve"> (и)</w:t>
      </w:r>
      <w:r w:rsidR="00D17B70" w:rsidRPr="003C2771">
        <w:rPr>
          <w:rFonts w:cstheme="minorHAnsi"/>
          <w:b/>
          <w:color w:val="E36C0A" w:themeColor="accent6" w:themeShade="BF"/>
          <w:sz w:val="24"/>
          <w:szCs w:val="24"/>
        </w:rPr>
        <w:t xml:space="preserve"> &amp;&amp; </w:t>
      </w:r>
    </w:p>
    <w:p w:rsidR="000D6A86" w:rsidRPr="003C2771" w:rsidRDefault="000D6A86" w:rsidP="000D6A86">
      <w:pPr>
        <w:rPr>
          <w:rFonts w:cstheme="minorHAnsi"/>
          <w:b/>
          <w:color w:val="E36C0A" w:themeColor="accent6" w:themeShade="BF"/>
          <w:sz w:val="24"/>
          <w:szCs w:val="24"/>
        </w:rPr>
      </w:pPr>
      <w:r w:rsidRPr="003C2771">
        <w:rPr>
          <w:rFonts w:cstheme="minorHAnsi"/>
          <w:b/>
          <w:color w:val="E36C0A" w:themeColor="accent6" w:themeShade="BF"/>
          <w:sz w:val="24"/>
          <w:szCs w:val="24"/>
          <w:lang w:val="en-US"/>
        </w:rPr>
        <w:t>or</w:t>
      </w:r>
      <w:r w:rsidRPr="003C2771">
        <w:rPr>
          <w:rFonts w:cstheme="minorHAnsi"/>
          <w:b/>
          <w:color w:val="E36C0A" w:themeColor="accent6" w:themeShade="BF"/>
          <w:sz w:val="24"/>
          <w:szCs w:val="24"/>
        </w:rPr>
        <w:t xml:space="preserve"> (или)</w:t>
      </w:r>
      <w:r w:rsidR="00D17B70" w:rsidRPr="003C2771">
        <w:rPr>
          <w:rFonts w:cstheme="minorHAnsi"/>
          <w:b/>
          <w:color w:val="E36C0A" w:themeColor="accent6" w:themeShade="BF"/>
          <w:sz w:val="24"/>
          <w:szCs w:val="24"/>
        </w:rPr>
        <w:t xml:space="preserve"> ||</w:t>
      </w:r>
    </w:p>
    <w:p w:rsidR="003C2771" w:rsidRPr="001E2831" w:rsidRDefault="003C2771" w:rsidP="00E4544B">
      <w:pPr>
        <w:rPr>
          <w:rFonts w:ascii="Arial Black" w:hAnsi="Arial Black" w:cstheme="minorHAnsi"/>
          <w:b/>
          <w:color w:val="FF0000"/>
          <w:sz w:val="36"/>
          <w:szCs w:val="36"/>
          <w:u w:val="single"/>
        </w:rPr>
      </w:pPr>
    </w:p>
    <w:p w:rsidR="00100F43" w:rsidRPr="003C2771" w:rsidRDefault="00F83579" w:rsidP="00E4544B">
      <w:pPr>
        <w:rPr>
          <w:rFonts w:ascii="Arial Black" w:hAnsi="Arial Black" w:cstheme="minorHAnsi"/>
          <w:b/>
          <w:color w:val="FF0000"/>
          <w:sz w:val="36"/>
          <w:szCs w:val="36"/>
          <w:u w:val="single"/>
        </w:rPr>
      </w:pPr>
      <w:r w:rsidRPr="003C2771">
        <w:rPr>
          <w:rFonts w:ascii="Arial Black" w:hAnsi="Arial Black" w:cstheme="minorHAnsi"/>
          <w:b/>
          <w:color w:val="FF0000"/>
          <w:sz w:val="36"/>
          <w:szCs w:val="36"/>
          <w:u w:val="single"/>
        </w:rPr>
        <w:t>Операторы у</w:t>
      </w:r>
      <w:r w:rsidR="004A71B1" w:rsidRPr="003C2771">
        <w:rPr>
          <w:rFonts w:ascii="Arial Black" w:hAnsi="Arial Black" w:cstheme="minorHAnsi"/>
          <w:b/>
          <w:color w:val="FF0000"/>
          <w:sz w:val="36"/>
          <w:szCs w:val="36"/>
          <w:u w:val="single"/>
        </w:rPr>
        <w:t xml:space="preserve">словия и их </w:t>
      </w:r>
      <w:r w:rsidR="0010067C" w:rsidRPr="003C2771">
        <w:rPr>
          <w:rFonts w:ascii="Arial Black" w:hAnsi="Arial Black" w:cstheme="minorHAnsi"/>
          <w:b/>
          <w:color w:val="FF0000"/>
          <w:sz w:val="36"/>
          <w:szCs w:val="36"/>
          <w:u w:val="single"/>
        </w:rPr>
        <w:t>выполнение</w:t>
      </w:r>
      <w:r w:rsidR="002321C0" w:rsidRPr="003C2771">
        <w:rPr>
          <w:rFonts w:ascii="Arial Black" w:hAnsi="Arial Black" w:cstheme="minorHAnsi"/>
          <w:b/>
          <w:color w:val="FF0000"/>
          <w:sz w:val="36"/>
          <w:szCs w:val="36"/>
          <w:u w:val="single"/>
        </w:rPr>
        <w:t xml:space="preserve"> в языке </w:t>
      </w:r>
      <w:r w:rsidR="002321C0" w:rsidRPr="003C2771">
        <w:rPr>
          <w:rFonts w:ascii="Arial Black" w:hAnsi="Arial Black" w:cstheme="minorHAnsi"/>
          <w:b/>
          <w:color w:val="FF0000"/>
          <w:sz w:val="36"/>
          <w:szCs w:val="36"/>
          <w:u w:val="single"/>
          <w:lang w:val="en-US"/>
        </w:rPr>
        <w:t>PHP</w:t>
      </w:r>
    </w:p>
    <w:p w:rsidR="002321C0" w:rsidRPr="00367412" w:rsidRDefault="002321C0" w:rsidP="002321C0">
      <w:pPr>
        <w:pStyle w:val="a3"/>
        <w:numPr>
          <w:ilvl w:val="0"/>
          <w:numId w:val="3"/>
        </w:numPr>
        <w:rPr>
          <w:rFonts w:cstheme="minorHAnsi"/>
          <w:b/>
          <w:color w:val="E36C0A" w:themeColor="accent6" w:themeShade="BF"/>
          <w:sz w:val="32"/>
          <w:szCs w:val="32"/>
        </w:rPr>
      </w:pPr>
      <w:r w:rsidRPr="006A0282">
        <w:rPr>
          <w:rFonts w:cstheme="minorHAnsi"/>
          <w:b/>
          <w:color w:val="E36C0A" w:themeColor="accent6" w:themeShade="BF"/>
          <w:sz w:val="32"/>
          <w:szCs w:val="32"/>
          <w:u w:val="single"/>
        </w:rPr>
        <w:lastRenderedPageBreak/>
        <w:t>Условие сравнения</w:t>
      </w:r>
      <w:r w:rsidR="006A0282">
        <w:rPr>
          <w:rFonts w:cstheme="minorHAnsi"/>
          <w:b/>
          <w:color w:val="E36C0A" w:themeColor="accent6" w:themeShade="BF"/>
          <w:sz w:val="32"/>
          <w:szCs w:val="32"/>
          <w:u w:val="single"/>
          <w:lang w:val="en-US"/>
        </w:rPr>
        <w:t xml:space="preserve"> if</w:t>
      </w:r>
      <w:r w:rsidRPr="00367412">
        <w:rPr>
          <w:rFonts w:cstheme="minorHAnsi"/>
          <w:b/>
          <w:color w:val="E36C0A" w:themeColor="accent6" w:themeShade="BF"/>
          <w:sz w:val="32"/>
          <w:szCs w:val="32"/>
        </w:rPr>
        <w:t>:</w:t>
      </w:r>
    </w:p>
    <w:p w:rsidR="00C00BF6" w:rsidRPr="002D279E" w:rsidRDefault="00C00BF6" w:rsidP="00C00BF6">
      <w:pPr>
        <w:rPr>
          <w:rFonts w:cstheme="minorHAnsi"/>
          <w:b/>
          <w:sz w:val="24"/>
          <w:szCs w:val="24"/>
        </w:rPr>
      </w:pPr>
      <w:r w:rsidRPr="002D279E">
        <w:rPr>
          <w:rFonts w:cstheme="minorHAnsi"/>
          <w:b/>
          <w:sz w:val="24"/>
          <w:szCs w:val="24"/>
        </w:rPr>
        <w:t>$</w:t>
      </w:r>
      <w:r w:rsidRPr="00C00BF6">
        <w:rPr>
          <w:rFonts w:cstheme="minorHAnsi"/>
          <w:b/>
          <w:sz w:val="24"/>
          <w:szCs w:val="24"/>
          <w:lang w:val="en-US"/>
        </w:rPr>
        <w:t>buses</w:t>
      </w:r>
      <w:r w:rsidRPr="002D279E">
        <w:rPr>
          <w:rFonts w:cstheme="minorHAnsi"/>
          <w:b/>
          <w:sz w:val="24"/>
          <w:szCs w:val="24"/>
        </w:rPr>
        <w:t>_</w:t>
      </w:r>
      <w:r w:rsidRPr="00C00BF6">
        <w:rPr>
          <w:rFonts w:cstheme="minorHAnsi"/>
          <w:b/>
          <w:sz w:val="24"/>
          <w:szCs w:val="24"/>
          <w:lang w:val="en-US"/>
        </w:rPr>
        <w:t>for</w:t>
      </w:r>
      <w:r w:rsidRPr="002D279E">
        <w:rPr>
          <w:rFonts w:cstheme="minorHAnsi"/>
          <w:b/>
          <w:sz w:val="24"/>
          <w:szCs w:val="24"/>
        </w:rPr>
        <w:t>_</w:t>
      </w:r>
      <w:r w:rsidRPr="00C00BF6">
        <w:rPr>
          <w:rFonts w:cstheme="minorHAnsi"/>
          <w:b/>
          <w:sz w:val="24"/>
          <w:szCs w:val="24"/>
          <w:lang w:val="en-US"/>
        </w:rPr>
        <w:t>buying</w:t>
      </w:r>
      <w:r w:rsidRPr="002D279E">
        <w:rPr>
          <w:rFonts w:cstheme="minorHAnsi"/>
          <w:b/>
          <w:sz w:val="24"/>
          <w:szCs w:val="24"/>
        </w:rPr>
        <w:t xml:space="preserve"> = '</w:t>
      </w:r>
      <w:r w:rsidRPr="003C2771">
        <w:rPr>
          <w:rFonts w:cstheme="minorHAnsi"/>
          <w:b/>
          <w:color w:val="E36C0A" w:themeColor="accent6" w:themeShade="BF"/>
          <w:sz w:val="24"/>
          <w:szCs w:val="24"/>
          <w:lang w:val="en-US"/>
        </w:rPr>
        <w:t>Bogdan</w:t>
      </w:r>
      <w:r w:rsidRPr="002D279E">
        <w:rPr>
          <w:rFonts w:cstheme="minorHAnsi"/>
          <w:b/>
          <w:sz w:val="24"/>
          <w:szCs w:val="24"/>
        </w:rPr>
        <w:t>'; //</w:t>
      </w:r>
      <w:r w:rsidRPr="00C00BF6">
        <w:rPr>
          <w:rFonts w:cstheme="minorHAnsi"/>
          <w:sz w:val="24"/>
          <w:szCs w:val="24"/>
        </w:rPr>
        <w:t>создаем</w:t>
      </w:r>
      <w:r w:rsidRPr="002D279E">
        <w:rPr>
          <w:rFonts w:cstheme="minorHAnsi"/>
          <w:sz w:val="24"/>
          <w:szCs w:val="24"/>
        </w:rPr>
        <w:t xml:space="preserve"> </w:t>
      </w:r>
      <w:r w:rsidRPr="00C00BF6">
        <w:rPr>
          <w:rFonts w:cstheme="minorHAnsi"/>
          <w:sz w:val="24"/>
          <w:szCs w:val="24"/>
        </w:rPr>
        <w:t>переменную</w:t>
      </w:r>
      <w:r w:rsidR="002D279E">
        <w:rPr>
          <w:rFonts w:cstheme="minorHAnsi"/>
          <w:sz w:val="24"/>
          <w:szCs w:val="24"/>
        </w:rPr>
        <w:t>, которую будем заменять на любую другую (</w:t>
      </w:r>
      <w:r w:rsidR="002D279E" w:rsidRPr="002321C0">
        <w:rPr>
          <w:rFonts w:cstheme="minorHAnsi"/>
          <w:b/>
          <w:color w:val="FF0000"/>
          <w:sz w:val="24"/>
          <w:szCs w:val="24"/>
          <w:lang w:val="en-US"/>
        </w:rPr>
        <w:t>MAZ</w:t>
      </w:r>
      <w:r w:rsidR="002D279E" w:rsidRPr="002321C0">
        <w:rPr>
          <w:rFonts w:cstheme="minorHAnsi"/>
          <w:b/>
          <w:color w:val="FF0000"/>
          <w:sz w:val="24"/>
          <w:szCs w:val="24"/>
        </w:rPr>
        <w:t xml:space="preserve">, </w:t>
      </w:r>
      <w:r w:rsidR="002D279E" w:rsidRPr="002321C0">
        <w:rPr>
          <w:rFonts w:cstheme="minorHAnsi"/>
          <w:b/>
          <w:color w:val="FF0000"/>
          <w:sz w:val="24"/>
          <w:szCs w:val="24"/>
          <w:lang w:val="en-US"/>
        </w:rPr>
        <w:t>LAZ</w:t>
      </w:r>
      <w:r w:rsidR="002D279E" w:rsidRPr="007C796A">
        <w:rPr>
          <w:rFonts w:cstheme="minorHAnsi"/>
          <w:b/>
          <w:color w:val="FF0000"/>
          <w:sz w:val="24"/>
          <w:szCs w:val="24"/>
        </w:rPr>
        <w:t xml:space="preserve">, </w:t>
      </w:r>
      <w:r w:rsidR="002D279E" w:rsidRPr="002321C0">
        <w:rPr>
          <w:rFonts w:cstheme="minorHAnsi"/>
          <w:b/>
          <w:color w:val="FF0000"/>
          <w:sz w:val="24"/>
          <w:szCs w:val="24"/>
          <w:lang w:val="en-US"/>
        </w:rPr>
        <w:t>Solaris</w:t>
      </w:r>
      <w:r w:rsidR="002D279E" w:rsidRPr="007C796A">
        <w:rPr>
          <w:rFonts w:cstheme="minorHAnsi"/>
          <w:sz w:val="24"/>
          <w:szCs w:val="24"/>
        </w:rPr>
        <w:t>)</w:t>
      </w:r>
      <w:r w:rsidR="002D279E">
        <w:rPr>
          <w:rFonts w:cstheme="minorHAnsi"/>
          <w:sz w:val="24"/>
          <w:szCs w:val="24"/>
        </w:rPr>
        <w:t>, которая будет выполнять условие в коде.</w:t>
      </w:r>
    </w:p>
    <w:p w:rsidR="00C00BF6" w:rsidRPr="00E83097" w:rsidRDefault="00C00BF6" w:rsidP="00C00BF6">
      <w:pPr>
        <w:rPr>
          <w:rFonts w:cstheme="minorHAnsi"/>
          <w:b/>
          <w:color w:val="FF0000"/>
          <w:sz w:val="24"/>
          <w:szCs w:val="24"/>
          <w:lang w:val="en-US"/>
        </w:rPr>
      </w:pPr>
      <w:r w:rsidRPr="003C2771">
        <w:rPr>
          <w:rFonts w:cstheme="minorHAnsi"/>
          <w:b/>
          <w:color w:val="E36C0A" w:themeColor="accent6" w:themeShade="BF"/>
          <w:sz w:val="24"/>
          <w:szCs w:val="24"/>
        </w:rPr>
        <w:t xml:space="preserve">    </w:t>
      </w:r>
      <w:proofErr w:type="gramStart"/>
      <w:r w:rsidRPr="003C2771">
        <w:rPr>
          <w:rFonts w:cstheme="minorHAnsi"/>
          <w:b/>
          <w:color w:val="E36C0A" w:themeColor="accent6" w:themeShade="BF"/>
          <w:sz w:val="24"/>
          <w:szCs w:val="24"/>
          <w:lang w:val="en-US"/>
        </w:rPr>
        <w:t>if</w:t>
      </w:r>
      <w:r w:rsidRPr="00E83097">
        <w:rPr>
          <w:rFonts w:cstheme="minorHAnsi"/>
          <w:b/>
          <w:color w:val="000000" w:themeColor="text1"/>
          <w:sz w:val="24"/>
          <w:szCs w:val="24"/>
          <w:lang w:val="en-US"/>
        </w:rPr>
        <w:t>(</w:t>
      </w:r>
      <w:proofErr w:type="gramEnd"/>
      <w:r w:rsidRPr="00E83097">
        <w:rPr>
          <w:rFonts w:cstheme="minorHAnsi"/>
          <w:b/>
          <w:color w:val="000000" w:themeColor="text1"/>
          <w:sz w:val="24"/>
          <w:szCs w:val="24"/>
          <w:lang w:val="en-US"/>
        </w:rPr>
        <w:t>$</w:t>
      </w:r>
      <w:r w:rsidRPr="008C4BB6">
        <w:rPr>
          <w:rFonts w:cstheme="minorHAnsi"/>
          <w:b/>
          <w:color w:val="000000" w:themeColor="text1"/>
          <w:sz w:val="24"/>
          <w:szCs w:val="24"/>
          <w:lang w:val="en-US"/>
        </w:rPr>
        <w:t>buses</w:t>
      </w:r>
      <w:r w:rsidRPr="00E83097">
        <w:rPr>
          <w:rFonts w:cstheme="minorHAnsi"/>
          <w:b/>
          <w:color w:val="000000" w:themeColor="text1"/>
          <w:sz w:val="24"/>
          <w:szCs w:val="24"/>
          <w:lang w:val="en-US"/>
        </w:rPr>
        <w:t>_</w:t>
      </w:r>
      <w:r w:rsidRPr="008C4BB6">
        <w:rPr>
          <w:rFonts w:cstheme="minorHAnsi"/>
          <w:b/>
          <w:color w:val="000000" w:themeColor="text1"/>
          <w:sz w:val="24"/>
          <w:szCs w:val="24"/>
          <w:lang w:val="en-US"/>
        </w:rPr>
        <w:t>for</w:t>
      </w:r>
      <w:r w:rsidRPr="00E83097">
        <w:rPr>
          <w:rFonts w:cstheme="minorHAnsi"/>
          <w:b/>
          <w:color w:val="000000" w:themeColor="text1"/>
          <w:sz w:val="24"/>
          <w:szCs w:val="24"/>
          <w:lang w:val="en-US"/>
        </w:rPr>
        <w:t>_</w:t>
      </w:r>
      <w:r w:rsidRPr="008C4BB6">
        <w:rPr>
          <w:rFonts w:cstheme="minorHAnsi"/>
          <w:b/>
          <w:color w:val="000000" w:themeColor="text1"/>
          <w:sz w:val="24"/>
          <w:szCs w:val="24"/>
          <w:lang w:val="en-US"/>
        </w:rPr>
        <w:t>buying</w:t>
      </w:r>
      <w:r w:rsidRPr="00E83097">
        <w:rPr>
          <w:rFonts w:cstheme="minorHAnsi"/>
          <w:b/>
          <w:color w:val="000000" w:themeColor="text1"/>
          <w:sz w:val="24"/>
          <w:szCs w:val="24"/>
          <w:lang w:val="en-US"/>
        </w:rPr>
        <w:t xml:space="preserve"> </w:t>
      </w:r>
      <w:r w:rsidRPr="003C2771">
        <w:rPr>
          <w:rFonts w:cstheme="minorHAnsi"/>
          <w:b/>
          <w:color w:val="E36C0A" w:themeColor="accent6" w:themeShade="BF"/>
          <w:sz w:val="24"/>
          <w:szCs w:val="24"/>
          <w:lang w:val="en-US"/>
        </w:rPr>
        <w:t>== 'Bogdan'){</w:t>
      </w:r>
    </w:p>
    <w:p w:rsidR="00C00BF6" w:rsidRPr="00C00BF6" w:rsidRDefault="00C00BF6" w:rsidP="00C00BF6">
      <w:pPr>
        <w:rPr>
          <w:rFonts w:cstheme="minorHAnsi"/>
          <w:b/>
          <w:color w:val="FF0000"/>
          <w:sz w:val="24"/>
          <w:szCs w:val="24"/>
        </w:rPr>
      </w:pPr>
      <w:r w:rsidRPr="00E83097">
        <w:rPr>
          <w:rFonts w:cstheme="minorHAnsi"/>
          <w:b/>
          <w:color w:val="FF0000"/>
          <w:sz w:val="24"/>
          <w:szCs w:val="24"/>
          <w:lang w:val="en-US"/>
        </w:rPr>
        <w:t xml:space="preserve">        </w:t>
      </w:r>
      <w:proofErr w:type="gramStart"/>
      <w:r w:rsidRPr="00554D8E">
        <w:rPr>
          <w:rFonts w:cstheme="minorHAnsi"/>
          <w:b/>
          <w:color w:val="000000" w:themeColor="text1"/>
          <w:sz w:val="24"/>
          <w:szCs w:val="24"/>
          <w:lang w:val="en-US"/>
        </w:rPr>
        <w:t>echo</w:t>
      </w:r>
      <w:proofErr w:type="gramEnd"/>
      <w:r w:rsidRPr="00554D8E">
        <w:rPr>
          <w:rFonts w:cstheme="minorHAnsi"/>
          <w:b/>
          <w:color w:val="000000" w:themeColor="text1"/>
          <w:sz w:val="24"/>
          <w:szCs w:val="24"/>
        </w:rPr>
        <w:t xml:space="preserve"> </w:t>
      </w:r>
      <w:r w:rsidRPr="003C2771">
        <w:rPr>
          <w:rFonts w:cstheme="minorHAnsi"/>
          <w:b/>
          <w:sz w:val="24"/>
          <w:szCs w:val="24"/>
        </w:rPr>
        <w:t>'</w:t>
      </w:r>
      <w:r w:rsidRPr="003C2771">
        <w:rPr>
          <w:rFonts w:cstheme="minorHAnsi"/>
          <w:b/>
          <w:color w:val="E36C0A" w:themeColor="accent6" w:themeShade="BF"/>
          <w:sz w:val="24"/>
          <w:szCs w:val="24"/>
        </w:rPr>
        <w:t>Хороший вариант для покупки - цена соответствует качеству'</w:t>
      </w:r>
      <w:r w:rsidRPr="00554D8E">
        <w:rPr>
          <w:rFonts w:cstheme="minorHAnsi"/>
          <w:b/>
          <w:color w:val="000000" w:themeColor="text1"/>
          <w:sz w:val="24"/>
          <w:szCs w:val="24"/>
        </w:rPr>
        <w:t>;</w:t>
      </w:r>
    </w:p>
    <w:p w:rsidR="00C00BF6" w:rsidRPr="002D279E" w:rsidRDefault="00C00BF6" w:rsidP="00C00BF6">
      <w:pPr>
        <w:rPr>
          <w:rFonts w:cstheme="minorHAnsi"/>
          <w:b/>
          <w:color w:val="FF0000"/>
          <w:sz w:val="24"/>
          <w:szCs w:val="24"/>
        </w:rPr>
      </w:pPr>
      <w:r w:rsidRPr="00C00BF6">
        <w:rPr>
          <w:rFonts w:cstheme="minorHAnsi"/>
          <w:b/>
          <w:color w:val="FF0000"/>
          <w:sz w:val="24"/>
          <w:szCs w:val="24"/>
        </w:rPr>
        <w:t xml:space="preserve">    </w:t>
      </w:r>
      <w:r w:rsidRPr="003C2771">
        <w:rPr>
          <w:rFonts w:cstheme="minorHAnsi"/>
          <w:b/>
          <w:color w:val="E36C0A" w:themeColor="accent6" w:themeShade="BF"/>
          <w:sz w:val="24"/>
          <w:szCs w:val="24"/>
        </w:rPr>
        <w:t>}</w:t>
      </w:r>
    </w:p>
    <w:p w:rsidR="00C00BF6" w:rsidRPr="003C2771" w:rsidRDefault="00C00BF6" w:rsidP="00C00BF6">
      <w:pPr>
        <w:rPr>
          <w:rFonts w:cstheme="minorHAnsi"/>
          <w:b/>
          <w:color w:val="E36C0A" w:themeColor="accent6" w:themeShade="BF"/>
          <w:sz w:val="24"/>
          <w:szCs w:val="24"/>
        </w:rPr>
      </w:pPr>
      <w:r w:rsidRPr="00C00BF6">
        <w:rPr>
          <w:rFonts w:cstheme="minorHAnsi"/>
          <w:b/>
          <w:sz w:val="24"/>
          <w:szCs w:val="24"/>
        </w:rPr>
        <w:t>//</w:t>
      </w:r>
      <w:r w:rsidRPr="00C00BF6">
        <w:rPr>
          <w:rFonts w:cstheme="minorHAnsi"/>
          <w:sz w:val="24"/>
          <w:szCs w:val="24"/>
        </w:rPr>
        <w:t>задаем условие</w:t>
      </w:r>
      <w:r w:rsidRPr="003C2771">
        <w:rPr>
          <w:rFonts w:cstheme="minorHAnsi"/>
          <w:color w:val="E36C0A" w:themeColor="accent6" w:themeShade="BF"/>
          <w:sz w:val="24"/>
          <w:szCs w:val="24"/>
        </w:rPr>
        <w:t>,</w:t>
      </w:r>
      <w:r w:rsidRPr="003C2771">
        <w:rPr>
          <w:rFonts w:cstheme="minorHAnsi"/>
          <w:b/>
          <w:color w:val="E36C0A" w:themeColor="accent6" w:themeShade="BF"/>
          <w:sz w:val="24"/>
          <w:szCs w:val="24"/>
        </w:rPr>
        <w:t xml:space="preserve"> если </w:t>
      </w:r>
      <w:r w:rsidRPr="00C00BF6">
        <w:rPr>
          <w:rFonts w:cstheme="minorHAnsi"/>
          <w:color w:val="000000" w:themeColor="text1"/>
          <w:sz w:val="24"/>
          <w:szCs w:val="24"/>
        </w:rPr>
        <w:t>переменная</w:t>
      </w:r>
      <w:r w:rsidRPr="00C00BF6">
        <w:rPr>
          <w:rFonts w:cstheme="minorHAnsi"/>
          <w:b/>
          <w:color w:val="FF0000"/>
          <w:sz w:val="24"/>
          <w:szCs w:val="24"/>
        </w:rPr>
        <w:t xml:space="preserve"> </w:t>
      </w:r>
      <w:r w:rsidRPr="003C2771">
        <w:rPr>
          <w:rFonts w:cstheme="minorHAnsi"/>
          <w:b/>
          <w:color w:val="E36C0A" w:themeColor="accent6" w:themeShade="BF"/>
          <w:sz w:val="24"/>
          <w:szCs w:val="24"/>
        </w:rPr>
        <w:t>$</w:t>
      </w:r>
      <w:r w:rsidRPr="003C2771">
        <w:rPr>
          <w:rFonts w:cstheme="minorHAnsi"/>
          <w:b/>
          <w:color w:val="E36C0A" w:themeColor="accent6" w:themeShade="BF"/>
          <w:sz w:val="24"/>
          <w:szCs w:val="24"/>
          <w:lang w:val="en-US"/>
        </w:rPr>
        <w:t>buses</w:t>
      </w:r>
      <w:r w:rsidRPr="003C2771">
        <w:rPr>
          <w:rFonts w:cstheme="minorHAnsi"/>
          <w:b/>
          <w:color w:val="E36C0A" w:themeColor="accent6" w:themeShade="BF"/>
          <w:sz w:val="24"/>
          <w:szCs w:val="24"/>
        </w:rPr>
        <w:t>_</w:t>
      </w:r>
      <w:r w:rsidRPr="003C2771">
        <w:rPr>
          <w:rFonts w:cstheme="minorHAnsi"/>
          <w:b/>
          <w:color w:val="E36C0A" w:themeColor="accent6" w:themeShade="BF"/>
          <w:sz w:val="24"/>
          <w:szCs w:val="24"/>
          <w:lang w:val="en-US"/>
        </w:rPr>
        <w:t>for</w:t>
      </w:r>
      <w:r w:rsidRPr="003C2771">
        <w:rPr>
          <w:rFonts w:cstheme="minorHAnsi"/>
          <w:b/>
          <w:color w:val="E36C0A" w:themeColor="accent6" w:themeShade="BF"/>
          <w:sz w:val="24"/>
          <w:szCs w:val="24"/>
        </w:rPr>
        <w:t>_</w:t>
      </w:r>
      <w:r w:rsidRPr="003C2771">
        <w:rPr>
          <w:rFonts w:cstheme="minorHAnsi"/>
          <w:b/>
          <w:color w:val="E36C0A" w:themeColor="accent6" w:themeShade="BF"/>
          <w:sz w:val="24"/>
          <w:szCs w:val="24"/>
          <w:lang w:val="en-US"/>
        </w:rPr>
        <w:t>buying</w:t>
      </w:r>
      <w:r w:rsidRPr="003C2771">
        <w:rPr>
          <w:rFonts w:cstheme="minorHAnsi"/>
          <w:b/>
          <w:color w:val="E36C0A" w:themeColor="accent6" w:themeShade="BF"/>
          <w:sz w:val="24"/>
          <w:szCs w:val="24"/>
        </w:rPr>
        <w:t xml:space="preserve"> будет соответствовать </w:t>
      </w:r>
      <w:r w:rsidRPr="00C00BF6">
        <w:rPr>
          <w:rFonts w:cstheme="minorHAnsi"/>
          <w:color w:val="000000" w:themeColor="text1"/>
          <w:sz w:val="24"/>
          <w:szCs w:val="24"/>
        </w:rPr>
        <w:t>значению</w:t>
      </w:r>
      <w:r w:rsidRPr="00C00BF6">
        <w:rPr>
          <w:rFonts w:cstheme="minorHAnsi"/>
          <w:b/>
          <w:color w:val="FF0000"/>
          <w:sz w:val="24"/>
          <w:szCs w:val="24"/>
        </w:rPr>
        <w:t xml:space="preserve"> </w:t>
      </w:r>
      <w:r w:rsidRPr="003C2771">
        <w:rPr>
          <w:rFonts w:cstheme="minorHAnsi"/>
          <w:b/>
          <w:color w:val="E36C0A" w:themeColor="accent6" w:themeShade="BF"/>
          <w:sz w:val="24"/>
          <w:szCs w:val="24"/>
        </w:rPr>
        <w:t>'</w:t>
      </w:r>
      <w:r w:rsidRPr="003C2771">
        <w:rPr>
          <w:rFonts w:cstheme="minorHAnsi"/>
          <w:b/>
          <w:color w:val="E36C0A" w:themeColor="accent6" w:themeShade="BF"/>
          <w:sz w:val="24"/>
          <w:szCs w:val="24"/>
          <w:lang w:val="en-US"/>
        </w:rPr>
        <w:t>Bogdan</w:t>
      </w:r>
      <w:r w:rsidRPr="003C2771">
        <w:rPr>
          <w:rFonts w:cstheme="minorHAnsi"/>
          <w:b/>
          <w:color w:val="E36C0A" w:themeColor="accent6" w:themeShade="BF"/>
          <w:sz w:val="24"/>
          <w:szCs w:val="24"/>
        </w:rPr>
        <w:t xml:space="preserve">', то выполниться код </w:t>
      </w:r>
      <w:r w:rsidRPr="003C2771">
        <w:rPr>
          <w:rFonts w:cstheme="minorHAnsi"/>
          <w:b/>
          <w:color w:val="E36C0A" w:themeColor="accent6" w:themeShade="BF"/>
          <w:sz w:val="24"/>
          <w:szCs w:val="24"/>
          <w:lang w:val="en-US"/>
        </w:rPr>
        <w:t>echo</w:t>
      </w:r>
      <w:r w:rsidRPr="003C2771">
        <w:rPr>
          <w:rFonts w:cstheme="minorHAnsi"/>
          <w:b/>
          <w:color w:val="E36C0A" w:themeColor="accent6" w:themeShade="BF"/>
          <w:sz w:val="24"/>
          <w:szCs w:val="24"/>
        </w:rPr>
        <w:t xml:space="preserve"> 'Хороший вариант для покупки - цена соответствует качеству' и оно выведется на экран.</w:t>
      </w:r>
    </w:p>
    <w:p w:rsidR="00C00BF6" w:rsidRPr="00C00BF6" w:rsidRDefault="00C00BF6" w:rsidP="00C00BF6">
      <w:pPr>
        <w:rPr>
          <w:rFonts w:cstheme="minorHAnsi"/>
          <w:b/>
          <w:sz w:val="24"/>
          <w:szCs w:val="24"/>
          <w:lang w:val="en-US"/>
        </w:rPr>
      </w:pPr>
      <w:r w:rsidRPr="003C2771">
        <w:rPr>
          <w:rFonts w:cstheme="minorHAnsi"/>
          <w:b/>
          <w:color w:val="E36C0A" w:themeColor="accent6" w:themeShade="BF"/>
          <w:sz w:val="24"/>
          <w:szCs w:val="24"/>
        </w:rPr>
        <w:t xml:space="preserve">    </w:t>
      </w:r>
      <w:proofErr w:type="gramStart"/>
      <w:r w:rsidRPr="003C2771">
        <w:rPr>
          <w:rFonts w:cstheme="minorHAnsi"/>
          <w:b/>
          <w:color w:val="E36C0A" w:themeColor="accent6" w:themeShade="BF"/>
          <w:sz w:val="24"/>
          <w:szCs w:val="24"/>
          <w:lang w:val="en-US"/>
        </w:rPr>
        <w:t>if</w:t>
      </w:r>
      <w:r w:rsidRPr="00C00BF6">
        <w:rPr>
          <w:rFonts w:cstheme="minorHAnsi"/>
          <w:b/>
          <w:sz w:val="24"/>
          <w:szCs w:val="24"/>
          <w:lang w:val="en-US"/>
        </w:rPr>
        <w:t>(</w:t>
      </w:r>
      <w:proofErr w:type="gramEnd"/>
      <w:r w:rsidRPr="00C00BF6">
        <w:rPr>
          <w:rFonts w:cstheme="minorHAnsi"/>
          <w:b/>
          <w:sz w:val="24"/>
          <w:szCs w:val="24"/>
          <w:lang w:val="en-US"/>
        </w:rPr>
        <w:t xml:space="preserve">$buses_for_buying </w:t>
      </w:r>
      <w:r w:rsidRPr="003C2771">
        <w:rPr>
          <w:rFonts w:cstheme="minorHAnsi"/>
          <w:b/>
          <w:color w:val="E36C0A" w:themeColor="accent6" w:themeShade="BF"/>
          <w:sz w:val="24"/>
          <w:szCs w:val="24"/>
          <w:lang w:val="en-US"/>
        </w:rPr>
        <w:t>== 'MAZ'</w:t>
      </w:r>
      <w:r w:rsidRPr="00C00BF6">
        <w:rPr>
          <w:rFonts w:cstheme="minorHAnsi"/>
          <w:b/>
          <w:sz w:val="24"/>
          <w:szCs w:val="24"/>
          <w:lang w:val="en-US"/>
        </w:rPr>
        <w:t>){</w:t>
      </w:r>
    </w:p>
    <w:p w:rsidR="00C00BF6" w:rsidRPr="00C00BF6" w:rsidRDefault="00C00BF6" w:rsidP="00C00BF6">
      <w:pPr>
        <w:rPr>
          <w:rFonts w:cstheme="minorHAnsi"/>
          <w:b/>
          <w:sz w:val="24"/>
          <w:szCs w:val="24"/>
        </w:rPr>
      </w:pPr>
      <w:r w:rsidRPr="00C00BF6">
        <w:rPr>
          <w:rFonts w:cstheme="minorHAnsi"/>
          <w:b/>
          <w:sz w:val="24"/>
          <w:szCs w:val="24"/>
          <w:lang w:val="en-US"/>
        </w:rPr>
        <w:t xml:space="preserve">        </w:t>
      </w:r>
      <w:r w:rsidRPr="003C2771">
        <w:rPr>
          <w:rFonts w:cstheme="minorHAnsi"/>
          <w:b/>
          <w:color w:val="000000" w:themeColor="text1"/>
          <w:sz w:val="24"/>
          <w:szCs w:val="24"/>
          <w:lang w:val="en-US"/>
        </w:rPr>
        <w:t>echo</w:t>
      </w:r>
      <w:r w:rsidRPr="003C2771">
        <w:rPr>
          <w:rFonts w:cstheme="minorHAnsi"/>
          <w:b/>
          <w:color w:val="000000" w:themeColor="text1"/>
          <w:sz w:val="24"/>
          <w:szCs w:val="24"/>
        </w:rPr>
        <w:t xml:space="preserve"> '</w:t>
      </w:r>
      <w:r w:rsidRPr="003C2771">
        <w:rPr>
          <w:rFonts w:cstheme="minorHAnsi"/>
          <w:b/>
          <w:color w:val="E36C0A" w:themeColor="accent6" w:themeShade="BF"/>
          <w:sz w:val="24"/>
          <w:szCs w:val="24"/>
        </w:rPr>
        <w:t>Хороший вариант для покупки - но производитель не украинский</w:t>
      </w:r>
      <w:r w:rsidRPr="00C00BF6">
        <w:rPr>
          <w:rFonts w:cstheme="minorHAnsi"/>
          <w:b/>
          <w:sz w:val="24"/>
          <w:szCs w:val="24"/>
        </w:rPr>
        <w:t>';</w:t>
      </w:r>
    </w:p>
    <w:p w:rsidR="00C00BF6" w:rsidRPr="00C00BF6" w:rsidRDefault="00C00BF6" w:rsidP="00C00BF6">
      <w:pPr>
        <w:rPr>
          <w:rFonts w:cstheme="minorHAnsi"/>
          <w:b/>
          <w:sz w:val="24"/>
          <w:szCs w:val="24"/>
          <w:lang w:val="en-US"/>
        </w:rPr>
      </w:pPr>
      <w:r w:rsidRPr="00C00BF6">
        <w:rPr>
          <w:rFonts w:cstheme="minorHAnsi"/>
          <w:b/>
          <w:sz w:val="24"/>
          <w:szCs w:val="24"/>
        </w:rPr>
        <w:t xml:space="preserve">    </w:t>
      </w:r>
      <w:r w:rsidRPr="00C00BF6">
        <w:rPr>
          <w:rFonts w:cstheme="minorHAnsi"/>
          <w:b/>
          <w:sz w:val="24"/>
          <w:szCs w:val="24"/>
          <w:lang w:val="en-US"/>
        </w:rPr>
        <w:t>}</w:t>
      </w:r>
    </w:p>
    <w:p w:rsidR="00C00BF6" w:rsidRPr="00C00BF6" w:rsidRDefault="00C00BF6" w:rsidP="00C00BF6">
      <w:pPr>
        <w:rPr>
          <w:rFonts w:cstheme="minorHAnsi"/>
          <w:b/>
          <w:sz w:val="24"/>
          <w:szCs w:val="24"/>
          <w:lang w:val="en-US"/>
        </w:rPr>
      </w:pPr>
      <w:r w:rsidRPr="003C2771">
        <w:rPr>
          <w:rFonts w:cstheme="minorHAnsi"/>
          <w:b/>
          <w:color w:val="E36C0A" w:themeColor="accent6" w:themeShade="BF"/>
          <w:sz w:val="24"/>
          <w:szCs w:val="24"/>
          <w:lang w:val="en-US"/>
        </w:rPr>
        <w:t xml:space="preserve">    </w:t>
      </w:r>
      <w:proofErr w:type="gramStart"/>
      <w:r w:rsidRPr="003C2771">
        <w:rPr>
          <w:rFonts w:cstheme="minorHAnsi"/>
          <w:b/>
          <w:color w:val="E36C0A" w:themeColor="accent6" w:themeShade="BF"/>
          <w:sz w:val="24"/>
          <w:szCs w:val="24"/>
          <w:lang w:val="en-US"/>
        </w:rPr>
        <w:t>if</w:t>
      </w:r>
      <w:r w:rsidRPr="00C00BF6">
        <w:rPr>
          <w:rFonts w:cstheme="minorHAnsi"/>
          <w:b/>
          <w:sz w:val="24"/>
          <w:szCs w:val="24"/>
          <w:lang w:val="en-US"/>
        </w:rPr>
        <w:t>(</w:t>
      </w:r>
      <w:proofErr w:type="gramEnd"/>
      <w:r w:rsidRPr="00C00BF6">
        <w:rPr>
          <w:rFonts w:cstheme="minorHAnsi"/>
          <w:b/>
          <w:sz w:val="24"/>
          <w:szCs w:val="24"/>
          <w:lang w:val="en-US"/>
        </w:rPr>
        <w:t xml:space="preserve">$buses_for_buying </w:t>
      </w:r>
      <w:r w:rsidRPr="003C2771">
        <w:rPr>
          <w:rFonts w:cstheme="minorHAnsi"/>
          <w:b/>
          <w:color w:val="E36C0A" w:themeColor="accent6" w:themeShade="BF"/>
          <w:sz w:val="24"/>
          <w:szCs w:val="24"/>
          <w:lang w:val="en-US"/>
        </w:rPr>
        <w:t>== 'LAZ'</w:t>
      </w:r>
      <w:r w:rsidRPr="00C00BF6">
        <w:rPr>
          <w:rFonts w:cstheme="minorHAnsi"/>
          <w:b/>
          <w:sz w:val="24"/>
          <w:szCs w:val="24"/>
          <w:lang w:val="en-US"/>
        </w:rPr>
        <w:t>){</w:t>
      </w:r>
    </w:p>
    <w:p w:rsidR="00C00BF6" w:rsidRPr="00C00BF6" w:rsidRDefault="00C00BF6" w:rsidP="00C00BF6">
      <w:pPr>
        <w:rPr>
          <w:rFonts w:cstheme="minorHAnsi"/>
          <w:b/>
          <w:sz w:val="24"/>
          <w:szCs w:val="24"/>
        </w:rPr>
      </w:pPr>
      <w:r w:rsidRPr="00C00BF6">
        <w:rPr>
          <w:rFonts w:cstheme="minorHAnsi"/>
          <w:b/>
          <w:sz w:val="24"/>
          <w:szCs w:val="24"/>
          <w:lang w:val="en-US"/>
        </w:rPr>
        <w:t xml:space="preserve">        echo</w:t>
      </w:r>
      <w:r w:rsidRPr="00C00BF6">
        <w:rPr>
          <w:rFonts w:cstheme="minorHAnsi"/>
          <w:b/>
          <w:sz w:val="24"/>
          <w:szCs w:val="24"/>
        </w:rPr>
        <w:t xml:space="preserve"> </w:t>
      </w:r>
      <w:r w:rsidRPr="003C2771">
        <w:rPr>
          <w:rFonts w:cstheme="minorHAnsi"/>
          <w:b/>
          <w:color w:val="000000" w:themeColor="text1"/>
          <w:sz w:val="24"/>
          <w:szCs w:val="24"/>
        </w:rPr>
        <w:t>'</w:t>
      </w:r>
      <w:r w:rsidRPr="003C2771">
        <w:rPr>
          <w:rFonts w:cstheme="minorHAnsi"/>
          <w:b/>
          <w:color w:val="E36C0A" w:themeColor="accent6" w:themeShade="BF"/>
          <w:sz w:val="24"/>
          <w:szCs w:val="24"/>
        </w:rPr>
        <w:t>Завод закрыл вое производство</w:t>
      </w:r>
      <w:r w:rsidRPr="00C00BF6">
        <w:rPr>
          <w:rFonts w:cstheme="minorHAnsi"/>
          <w:b/>
          <w:sz w:val="24"/>
          <w:szCs w:val="24"/>
        </w:rPr>
        <w:t>';</w:t>
      </w:r>
    </w:p>
    <w:p w:rsidR="00C00BF6" w:rsidRPr="00C00BF6" w:rsidRDefault="00C00BF6" w:rsidP="00C00BF6">
      <w:pPr>
        <w:rPr>
          <w:rFonts w:cstheme="minorHAnsi"/>
          <w:b/>
          <w:sz w:val="24"/>
          <w:szCs w:val="24"/>
          <w:lang w:val="en-US"/>
        </w:rPr>
      </w:pPr>
      <w:r w:rsidRPr="00C00BF6">
        <w:rPr>
          <w:rFonts w:cstheme="minorHAnsi"/>
          <w:b/>
          <w:sz w:val="24"/>
          <w:szCs w:val="24"/>
        </w:rPr>
        <w:t xml:space="preserve">    </w:t>
      </w:r>
      <w:r w:rsidRPr="00C00BF6">
        <w:rPr>
          <w:rFonts w:cstheme="minorHAnsi"/>
          <w:b/>
          <w:sz w:val="24"/>
          <w:szCs w:val="24"/>
          <w:lang w:val="en-US"/>
        </w:rPr>
        <w:t>}</w:t>
      </w:r>
    </w:p>
    <w:p w:rsidR="00C00BF6" w:rsidRPr="00C00BF6" w:rsidRDefault="00C00BF6" w:rsidP="00C00BF6">
      <w:pPr>
        <w:rPr>
          <w:rFonts w:cstheme="minorHAnsi"/>
          <w:b/>
          <w:sz w:val="24"/>
          <w:szCs w:val="24"/>
          <w:lang w:val="en-US"/>
        </w:rPr>
      </w:pPr>
      <w:r w:rsidRPr="003C2771">
        <w:rPr>
          <w:rFonts w:cstheme="minorHAnsi"/>
          <w:b/>
          <w:color w:val="E36C0A" w:themeColor="accent6" w:themeShade="BF"/>
          <w:sz w:val="24"/>
          <w:szCs w:val="24"/>
          <w:lang w:val="en-US"/>
        </w:rPr>
        <w:t xml:space="preserve">    if</w:t>
      </w:r>
      <w:r w:rsidRPr="00C00BF6">
        <w:rPr>
          <w:rFonts w:cstheme="minorHAnsi"/>
          <w:b/>
          <w:sz w:val="24"/>
          <w:szCs w:val="24"/>
          <w:lang w:val="en-US"/>
        </w:rPr>
        <w:t xml:space="preserve">($buses_for_buying </w:t>
      </w:r>
      <w:r w:rsidRPr="003C2771">
        <w:rPr>
          <w:rFonts w:cstheme="minorHAnsi"/>
          <w:b/>
          <w:color w:val="E36C0A" w:themeColor="accent6" w:themeShade="BF"/>
          <w:sz w:val="24"/>
          <w:szCs w:val="24"/>
          <w:lang w:val="en-US"/>
        </w:rPr>
        <w:t>== 'Solaris'</w:t>
      </w:r>
      <w:r w:rsidRPr="00C00BF6">
        <w:rPr>
          <w:rFonts w:cstheme="minorHAnsi"/>
          <w:b/>
          <w:sz w:val="24"/>
          <w:szCs w:val="24"/>
          <w:lang w:val="en-US"/>
        </w:rPr>
        <w:t>){</w:t>
      </w:r>
    </w:p>
    <w:p w:rsidR="00C00BF6" w:rsidRPr="00C00BF6" w:rsidRDefault="00C00BF6" w:rsidP="00C00BF6">
      <w:pPr>
        <w:rPr>
          <w:rFonts w:cstheme="minorHAnsi"/>
          <w:b/>
          <w:sz w:val="24"/>
          <w:szCs w:val="24"/>
        </w:rPr>
      </w:pPr>
      <w:r w:rsidRPr="00C00BF6">
        <w:rPr>
          <w:rFonts w:cstheme="minorHAnsi"/>
          <w:b/>
          <w:sz w:val="24"/>
          <w:szCs w:val="24"/>
          <w:lang w:val="en-US"/>
        </w:rPr>
        <w:t xml:space="preserve">        </w:t>
      </w:r>
      <w:r w:rsidRPr="003C2771">
        <w:rPr>
          <w:rFonts w:cstheme="minorHAnsi"/>
          <w:b/>
          <w:color w:val="000000" w:themeColor="text1"/>
          <w:sz w:val="24"/>
          <w:szCs w:val="24"/>
          <w:lang w:val="en-US"/>
        </w:rPr>
        <w:t>echo</w:t>
      </w:r>
      <w:r w:rsidRPr="003C2771">
        <w:rPr>
          <w:rFonts w:cstheme="minorHAnsi"/>
          <w:b/>
          <w:color w:val="000000" w:themeColor="text1"/>
          <w:sz w:val="24"/>
          <w:szCs w:val="24"/>
        </w:rPr>
        <w:t xml:space="preserve"> '</w:t>
      </w:r>
      <w:r w:rsidRPr="003C2771">
        <w:rPr>
          <w:rFonts w:cstheme="minorHAnsi"/>
          <w:b/>
          <w:color w:val="E36C0A" w:themeColor="accent6" w:themeShade="BF"/>
          <w:sz w:val="24"/>
          <w:szCs w:val="24"/>
        </w:rPr>
        <w:t>Очень высокая цена на автобусы</w:t>
      </w:r>
      <w:r w:rsidRPr="00C00BF6">
        <w:rPr>
          <w:rFonts w:cstheme="minorHAnsi"/>
          <w:b/>
          <w:sz w:val="24"/>
          <w:szCs w:val="24"/>
        </w:rPr>
        <w:t>';</w:t>
      </w:r>
    </w:p>
    <w:p w:rsidR="004A71B1" w:rsidRDefault="00C00BF6" w:rsidP="00C00BF6">
      <w:pPr>
        <w:rPr>
          <w:rFonts w:cstheme="minorHAnsi"/>
          <w:b/>
          <w:sz w:val="24"/>
          <w:szCs w:val="24"/>
          <w:lang w:val="en-US"/>
        </w:rPr>
      </w:pPr>
      <w:r w:rsidRPr="00C00BF6">
        <w:rPr>
          <w:rFonts w:cstheme="minorHAnsi"/>
          <w:b/>
          <w:sz w:val="24"/>
          <w:szCs w:val="24"/>
        </w:rPr>
        <w:t xml:space="preserve">    </w:t>
      </w:r>
      <w:r w:rsidRPr="00C00BF6">
        <w:rPr>
          <w:rFonts w:cstheme="minorHAnsi"/>
          <w:b/>
          <w:sz w:val="24"/>
          <w:szCs w:val="24"/>
          <w:lang w:val="en-US"/>
        </w:rPr>
        <w:t>}</w:t>
      </w:r>
    </w:p>
    <w:p w:rsidR="006A0282" w:rsidRDefault="006A0282" w:rsidP="00367412">
      <w:pPr>
        <w:pStyle w:val="a3"/>
        <w:numPr>
          <w:ilvl w:val="0"/>
          <w:numId w:val="3"/>
        </w:numPr>
        <w:rPr>
          <w:rFonts w:cstheme="minorHAnsi"/>
          <w:b/>
          <w:color w:val="E36C0A" w:themeColor="accent6" w:themeShade="BF"/>
          <w:sz w:val="32"/>
          <w:szCs w:val="32"/>
          <w:u w:val="single"/>
          <w:lang w:val="en-US"/>
        </w:rPr>
      </w:pPr>
      <w:r>
        <w:rPr>
          <w:rFonts w:cstheme="minorHAnsi"/>
          <w:b/>
          <w:color w:val="E36C0A" w:themeColor="accent6" w:themeShade="BF"/>
          <w:sz w:val="32"/>
          <w:szCs w:val="32"/>
          <w:u w:val="single"/>
        </w:rPr>
        <w:t xml:space="preserve">Оператор </w:t>
      </w:r>
      <w:r>
        <w:rPr>
          <w:rFonts w:cstheme="minorHAnsi"/>
          <w:b/>
          <w:color w:val="E36C0A" w:themeColor="accent6" w:themeShade="BF"/>
          <w:sz w:val="32"/>
          <w:szCs w:val="32"/>
          <w:u w:val="single"/>
          <w:lang w:val="en-US"/>
        </w:rPr>
        <w:t>If else:</w:t>
      </w:r>
    </w:p>
    <w:p w:rsidR="006A0282" w:rsidRPr="006A0282" w:rsidRDefault="006A0282" w:rsidP="006A0282">
      <w:pPr>
        <w:pStyle w:val="a3"/>
        <w:rPr>
          <w:rFonts w:cstheme="minorHAnsi"/>
          <w:b/>
          <w:color w:val="FF0000"/>
          <w:sz w:val="24"/>
          <w:szCs w:val="24"/>
          <w:lang w:val="en-US"/>
        </w:rPr>
      </w:pPr>
      <w:r w:rsidRPr="006A0282">
        <w:rPr>
          <w:rFonts w:cstheme="minorHAnsi"/>
          <w:b/>
          <w:color w:val="E36C0A" w:themeColor="accent6" w:themeShade="BF"/>
          <w:sz w:val="24"/>
          <w:szCs w:val="24"/>
        </w:rPr>
        <w:t xml:space="preserve">    </w:t>
      </w:r>
      <w:proofErr w:type="gramStart"/>
      <w:r w:rsidRPr="006A0282">
        <w:rPr>
          <w:rFonts w:cstheme="minorHAnsi"/>
          <w:b/>
          <w:color w:val="E36C0A" w:themeColor="accent6" w:themeShade="BF"/>
          <w:sz w:val="24"/>
          <w:szCs w:val="24"/>
          <w:lang w:val="en-US"/>
        </w:rPr>
        <w:t>if</w:t>
      </w:r>
      <w:r w:rsidRPr="006A0282">
        <w:rPr>
          <w:rFonts w:cstheme="minorHAnsi"/>
          <w:b/>
          <w:color w:val="000000" w:themeColor="text1"/>
          <w:sz w:val="24"/>
          <w:szCs w:val="24"/>
          <w:lang w:val="en-US"/>
        </w:rPr>
        <w:t>(</w:t>
      </w:r>
      <w:proofErr w:type="gramEnd"/>
      <w:r w:rsidRPr="006A0282">
        <w:rPr>
          <w:rFonts w:cstheme="minorHAnsi"/>
          <w:b/>
          <w:color w:val="000000" w:themeColor="text1"/>
          <w:sz w:val="24"/>
          <w:szCs w:val="24"/>
          <w:lang w:val="en-US"/>
        </w:rPr>
        <w:t xml:space="preserve">$buses_for_buying </w:t>
      </w:r>
      <w:r w:rsidRPr="006A0282">
        <w:rPr>
          <w:rFonts w:cstheme="minorHAnsi"/>
          <w:b/>
          <w:color w:val="E36C0A" w:themeColor="accent6" w:themeShade="BF"/>
          <w:sz w:val="24"/>
          <w:szCs w:val="24"/>
          <w:lang w:val="en-US"/>
        </w:rPr>
        <w:t>== 'Bogdan'){</w:t>
      </w:r>
    </w:p>
    <w:p w:rsidR="006A0282" w:rsidRPr="006A0282" w:rsidRDefault="006A0282" w:rsidP="006A0282">
      <w:pPr>
        <w:pStyle w:val="a3"/>
        <w:rPr>
          <w:rFonts w:cstheme="minorHAnsi"/>
          <w:b/>
          <w:color w:val="FF0000"/>
          <w:sz w:val="24"/>
          <w:szCs w:val="24"/>
        </w:rPr>
      </w:pPr>
      <w:r w:rsidRPr="006A0282">
        <w:rPr>
          <w:rFonts w:cstheme="minorHAnsi"/>
          <w:b/>
          <w:color w:val="FF0000"/>
          <w:sz w:val="24"/>
          <w:szCs w:val="24"/>
          <w:lang w:val="en-US"/>
        </w:rPr>
        <w:t xml:space="preserve">        </w:t>
      </w:r>
      <w:proofErr w:type="gramStart"/>
      <w:r w:rsidRPr="006A0282">
        <w:rPr>
          <w:rFonts w:cstheme="minorHAnsi"/>
          <w:b/>
          <w:color w:val="000000" w:themeColor="text1"/>
          <w:sz w:val="24"/>
          <w:szCs w:val="24"/>
          <w:lang w:val="en-US"/>
        </w:rPr>
        <w:t>echo</w:t>
      </w:r>
      <w:proofErr w:type="gramEnd"/>
      <w:r w:rsidRPr="006A0282">
        <w:rPr>
          <w:rFonts w:cstheme="minorHAnsi"/>
          <w:b/>
          <w:color w:val="000000" w:themeColor="text1"/>
          <w:sz w:val="24"/>
          <w:szCs w:val="24"/>
        </w:rPr>
        <w:t xml:space="preserve"> </w:t>
      </w:r>
      <w:r w:rsidRPr="006A0282">
        <w:rPr>
          <w:rFonts w:cstheme="minorHAnsi"/>
          <w:b/>
          <w:sz w:val="24"/>
          <w:szCs w:val="24"/>
        </w:rPr>
        <w:t>'</w:t>
      </w:r>
      <w:r w:rsidRPr="006A0282">
        <w:rPr>
          <w:rFonts w:cstheme="minorHAnsi"/>
          <w:b/>
          <w:color w:val="E36C0A" w:themeColor="accent6" w:themeShade="BF"/>
          <w:sz w:val="24"/>
          <w:szCs w:val="24"/>
        </w:rPr>
        <w:t>Хороший вариант для покупки - цена соответствует качеству'</w:t>
      </w:r>
      <w:r w:rsidRPr="006A0282">
        <w:rPr>
          <w:rFonts w:cstheme="minorHAnsi"/>
          <w:b/>
          <w:color w:val="000000" w:themeColor="text1"/>
          <w:sz w:val="24"/>
          <w:szCs w:val="24"/>
        </w:rPr>
        <w:t>;</w:t>
      </w:r>
    </w:p>
    <w:p w:rsidR="006A0282" w:rsidRPr="00C00BF6" w:rsidRDefault="006A0282" w:rsidP="006A0282">
      <w:pPr>
        <w:rPr>
          <w:rFonts w:cstheme="minorHAnsi"/>
          <w:b/>
          <w:sz w:val="24"/>
          <w:szCs w:val="24"/>
          <w:lang w:val="en-US"/>
        </w:rPr>
      </w:pPr>
      <w:r w:rsidRPr="006A0282">
        <w:rPr>
          <w:rFonts w:cstheme="minorHAnsi"/>
          <w:b/>
          <w:color w:val="FF0000"/>
          <w:sz w:val="24"/>
          <w:szCs w:val="24"/>
        </w:rPr>
        <w:t xml:space="preserve">    </w:t>
      </w:r>
      <w:r w:rsidRPr="006A0282">
        <w:rPr>
          <w:rFonts w:cstheme="minorHAnsi"/>
          <w:b/>
          <w:color w:val="E36C0A" w:themeColor="accent6" w:themeShade="BF"/>
          <w:sz w:val="24"/>
          <w:szCs w:val="24"/>
        </w:rPr>
        <w:t>}</w:t>
      </w:r>
      <w:r>
        <w:rPr>
          <w:rFonts w:cstheme="minorHAnsi"/>
          <w:b/>
          <w:color w:val="E36C0A" w:themeColor="accent6" w:themeShade="BF"/>
          <w:sz w:val="24"/>
          <w:szCs w:val="24"/>
          <w:lang w:val="en-US"/>
        </w:rPr>
        <w:t xml:space="preserve">else </w:t>
      </w:r>
      <w:r w:rsidRPr="00C00BF6">
        <w:rPr>
          <w:rFonts w:cstheme="minorHAnsi"/>
          <w:b/>
          <w:sz w:val="24"/>
          <w:szCs w:val="24"/>
          <w:lang w:val="en-US"/>
        </w:rPr>
        <w:t xml:space="preserve">($buses_for_buying </w:t>
      </w:r>
      <w:r w:rsidRPr="003C2771">
        <w:rPr>
          <w:rFonts w:cstheme="minorHAnsi"/>
          <w:b/>
          <w:color w:val="E36C0A" w:themeColor="accent6" w:themeShade="BF"/>
          <w:sz w:val="24"/>
          <w:szCs w:val="24"/>
          <w:lang w:val="en-US"/>
        </w:rPr>
        <w:t>== 'MAZ'</w:t>
      </w:r>
      <w:r w:rsidRPr="00C00BF6">
        <w:rPr>
          <w:rFonts w:cstheme="minorHAnsi"/>
          <w:b/>
          <w:sz w:val="24"/>
          <w:szCs w:val="24"/>
          <w:lang w:val="en-US"/>
        </w:rPr>
        <w:t>){</w:t>
      </w:r>
    </w:p>
    <w:p w:rsidR="006A0282" w:rsidRPr="00C00BF6" w:rsidRDefault="006A0282" w:rsidP="006A0282">
      <w:pPr>
        <w:rPr>
          <w:rFonts w:cstheme="minorHAnsi"/>
          <w:b/>
          <w:sz w:val="24"/>
          <w:szCs w:val="24"/>
        </w:rPr>
      </w:pPr>
      <w:r w:rsidRPr="00C00BF6">
        <w:rPr>
          <w:rFonts w:cstheme="minorHAnsi"/>
          <w:b/>
          <w:sz w:val="24"/>
          <w:szCs w:val="24"/>
          <w:lang w:val="en-US"/>
        </w:rPr>
        <w:t xml:space="preserve">        </w:t>
      </w:r>
      <w:proofErr w:type="gramStart"/>
      <w:r w:rsidRPr="003C2771">
        <w:rPr>
          <w:rFonts w:cstheme="minorHAnsi"/>
          <w:b/>
          <w:color w:val="000000" w:themeColor="text1"/>
          <w:sz w:val="24"/>
          <w:szCs w:val="24"/>
          <w:lang w:val="en-US"/>
        </w:rPr>
        <w:t>echo</w:t>
      </w:r>
      <w:proofErr w:type="gramEnd"/>
      <w:r w:rsidRPr="003C2771">
        <w:rPr>
          <w:rFonts w:cstheme="minorHAnsi"/>
          <w:b/>
          <w:color w:val="000000" w:themeColor="text1"/>
          <w:sz w:val="24"/>
          <w:szCs w:val="24"/>
        </w:rPr>
        <w:t xml:space="preserve"> '</w:t>
      </w:r>
      <w:r w:rsidRPr="003C2771">
        <w:rPr>
          <w:rFonts w:cstheme="minorHAnsi"/>
          <w:b/>
          <w:color w:val="E36C0A" w:themeColor="accent6" w:themeShade="BF"/>
          <w:sz w:val="24"/>
          <w:szCs w:val="24"/>
        </w:rPr>
        <w:t>Хороший вариант для покупки - но производитель не украинский</w:t>
      </w:r>
      <w:r w:rsidRPr="00C00BF6">
        <w:rPr>
          <w:rFonts w:cstheme="minorHAnsi"/>
          <w:b/>
          <w:sz w:val="24"/>
          <w:szCs w:val="24"/>
        </w:rPr>
        <w:t>';</w:t>
      </w:r>
    </w:p>
    <w:p w:rsidR="006A0282" w:rsidRPr="00C00BF6" w:rsidRDefault="006A0282" w:rsidP="006A0282">
      <w:pPr>
        <w:rPr>
          <w:rFonts w:cstheme="minorHAnsi"/>
          <w:b/>
          <w:sz w:val="24"/>
          <w:szCs w:val="24"/>
          <w:lang w:val="en-US"/>
        </w:rPr>
      </w:pPr>
      <w:r w:rsidRPr="00C00BF6">
        <w:rPr>
          <w:rFonts w:cstheme="minorHAnsi"/>
          <w:b/>
          <w:sz w:val="24"/>
          <w:szCs w:val="24"/>
        </w:rPr>
        <w:t xml:space="preserve">    </w:t>
      </w:r>
      <w:r w:rsidRPr="00C00BF6">
        <w:rPr>
          <w:rFonts w:cstheme="minorHAnsi"/>
          <w:b/>
          <w:sz w:val="24"/>
          <w:szCs w:val="24"/>
          <w:lang w:val="en-US"/>
        </w:rPr>
        <w:t>}</w:t>
      </w:r>
    </w:p>
    <w:p w:rsidR="006A0282" w:rsidRPr="006A0282" w:rsidRDefault="006A0282" w:rsidP="006A0282">
      <w:pPr>
        <w:pStyle w:val="a3"/>
        <w:rPr>
          <w:rFonts w:cstheme="minorHAnsi"/>
          <w:b/>
          <w:color w:val="FF0000"/>
          <w:sz w:val="24"/>
          <w:szCs w:val="24"/>
        </w:rPr>
      </w:pPr>
    </w:p>
    <w:p w:rsidR="006A0282" w:rsidRDefault="006A0282" w:rsidP="006A0282">
      <w:pPr>
        <w:pStyle w:val="a3"/>
        <w:rPr>
          <w:rFonts w:cstheme="minorHAnsi"/>
          <w:b/>
          <w:color w:val="E36C0A" w:themeColor="accent6" w:themeShade="BF"/>
          <w:sz w:val="32"/>
          <w:szCs w:val="32"/>
          <w:u w:val="single"/>
          <w:lang w:val="en-US"/>
        </w:rPr>
      </w:pPr>
    </w:p>
    <w:p w:rsidR="006A0282" w:rsidRPr="006A0282" w:rsidRDefault="006A0282" w:rsidP="006A0282">
      <w:pPr>
        <w:rPr>
          <w:rFonts w:cstheme="minorHAnsi"/>
          <w:b/>
          <w:color w:val="E36C0A" w:themeColor="accent6" w:themeShade="BF"/>
          <w:sz w:val="32"/>
          <w:szCs w:val="32"/>
          <w:u w:val="single"/>
          <w:lang w:val="en-US"/>
        </w:rPr>
      </w:pPr>
    </w:p>
    <w:p w:rsidR="00D23E78" w:rsidRDefault="006A0282" w:rsidP="00367412">
      <w:pPr>
        <w:pStyle w:val="a3"/>
        <w:numPr>
          <w:ilvl w:val="0"/>
          <w:numId w:val="3"/>
        </w:numPr>
        <w:rPr>
          <w:rFonts w:cstheme="minorHAnsi"/>
          <w:b/>
          <w:color w:val="E36C0A" w:themeColor="accent6" w:themeShade="BF"/>
          <w:sz w:val="32"/>
          <w:szCs w:val="32"/>
          <w:u w:val="single"/>
          <w:lang w:val="en-US"/>
        </w:rPr>
      </w:pPr>
      <w:r>
        <w:rPr>
          <w:rFonts w:cstheme="minorHAnsi"/>
          <w:b/>
          <w:color w:val="E36C0A" w:themeColor="accent6" w:themeShade="BF"/>
          <w:sz w:val="32"/>
          <w:szCs w:val="32"/>
          <w:u w:val="single"/>
        </w:rPr>
        <w:t xml:space="preserve">Оператор </w:t>
      </w:r>
      <w:r w:rsidR="006A598D">
        <w:rPr>
          <w:rFonts w:cstheme="minorHAnsi"/>
          <w:b/>
          <w:color w:val="E36C0A" w:themeColor="accent6" w:themeShade="BF"/>
          <w:sz w:val="32"/>
          <w:szCs w:val="32"/>
          <w:u w:val="single"/>
          <w:lang w:val="en-US"/>
        </w:rPr>
        <w:t xml:space="preserve">if </w:t>
      </w:r>
      <w:proofErr w:type="spellStart"/>
      <w:r w:rsidR="006A598D">
        <w:rPr>
          <w:rFonts w:cstheme="minorHAnsi"/>
          <w:b/>
          <w:color w:val="E36C0A" w:themeColor="accent6" w:themeShade="BF"/>
          <w:sz w:val="32"/>
          <w:szCs w:val="32"/>
          <w:u w:val="single"/>
          <w:lang w:val="en-US"/>
        </w:rPr>
        <w:t>elseif</w:t>
      </w:r>
      <w:proofErr w:type="spellEnd"/>
    </w:p>
    <w:p w:rsidR="006A0282" w:rsidRDefault="006A0282" w:rsidP="00D23E78">
      <w:pPr>
        <w:pStyle w:val="a3"/>
        <w:rPr>
          <w:rFonts w:cstheme="minorHAnsi"/>
          <w:b/>
          <w:color w:val="E36C0A" w:themeColor="accent6" w:themeShade="BF"/>
          <w:sz w:val="32"/>
          <w:szCs w:val="32"/>
          <w:u w:val="single"/>
          <w:lang w:val="en-US"/>
        </w:rPr>
      </w:pPr>
      <w:r>
        <w:rPr>
          <w:rFonts w:cstheme="minorHAnsi"/>
          <w:b/>
          <w:color w:val="E36C0A" w:themeColor="accent6" w:themeShade="BF"/>
          <w:sz w:val="32"/>
          <w:szCs w:val="32"/>
          <w:u w:val="single"/>
        </w:rPr>
        <w:t xml:space="preserve"> </w:t>
      </w:r>
    </w:p>
    <w:p w:rsidR="00915552" w:rsidRDefault="00915552" w:rsidP="006A0282">
      <w:pPr>
        <w:pStyle w:val="a3"/>
        <w:rPr>
          <w:rFonts w:cstheme="minorHAnsi"/>
          <w:color w:val="000000" w:themeColor="text1"/>
          <w:sz w:val="24"/>
          <w:szCs w:val="24"/>
        </w:rPr>
      </w:pPr>
      <w:r>
        <w:rPr>
          <w:rFonts w:cstheme="minorHAnsi"/>
          <w:color w:val="000000" w:themeColor="text1"/>
          <w:sz w:val="24"/>
          <w:szCs w:val="24"/>
        </w:rPr>
        <w:t xml:space="preserve">Разница между </w:t>
      </w:r>
      <w:r w:rsidRPr="00915552">
        <w:rPr>
          <w:rFonts w:cstheme="minorHAnsi"/>
          <w:b/>
          <w:color w:val="E36C0A" w:themeColor="accent6" w:themeShade="BF"/>
          <w:sz w:val="24"/>
          <w:szCs w:val="24"/>
          <w:lang w:val="en-US"/>
        </w:rPr>
        <w:t>else if</w:t>
      </w:r>
      <w:r w:rsidRPr="00915552">
        <w:rPr>
          <w:rFonts w:cstheme="minorHAnsi"/>
          <w:color w:val="E36C0A" w:themeColor="accent6" w:themeShade="BF"/>
          <w:sz w:val="24"/>
          <w:szCs w:val="24"/>
          <w:lang w:val="en-US"/>
        </w:rPr>
        <w:t xml:space="preserve"> </w:t>
      </w:r>
      <w:r>
        <w:rPr>
          <w:rFonts w:cstheme="minorHAnsi"/>
          <w:color w:val="000000" w:themeColor="text1"/>
          <w:sz w:val="24"/>
          <w:szCs w:val="24"/>
        </w:rPr>
        <w:t xml:space="preserve">и </w:t>
      </w:r>
      <w:r w:rsidRPr="00915552">
        <w:rPr>
          <w:rFonts w:cstheme="minorHAnsi"/>
          <w:b/>
          <w:color w:val="E36C0A" w:themeColor="accent6" w:themeShade="BF"/>
          <w:sz w:val="24"/>
          <w:szCs w:val="24"/>
          <w:lang w:val="en-US"/>
        </w:rPr>
        <w:t>else</w:t>
      </w:r>
      <w:r>
        <w:rPr>
          <w:rFonts w:cstheme="minorHAnsi"/>
          <w:color w:val="000000" w:themeColor="text1"/>
          <w:sz w:val="24"/>
          <w:szCs w:val="24"/>
          <w:lang w:val="en-US"/>
        </w:rPr>
        <w:t xml:space="preserve"> – </w:t>
      </w:r>
      <w:r>
        <w:rPr>
          <w:rFonts w:cstheme="minorHAnsi"/>
          <w:color w:val="000000" w:themeColor="text1"/>
          <w:sz w:val="24"/>
          <w:szCs w:val="24"/>
        </w:rPr>
        <w:t xml:space="preserve">после </w:t>
      </w:r>
      <w:r w:rsidRPr="00915552">
        <w:rPr>
          <w:rFonts w:cstheme="minorHAnsi"/>
          <w:b/>
          <w:noProof/>
          <w:color w:val="E36C0A" w:themeColor="accent6" w:themeShade="BF"/>
          <w:sz w:val="24"/>
          <w:szCs w:val="24"/>
          <w:lang w:val="en-US"/>
        </w:rPr>
        <w:t>elseif</w:t>
      </w:r>
      <w:r w:rsidRPr="00915552">
        <w:rPr>
          <w:rFonts w:cstheme="minorHAnsi"/>
          <w:b/>
          <w:sz w:val="24"/>
          <w:szCs w:val="24"/>
          <w:lang w:val="en-US"/>
        </w:rPr>
        <w:t>(</w:t>
      </w:r>
      <w:r>
        <w:rPr>
          <w:rFonts w:cstheme="minorHAnsi"/>
          <w:color w:val="000000" w:themeColor="text1"/>
          <w:sz w:val="24"/>
          <w:szCs w:val="24"/>
        </w:rPr>
        <w:t>мы сюда пишем условие</w:t>
      </w:r>
      <w:proofErr w:type="gramStart"/>
      <w:r w:rsidRPr="00915552">
        <w:rPr>
          <w:rFonts w:cstheme="minorHAnsi"/>
          <w:b/>
          <w:sz w:val="24"/>
          <w:szCs w:val="24"/>
          <w:lang w:val="en-US"/>
        </w:rPr>
        <w:t>){</w:t>
      </w:r>
      <w:proofErr w:type="gramEnd"/>
      <w:r>
        <w:rPr>
          <w:rFonts w:cstheme="minorHAnsi"/>
          <w:color w:val="000000" w:themeColor="text1"/>
          <w:sz w:val="24"/>
          <w:szCs w:val="24"/>
        </w:rPr>
        <w:t>сюда выполнение кода</w:t>
      </w:r>
      <w:r w:rsidRPr="00915552">
        <w:rPr>
          <w:rFonts w:cstheme="minorHAnsi"/>
          <w:b/>
          <w:sz w:val="24"/>
          <w:szCs w:val="24"/>
          <w:lang w:val="en-US"/>
        </w:rPr>
        <w:t>}</w:t>
      </w:r>
      <w:r>
        <w:rPr>
          <w:rFonts w:cstheme="minorHAnsi"/>
          <w:color w:val="000000" w:themeColor="text1"/>
          <w:sz w:val="24"/>
          <w:szCs w:val="24"/>
        </w:rPr>
        <w:t>,</w:t>
      </w:r>
      <w:r>
        <w:rPr>
          <w:rFonts w:cstheme="minorHAnsi"/>
          <w:color w:val="000000" w:themeColor="text1"/>
          <w:sz w:val="24"/>
          <w:szCs w:val="24"/>
        </w:rPr>
        <w:br/>
        <w:t xml:space="preserve">а после </w:t>
      </w:r>
      <w:r w:rsidRPr="00915552">
        <w:rPr>
          <w:rFonts w:cstheme="minorHAnsi"/>
          <w:b/>
          <w:color w:val="E36C0A" w:themeColor="accent6" w:themeShade="BF"/>
          <w:sz w:val="24"/>
          <w:szCs w:val="24"/>
          <w:lang w:val="en-US"/>
        </w:rPr>
        <w:t>else</w:t>
      </w:r>
      <w:r w:rsidRPr="00915552">
        <w:rPr>
          <w:rFonts w:cstheme="minorHAnsi"/>
          <w:b/>
          <w:color w:val="000000" w:themeColor="text1"/>
          <w:sz w:val="24"/>
          <w:szCs w:val="24"/>
          <w:lang w:val="en-US"/>
        </w:rPr>
        <w:t>{</w:t>
      </w:r>
      <w:r>
        <w:rPr>
          <w:rFonts w:cstheme="minorHAnsi"/>
          <w:color w:val="000000" w:themeColor="text1"/>
          <w:sz w:val="24"/>
          <w:szCs w:val="24"/>
        </w:rPr>
        <w:t>пишем выполнение кода без какого-либо условия вообще</w:t>
      </w:r>
      <w:r w:rsidRPr="00915552">
        <w:rPr>
          <w:rFonts w:cstheme="minorHAnsi"/>
          <w:b/>
          <w:sz w:val="24"/>
          <w:szCs w:val="24"/>
          <w:lang w:val="en-US"/>
        </w:rPr>
        <w:t>}</w:t>
      </w:r>
      <w:r>
        <w:rPr>
          <w:rFonts w:cstheme="minorHAnsi"/>
          <w:color w:val="000000" w:themeColor="text1"/>
          <w:sz w:val="24"/>
          <w:szCs w:val="24"/>
        </w:rPr>
        <w:t>.</w:t>
      </w:r>
    </w:p>
    <w:p w:rsidR="00E15E5A" w:rsidRDefault="00915552" w:rsidP="006A0282">
      <w:pPr>
        <w:pStyle w:val="a3"/>
        <w:rPr>
          <w:rFonts w:cstheme="minorHAnsi"/>
          <w:color w:val="000000" w:themeColor="text1"/>
          <w:sz w:val="24"/>
          <w:szCs w:val="24"/>
        </w:rPr>
      </w:pPr>
      <w:r>
        <w:rPr>
          <w:rFonts w:cstheme="minorHAnsi"/>
          <w:color w:val="000000" w:themeColor="text1"/>
          <w:sz w:val="24"/>
          <w:szCs w:val="24"/>
          <w:lang w:val="en-US"/>
        </w:rPr>
        <w:lastRenderedPageBreak/>
        <w:t xml:space="preserve"> </w:t>
      </w:r>
      <w:r>
        <w:rPr>
          <w:rFonts w:cstheme="minorHAnsi"/>
          <w:color w:val="000000" w:themeColor="text1"/>
          <w:sz w:val="24"/>
          <w:szCs w:val="24"/>
        </w:rPr>
        <w:t xml:space="preserve">Читаем код с </w:t>
      </w:r>
      <w:r w:rsidRPr="00915552">
        <w:rPr>
          <w:rFonts w:cstheme="minorHAnsi"/>
          <w:b/>
          <w:color w:val="E36C0A" w:themeColor="accent6" w:themeShade="BF"/>
          <w:sz w:val="24"/>
          <w:szCs w:val="24"/>
          <w:lang w:val="en-US"/>
        </w:rPr>
        <w:t>else if</w:t>
      </w:r>
      <w:r>
        <w:rPr>
          <w:rFonts w:cstheme="minorHAnsi"/>
          <w:color w:val="000000" w:themeColor="text1"/>
          <w:sz w:val="24"/>
          <w:szCs w:val="24"/>
          <w:lang w:val="en-US"/>
        </w:rPr>
        <w:t xml:space="preserve">: </w:t>
      </w:r>
      <w:r w:rsidR="00CB6840" w:rsidRPr="00CB6840">
        <w:rPr>
          <w:rFonts w:cstheme="minorHAnsi"/>
          <w:color w:val="000000" w:themeColor="text1"/>
          <w:sz w:val="24"/>
          <w:szCs w:val="24"/>
        </w:rPr>
        <w:t xml:space="preserve">если </w:t>
      </w:r>
      <w:r>
        <w:rPr>
          <w:rFonts w:cstheme="minorHAnsi"/>
          <w:color w:val="000000" w:themeColor="text1"/>
          <w:sz w:val="24"/>
          <w:szCs w:val="24"/>
        </w:rPr>
        <w:t xml:space="preserve">не </w:t>
      </w:r>
      <w:r w:rsidR="00CB6840" w:rsidRPr="00CB6840">
        <w:rPr>
          <w:rFonts w:cstheme="minorHAnsi"/>
          <w:color w:val="000000" w:themeColor="text1"/>
          <w:sz w:val="24"/>
          <w:szCs w:val="24"/>
        </w:rPr>
        <w:t>выполнилось первое у</w:t>
      </w:r>
      <w:r>
        <w:rPr>
          <w:rFonts w:cstheme="minorHAnsi"/>
          <w:color w:val="000000" w:themeColor="text1"/>
          <w:sz w:val="24"/>
          <w:szCs w:val="24"/>
        </w:rPr>
        <w:t>словие, тогда проверим</w:t>
      </w:r>
      <w:r w:rsidR="00CB6840" w:rsidRPr="00CB6840">
        <w:rPr>
          <w:rFonts w:cstheme="minorHAnsi"/>
          <w:color w:val="000000" w:themeColor="text1"/>
          <w:sz w:val="24"/>
          <w:szCs w:val="24"/>
        </w:rPr>
        <w:t xml:space="preserve"> второе</w:t>
      </w:r>
      <w:r>
        <w:rPr>
          <w:rFonts w:cstheme="minorHAnsi"/>
          <w:color w:val="000000" w:themeColor="text1"/>
          <w:sz w:val="24"/>
          <w:szCs w:val="24"/>
        </w:rPr>
        <w:t xml:space="preserve"> условие</w:t>
      </w:r>
      <w:r w:rsidR="00CB6840" w:rsidRPr="00CB6840">
        <w:rPr>
          <w:rFonts w:cstheme="minorHAnsi"/>
          <w:color w:val="000000" w:themeColor="text1"/>
          <w:sz w:val="24"/>
          <w:szCs w:val="24"/>
        </w:rPr>
        <w:t xml:space="preserve">! </w:t>
      </w:r>
      <w:r w:rsidR="006A598D">
        <w:rPr>
          <w:rFonts w:cstheme="minorHAnsi"/>
          <w:color w:val="000000" w:themeColor="text1"/>
          <w:sz w:val="24"/>
          <w:szCs w:val="24"/>
          <w:lang w:val="en-US"/>
        </w:rPr>
        <w:br/>
      </w:r>
      <w:r w:rsidR="006A598D">
        <w:rPr>
          <w:rFonts w:cstheme="minorHAnsi"/>
          <w:color w:val="000000" w:themeColor="text1"/>
          <w:sz w:val="24"/>
          <w:szCs w:val="24"/>
        </w:rPr>
        <w:t xml:space="preserve">Используем, если нам нужно после </w:t>
      </w:r>
      <w:r w:rsidR="006A598D" w:rsidRPr="006A598D">
        <w:rPr>
          <w:rFonts w:cstheme="minorHAnsi"/>
          <w:b/>
          <w:color w:val="E36C0A" w:themeColor="accent6" w:themeShade="BF"/>
          <w:sz w:val="24"/>
          <w:szCs w:val="24"/>
          <w:lang w:val="en-US"/>
        </w:rPr>
        <w:t>if</w:t>
      </w:r>
      <w:r w:rsidR="006A598D" w:rsidRPr="006A598D">
        <w:rPr>
          <w:rFonts w:cstheme="minorHAnsi"/>
          <w:color w:val="000000" w:themeColor="text1"/>
          <w:sz w:val="24"/>
          <w:szCs w:val="24"/>
        </w:rPr>
        <w:t xml:space="preserve"> проверять еще как</w:t>
      </w:r>
      <w:r w:rsidR="006A598D">
        <w:rPr>
          <w:rFonts w:cstheme="minorHAnsi"/>
          <w:color w:val="000000" w:themeColor="text1"/>
          <w:sz w:val="24"/>
          <w:szCs w:val="24"/>
        </w:rPr>
        <w:t>ое - то условие</w:t>
      </w:r>
      <w:r w:rsidR="006A598D">
        <w:rPr>
          <w:rFonts w:cstheme="minorHAnsi"/>
          <w:color w:val="000000" w:themeColor="text1"/>
          <w:sz w:val="24"/>
          <w:szCs w:val="24"/>
          <w:lang w:val="en-US"/>
        </w:rPr>
        <w:t>.</w:t>
      </w:r>
      <w:r w:rsidR="006A0282" w:rsidRPr="006A598D">
        <w:rPr>
          <w:rFonts w:cstheme="minorHAnsi"/>
          <w:color w:val="000000" w:themeColor="text1"/>
          <w:sz w:val="24"/>
          <w:szCs w:val="24"/>
        </w:rPr>
        <w:t xml:space="preserve">  </w:t>
      </w:r>
      <w:r w:rsidR="00E15E5A">
        <w:rPr>
          <w:rFonts w:cstheme="minorHAnsi"/>
          <w:color w:val="000000" w:themeColor="text1"/>
          <w:sz w:val="24"/>
          <w:szCs w:val="24"/>
        </w:rPr>
        <w:t xml:space="preserve">А, если использовать </w:t>
      </w:r>
      <w:r w:rsidR="00E15E5A">
        <w:rPr>
          <w:rFonts w:cstheme="minorHAnsi"/>
          <w:color w:val="000000" w:themeColor="text1"/>
          <w:sz w:val="24"/>
          <w:szCs w:val="24"/>
          <w:lang w:val="en-US"/>
        </w:rPr>
        <w:t>else</w:t>
      </w:r>
      <w:r w:rsidR="00E15E5A">
        <w:rPr>
          <w:rFonts w:cstheme="minorHAnsi"/>
          <w:color w:val="000000" w:themeColor="text1"/>
          <w:sz w:val="24"/>
          <w:szCs w:val="24"/>
        </w:rPr>
        <w:t xml:space="preserve">, то при успешном выполнении первого условия в </w:t>
      </w:r>
      <w:r w:rsidR="00E15E5A">
        <w:rPr>
          <w:rFonts w:cstheme="minorHAnsi"/>
          <w:color w:val="000000" w:themeColor="text1"/>
          <w:sz w:val="24"/>
          <w:szCs w:val="24"/>
          <w:lang w:val="en-US"/>
        </w:rPr>
        <w:t>if</w:t>
      </w:r>
      <w:r w:rsidR="00E15E5A">
        <w:rPr>
          <w:rFonts w:cstheme="minorHAnsi"/>
          <w:color w:val="000000" w:themeColor="text1"/>
          <w:sz w:val="24"/>
          <w:szCs w:val="24"/>
        </w:rPr>
        <w:t xml:space="preserve"> – второе уже проверяться не будет.</w:t>
      </w:r>
    </w:p>
    <w:p w:rsidR="001C54B1" w:rsidRPr="001C54B1" w:rsidRDefault="001C54B1" w:rsidP="001C54B1">
      <w:pPr>
        <w:pStyle w:val="a3"/>
        <w:rPr>
          <w:rFonts w:cstheme="minorHAnsi"/>
          <w:color w:val="000000" w:themeColor="text1"/>
          <w:sz w:val="24"/>
          <w:szCs w:val="24"/>
        </w:rPr>
      </w:pPr>
      <w:r>
        <w:rPr>
          <w:rFonts w:cstheme="minorHAnsi"/>
          <w:color w:val="000000" w:themeColor="text1"/>
          <w:sz w:val="24"/>
          <w:szCs w:val="24"/>
        </w:rPr>
        <w:t>Тоесть,</w:t>
      </w:r>
      <w:r w:rsidRPr="001C54B1">
        <w:rPr>
          <w:rFonts w:cstheme="minorHAnsi"/>
          <w:color w:val="000000" w:themeColor="text1"/>
          <w:sz w:val="24"/>
          <w:szCs w:val="24"/>
        </w:rPr>
        <w:t xml:space="preserve"> после того ка</w:t>
      </w:r>
      <w:r>
        <w:rPr>
          <w:rFonts w:cstheme="minorHAnsi"/>
          <w:color w:val="000000" w:themeColor="text1"/>
          <w:sz w:val="24"/>
          <w:szCs w:val="24"/>
        </w:rPr>
        <w:t xml:space="preserve">к будет истинно первое условие и на другие написано </w:t>
      </w:r>
      <w:r w:rsidRPr="001C54B1">
        <w:rPr>
          <w:rFonts w:cstheme="minorHAnsi"/>
          <w:b/>
          <w:color w:val="E36C0A" w:themeColor="accent6" w:themeShade="BF"/>
          <w:sz w:val="24"/>
          <w:szCs w:val="24"/>
          <w:lang w:val="en-US"/>
        </w:rPr>
        <w:t>else</w:t>
      </w:r>
      <w:r>
        <w:rPr>
          <w:rFonts w:cstheme="minorHAnsi"/>
          <w:color w:val="000000" w:themeColor="text1"/>
          <w:sz w:val="24"/>
          <w:szCs w:val="24"/>
        </w:rPr>
        <w:t xml:space="preserve">, то оно после </w:t>
      </w:r>
      <w:r w:rsidRPr="001C54B1">
        <w:rPr>
          <w:rFonts w:cstheme="minorHAnsi"/>
          <w:b/>
          <w:color w:val="E36C0A" w:themeColor="accent6" w:themeShade="BF"/>
          <w:sz w:val="24"/>
          <w:szCs w:val="24"/>
          <w:lang w:val="en-US"/>
        </w:rPr>
        <w:t>else</w:t>
      </w:r>
      <w:r>
        <w:rPr>
          <w:rFonts w:cstheme="minorHAnsi"/>
          <w:color w:val="000000" w:themeColor="text1"/>
          <w:sz w:val="24"/>
          <w:szCs w:val="24"/>
        </w:rPr>
        <w:t xml:space="preserve"> не заходит!</w:t>
      </w:r>
      <w:r>
        <w:rPr>
          <w:rFonts w:cstheme="minorHAnsi"/>
          <w:color w:val="000000" w:themeColor="text1"/>
          <w:sz w:val="24"/>
          <w:szCs w:val="24"/>
          <w:lang w:val="en-US"/>
        </w:rPr>
        <w:t xml:space="preserve"> </w:t>
      </w:r>
      <w:r>
        <w:rPr>
          <w:rFonts w:cstheme="minorHAnsi"/>
          <w:color w:val="000000" w:themeColor="text1"/>
          <w:sz w:val="24"/>
          <w:szCs w:val="24"/>
        </w:rPr>
        <w:t xml:space="preserve">А, если просто </w:t>
      </w:r>
      <w:r>
        <w:rPr>
          <w:rFonts w:cstheme="minorHAnsi"/>
          <w:color w:val="000000" w:themeColor="text1"/>
          <w:sz w:val="24"/>
          <w:szCs w:val="24"/>
          <w:lang w:val="en-US"/>
        </w:rPr>
        <w:t>if</w:t>
      </w:r>
      <w:r>
        <w:rPr>
          <w:rFonts w:cstheme="minorHAnsi"/>
          <w:color w:val="000000" w:themeColor="text1"/>
          <w:sz w:val="24"/>
          <w:szCs w:val="24"/>
        </w:rPr>
        <w:t xml:space="preserve"> () </w:t>
      </w:r>
      <w:r>
        <w:rPr>
          <w:rFonts w:cstheme="minorHAnsi"/>
          <w:color w:val="000000" w:themeColor="text1"/>
          <w:sz w:val="24"/>
          <w:szCs w:val="24"/>
          <w:lang w:val="en-US"/>
        </w:rPr>
        <w:t>if</w:t>
      </w:r>
      <w:r>
        <w:rPr>
          <w:rFonts w:cstheme="minorHAnsi"/>
          <w:color w:val="000000" w:themeColor="text1"/>
          <w:sz w:val="24"/>
          <w:szCs w:val="24"/>
        </w:rPr>
        <w:t xml:space="preserve"> () </w:t>
      </w:r>
      <w:r>
        <w:rPr>
          <w:rFonts w:cstheme="minorHAnsi"/>
          <w:color w:val="000000" w:themeColor="text1"/>
          <w:sz w:val="24"/>
          <w:szCs w:val="24"/>
          <w:lang w:val="en-US"/>
        </w:rPr>
        <w:t>if</w:t>
      </w:r>
      <w:r>
        <w:rPr>
          <w:rFonts w:cstheme="minorHAnsi"/>
          <w:color w:val="000000" w:themeColor="text1"/>
          <w:sz w:val="24"/>
          <w:szCs w:val="24"/>
        </w:rPr>
        <w:t xml:space="preserve"> () без </w:t>
      </w:r>
      <w:r w:rsidRPr="001C54B1">
        <w:rPr>
          <w:rFonts w:cstheme="minorHAnsi"/>
          <w:b/>
          <w:color w:val="E36C0A" w:themeColor="accent6" w:themeShade="BF"/>
          <w:sz w:val="24"/>
          <w:szCs w:val="24"/>
          <w:lang w:val="en-US"/>
        </w:rPr>
        <w:t>else</w:t>
      </w:r>
      <w:r w:rsidRPr="001C54B1">
        <w:rPr>
          <w:rFonts w:cstheme="minorHAnsi"/>
          <w:color w:val="000000" w:themeColor="text1"/>
          <w:sz w:val="24"/>
          <w:szCs w:val="24"/>
        </w:rPr>
        <w:t>, то будет заходить в каждый...</w:t>
      </w:r>
    </w:p>
    <w:p w:rsidR="00CB6840" w:rsidRPr="00E15E5A" w:rsidRDefault="00E15E5A" w:rsidP="006A0282">
      <w:pPr>
        <w:pStyle w:val="a3"/>
        <w:rPr>
          <w:rFonts w:cstheme="minorHAnsi"/>
          <w:color w:val="E36C0A" w:themeColor="accent6" w:themeShade="BF"/>
          <w:sz w:val="24"/>
          <w:szCs w:val="24"/>
        </w:rPr>
      </w:pPr>
      <w:r>
        <w:rPr>
          <w:rFonts w:cstheme="minorHAnsi"/>
          <w:color w:val="000000" w:themeColor="text1"/>
          <w:sz w:val="24"/>
          <w:szCs w:val="24"/>
        </w:rPr>
        <w:t>Например:</w:t>
      </w:r>
      <w:r>
        <w:rPr>
          <w:rFonts w:cstheme="minorHAnsi"/>
          <w:color w:val="000000" w:themeColor="text1"/>
          <w:sz w:val="24"/>
          <w:szCs w:val="24"/>
          <w:lang w:val="en-US"/>
        </w:rPr>
        <w:t xml:space="preserve"> </w:t>
      </w:r>
    </w:p>
    <w:p w:rsidR="00CB6840" w:rsidRDefault="00CB6840" w:rsidP="006A0282">
      <w:pPr>
        <w:pStyle w:val="a3"/>
        <w:rPr>
          <w:rFonts w:cstheme="minorHAnsi"/>
          <w:b/>
          <w:color w:val="E36C0A" w:themeColor="accent6" w:themeShade="BF"/>
          <w:sz w:val="24"/>
          <w:szCs w:val="24"/>
        </w:rPr>
      </w:pPr>
    </w:p>
    <w:p w:rsidR="00CB6840" w:rsidRPr="00CB6840" w:rsidRDefault="006A0282" w:rsidP="00CB6840">
      <w:pPr>
        <w:pStyle w:val="HTML"/>
        <w:shd w:val="clear" w:color="auto" w:fill="002240"/>
        <w:rPr>
          <w:noProof/>
          <w:color w:val="E1EFFF"/>
          <w:lang w:val="en-US"/>
        </w:rPr>
      </w:pPr>
      <w:r w:rsidRPr="006A0282">
        <w:rPr>
          <w:rFonts w:cstheme="minorHAnsi"/>
          <w:b/>
          <w:color w:val="E36C0A" w:themeColor="accent6" w:themeShade="BF"/>
          <w:sz w:val="24"/>
          <w:szCs w:val="24"/>
        </w:rPr>
        <w:t xml:space="preserve"> </w:t>
      </w:r>
      <w:r w:rsidR="00CB6840" w:rsidRPr="00CB6840">
        <w:rPr>
          <w:noProof/>
          <w:color w:val="FF9D00"/>
          <w:lang w:val="en-US"/>
        </w:rPr>
        <w:t xml:space="preserve">if </w:t>
      </w:r>
      <w:r w:rsidR="00CB6840" w:rsidRPr="00CB6840">
        <w:rPr>
          <w:noProof/>
          <w:color w:val="E1EFFF"/>
          <w:lang w:val="en-US"/>
        </w:rPr>
        <w:t>(</w:t>
      </w:r>
      <w:r w:rsidR="00CB6840" w:rsidRPr="00CB6840">
        <w:rPr>
          <w:noProof/>
          <w:color w:val="FF80E1"/>
          <w:lang w:val="en-US"/>
        </w:rPr>
        <w:t xml:space="preserve">$b </w:t>
      </w:r>
      <w:r w:rsidR="00CB6840" w:rsidRPr="00CB6840">
        <w:rPr>
          <w:noProof/>
          <w:color w:val="FF9D00"/>
          <w:lang w:val="en-US"/>
        </w:rPr>
        <w:t xml:space="preserve">== </w:t>
      </w:r>
      <w:r w:rsidR="00CB6840" w:rsidRPr="00CB6840">
        <w:rPr>
          <w:noProof/>
          <w:color w:val="FF628C"/>
          <w:lang w:val="en-US"/>
        </w:rPr>
        <w:t>0</w:t>
      </w:r>
      <w:r w:rsidR="00CB6840" w:rsidRPr="00CB6840">
        <w:rPr>
          <w:noProof/>
          <w:color w:val="E1EFFF"/>
          <w:lang w:val="en-US"/>
        </w:rPr>
        <w:t>) {</w:t>
      </w:r>
      <w:r w:rsidR="00CB6840" w:rsidRPr="00CB6840">
        <w:rPr>
          <w:noProof/>
          <w:color w:val="E1EFFF"/>
          <w:lang w:val="en-US"/>
        </w:rPr>
        <w:br/>
        <w:t xml:space="preserve">    </w:t>
      </w:r>
      <w:r w:rsidR="00CB6840" w:rsidRPr="00CB6840">
        <w:rPr>
          <w:noProof/>
          <w:color w:val="FF80E1"/>
          <w:lang w:val="en-US"/>
        </w:rPr>
        <w:t>$arrRandBalls</w:t>
      </w:r>
      <w:r w:rsidR="00CB6840" w:rsidRPr="00CB6840">
        <w:rPr>
          <w:noProof/>
          <w:color w:val="E1EFFF"/>
          <w:lang w:val="en-US"/>
        </w:rPr>
        <w:t>[</w:t>
      </w:r>
      <w:r w:rsidR="00CB6840" w:rsidRPr="00CB6840">
        <w:rPr>
          <w:noProof/>
          <w:color w:val="FF80E1"/>
          <w:lang w:val="en-US"/>
        </w:rPr>
        <w:t>$b</w:t>
      </w:r>
      <w:r w:rsidR="00CB6840" w:rsidRPr="00CB6840">
        <w:rPr>
          <w:noProof/>
          <w:color w:val="E1EFFF"/>
          <w:lang w:val="en-US"/>
        </w:rPr>
        <w:t xml:space="preserve">] </w:t>
      </w:r>
      <w:r w:rsidR="00CB6840" w:rsidRPr="00CB6840">
        <w:rPr>
          <w:noProof/>
          <w:color w:val="FF9D00"/>
          <w:lang w:val="en-US"/>
        </w:rPr>
        <w:t xml:space="preserve">= </w:t>
      </w:r>
      <w:r w:rsidR="00CB6840" w:rsidRPr="00CB6840">
        <w:rPr>
          <w:noProof/>
          <w:color w:val="FF80E1"/>
          <w:lang w:val="en-US"/>
        </w:rPr>
        <w:t>$randBalls</w:t>
      </w:r>
      <w:r w:rsidR="00CB6840" w:rsidRPr="00CB6840">
        <w:rPr>
          <w:noProof/>
          <w:color w:val="E1EFFF"/>
          <w:lang w:val="en-US"/>
        </w:rPr>
        <w:t>;</w:t>
      </w:r>
      <w:r w:rsidR="00CB6840" w:rsidRPr="00CB6840">
        <w:rPr>
          <w:noProof/>
          <w:color w:val="E1EFFF"/>
          <w:lang w:val="en-US"/>
        </w:rPr>
        <w:br/>
        <w:t xml:space="preserve">} </w:t>
      </w:r>
      <w:r w:rsidR="00CB6840" w:rsidRPr="00CB6840">
        <w:rPr>
          <w:noProof/>
          <w:color w:val="FF9D00"/>
          <w:lang w:val="en-US"/>
        </w:rPr>
        <w:t xml:space="preserve">elseif </w:t>
      </w:r>
      <w:r w:rsidR="00CB6840" w:rsidRPr="00CB6840">
        <w:rPr>
          <w:noProof/>
          <w:color w:val="E1EFFF"/>
          <w:lang w:val="en-US"/>
        </w:rPr>
        <w:t>(</w:t>
      </w:r>
      <w:r w:rsidR="00CB6840" w:rsidRPr="00CB6840">
        <w:rPr>
          <w:noProof/>
          <w:color w:val="FF9D00"/>
          <w:lang w:val="en-US"/>
        </w:rPr>
        <w:t>!</w:t>
      </w:r>
      <w:r w:rsidR="00CB6840" w:rsidRPr="00CB6840">
        <w:rPr>
          <w:noProof/>
          <w:color w:val="80FFBB"/>
          <w:lang w:val="en-US"/>
        </w:rPr>
        <w:t>in_array</w:t>
      </w:r>
      <w:r w:rsidR="00CB6840" w:rsidRPr="00CB6840">
        <w:rPr>
          <w:noProof/>
          <w:color w:val="E1EFFF"/>
          <w:lang w:val="en-US"/>
        </w:rPr>
        <w:t>(</w:t>
      </w:r>
      <w:r w:rsidR="00CB6840" w:rsidRPr="00CB6840">
        <w:rPr>
          <w:noProof/>
          <w:color w:val="FF80E1"/>
          <w:lang w:val="en-US"/>
        </w:rPr>
        <w:t>$randBalls</w:t>
      </w:r>
      <w:r w:rsidR="00CB6840" w:rsidRPr="00CB6840">
        <w:rPr>
          <w:noProof/>
          <w:color w:val="E1EFFF"/>
          <w:lang w:val="en-US"/>
        </w:rPr>
        <w:t xml:space="preserve">, </w:t>
      </w:r>
      <w:r w:rsidR="00CB6840" w:rsidRPr="00CB6840">
        <w:rPr>
          <w:noProof/>
          <w:color w:val="FF80E1"/>
          <w:lang w:val="en-US"/>
        </w:rPr>
        <w:t>$arrRandBalls</w:t>
      </w:r>
      <w:r w:rsidR="00CB6840" w:rsidRPr="00CB6840">
        <w:rPr>
          <w:noProof/>
          <w:color w:val="E1EFFF"/>
          <w:lang w:val="en-US"/>
        </w:rPr>
        <w:t>)) {</w:t>
      </w:r>
      <w:r w:rsidR="00CB6840" w:rsidRPr="00CB6840">
        <w:rPr>
          <w:noProof/>
          <w:color w:val="E1EFFF"/>
          <w:lang w:val="en-US"/>
        </w:rPr>
        <w:br/>
        <w:t xml:space="preserve">    </w:t>
      </w:r>
      <w:r w:rsidR="00CB6840" w:rsidRPr="00CB6840">
        <w:rPr>
          <w:noProof/>
          <w:color w:val="FF80E1"/>
          <w:lang w:val="en-US"/>
        </w:rPr>
        <w:t>$arrRandBalls</w:t>
      </w:r>
      <w:r w:rsidR="00CB6840" w:rsidRPr="00CB6840">
        <w:rPr>
          <w:noProof/>
          <w:color w:val="E1EFFF"/>
          <w:lang w:val="en-US"/>
        </w:rPr>
        <w:t>[</w:t>
      </w:r>
      <w:r w:rsidR="00CB6840" w:rsidRPr="00CB6840">
        <w:rPr>
          <w:noProof/>
          <w:color w:val="FF80E1"/>
          <w:lang w:val="en-US"/>
        </w:rPr>
        <w:t>$b</w:t>
      </w:r>
      <w:r w:rsidR="00CB6840" w:rsidRPr="00CB6840">
        <w:rPr>
          <w:noProof/>
          <w:color w:val="E1EFFF"/>
          <w:lang w:val="en-US"/>
        </w:rPr>
        <w:t xml:space="preserve">] </w:t>
      </w:r>
      <w:r w:rsidR="00CB6840" w:rsidRPr="00CB6840">
        <w:rPr>
          <w:noProof/>
          <w:color w:val="FF9D00"/>
          <w:lang w:val="en-US"/>
        </w:rPr>
        <w:t xml:space="preserve">= </w:t>
      </w:r>
      <w:r w:rsidR="00CB6840" w:rsidRPr="00CB6840">
        <w:rPr>
          <w:noProof/>
          <w:color w:val="FF80E1"/>
          <w:lang w:val="en-US"/>
        </w:rPr>
        <w:t>$randBalls</w:t>
      </w:r>
      <w:r w:rsidR="00CB6840" w:rsidRPr="00CB6840">
        <w:rPr>
          <w:noProof/>
          <w:color w:val="E1EFFF"/>
          <w:lang w:val="en-US"/>
        </w:rPr>
        <w:t>;</w:t>
      </w:r>
      <w:r w:rsidR="00CB6840" w:rsidRPr="00CB6840">
        <w:rPr>
          <w:noProof/>
          <w:color w:val="E1EFFF"/>
          <w:lang w:val="en-US"/>
        </w:rPr>
        <w:br/>
        <w:t>}</w:t>
      </w:r>
      <w:r w:rsidR="00CB6840" w:rsidRPr="00CB6840">
        <w:rPr>
          <w:noProof/>
          <w:color w:val="E1EFFF"/>
          <w:lang w:val="en-US"/>
        </w:rPr>
        <w:br/>
      </w:r>
      <w:r w:rsidR="00CB6840" w:rsidRPr="00CB6840">
        <w:rPr>
          <w:noProof/>
          <w:color w:val="FF80E1"/>
          <w:lang w:val="en-US"/>
        </w:rPr>
        <w:t>$b</w:t>
      </w:r>
      <w:r w:rsidR="00CB6840" w:rsidRPr="00CB6840">
        <w:rPr>
          <w:noProof/>
          <w:color w:val="FF9D00"/>
          <w:lang w:val="en-US"/>
        </w:rPr>
        <w:t>++</w:t>
      </w:r>
      <w:r w:rsidR="00CB6840" w:rsidRPr="00CB6840">
        <w:rPr>
          <w:noProof/>
          <w:color w:val="E1EFFF"/>
          <w:lang w:val="en-US"/>
        </w:rPr>
        <w:t>;</w:t>
      </w:r>
    </w:p>
    <w:p w:rsidR="00CB6840" w:rsidRPr="00CB6840" w:rsidRDefault="00CB6840" w:rsidP="00CB6840">
      <w:pPr>
        <w:pStyle w:val="HTML"/>
        <w:shd w:val="clear" w:color="auto" w:fill="002240"/>
        <w:rPr>
          <w:color w:val="FFFFFF"/>
        </w:rPr>
      </w:pPr>
    </w:p>
    <w:p w:rsidR="00CB6840" w:rsidRDefault="00CB6840" w:rsidP="00CB6840">
      <w:pPr>
        <w:pStyle w:val="a3"/>
        <w:rPr>
          <w:rFonts w:cstheme="minorHAnsi"/>
          <w:b/>
          <w:color w:val="E36C0A" w:themeColor="accent6" w:themeShade="BF"/>
          <w:sz w:val="32"/>
          <w:szCs w:val="32"/>
          <w:u w:val="single"/>
        </w:rPr>
      </w:pPr>
    </w:p>
    <w:p w:rsidR="00367412" w:rsidRPr="006A0282" w:rsidRDefault="00367412" w:rsidP="00CB6840">
      <w:pPr>
        <w:pStyle w:val="a3"/>
        <w:rPr>
          <w:rFonts w:cstheme="minorHAnsi"/>
          <w:b/>
          <w:color w:val="E36C0A" w:themeColor="accent6" w:themeShade="BF"/>
          <w:sz w:val="32"/>
          <w:szCs w:val="32"/>
          <w:u w:val="single"/>
          <w:lang w:val="en-US"/>
        </w:rPr>
      </w:pPr>
      <w:r w:rsidRPr="006A0282">
        <w:rPr>
          <w:rFonts w:cstheme="minorHAnsi"/>
          <w:b/>
          <w:color w:val="E36C0A" w:themeColor="accent6" w:themeShade="BF"/>
          <w:sz w:val="32"/>
          <w:szCs w:val="32"/>
          <w:u w:val="single"/>
        </w:rPr>
        <w:t xml:space="preserve">Оператор </w:t>
      </w:r>
      <w:r w:rsidRPr="006A0282">
        <w:rPr>
          <w:rFonts w:cstheme="minorHAnsi"/>
          <w:b/>
          <w:color w:val="E36C0A" w:themeColor="accent6" w:themeShade="BF"/>
          <w:sz w:val="32"/>
          <w:szCs w:val="32"/>
          <w:u w:val="single"/>
          <w:lang w:val="en-US"/>
        </w:rPr>
        <w:t>Switch:</w:t>
      </w:r>
    </w:p>
    <w:p w:rsidR="00367412" w:rsidRPr="00CA43CF" w:rsidRDefault="00367412" w:rsidP="00367412">
      <w:pPr>
        <w:pStyle w:val="a3"/>
        <w:rPr>
          <w:rFonts w:cstheme="minorHAnsi"/>
          <w:color w:val="333333"/>
          <w:sz w:val="24"/>
          <w:szCs w:val="24"/>
          <w:shd w:val="clear" w:color="auto" w:fill="FFFFFF"/>
          <w:lang w:val="en-US"/>
        </w:rPr>
      </w:pPr>
      <w:r w:rsidRPr="00CA43CF">
        <w:rPr>
          <w:rFonts w:cstheme="minorHAnsi"/>
          <w:color w:val="333333"/>
          <w:sz w:val="24"/>
          <w:szCs w:val="24"/>
          <w:shd w:val="clear" w:color="auto" w:fill="FFFFFF"/>
        </w:rPr>
        <w:t>Иногда даже использование конструкции операторов </w:t>
      </w:r>
      <w:proofErr w:type="spellStart"/>
      <w:r w:rsidR="0055785D">
        <w:fldChar w:fldCharType="begin"/>
      </w:r>
      <w:r w:rsidR="0055785D">
        <w:instrText xml:space="preserve"> HYPERLINK "http://php720.com/lesson/14" </w:instrText>
      </w:r>
      <w:r w:rsidR="0055785D">
        <w:fldChar w:fldCharType="separate"/>
      </w:r>
      <w:r w:rsidRPr="00CA43CF">
        <w:rPr>
          <w:rStyle w:val="a9"/>
          <w:rFonts w:cstheme="minorHAnsi"/>
          <w:color w:val="4582EC"/>
          <w:sz w:val="24"/>
          <w:szCs w:val="24"/>
          <w:shd w:val="clear" w:color="auto" w:fill="F9F2F4"/>
        </w:rPr>
        <w:t>if</w:t>
      </w:r>
      <w:proofErr w:type="spellEnd"/>
      <w:r w:rsidR="0055785D">
        <w:rPr>
          <w:rStyle w:val="a9"/>
          <w:rFonts w:cstheme="minorHAnsi"/>
          <w:color w:val="4582EC"/>
          <w:sz w:val="24"/>
          <w:szCs w:val="24"/>
          <w:shd w:val="clear" w:color="auto" w:fill="F9F2F4"/>
        </w:rPr>
        <w:fldChar w:fldCharType="end"/>
      </w:r>
      <w:r w:rsidRPr="00CA43CF">
        <w:rPr>
          <w:rFonts w:cstheme="minorHAnsi"/>
          <w:color w:val="333333"/>
          <w:sz w:val="24"/>
          <w:szCs w:val="24"/>
          <w:shd w:val="clear" w:color="auto" w:fill="FFFFFF"/>
        </w:rPr>
        <w:t> .. </w:t>
      </w:r>
      <w:proofErr w:type="spellStart"/>
      <w:r w:rsidRPr="00CA43CF">
        <w:rPr>
          <w:rStyle w:val="HTML2"/>
          <w:rFonts w:asciiTheme="minorHAnsi" w:eastAsiaTheme="minorHAnsi" w:hAnsiTheme="minorHAnsi" w:cstheme="minorHAnsi"/>
          <w:color w:val="C7254E"/>
          <w:sz w:val="24"/>
          <w:szCs w:val="24"/>
          <w:shd w:val="clear" w:color="auto" w:fill="F9F2F4"/>
        </w:rPr>
        <w:fldChar w:fldCharType="begin"/>
      </w:r>
      <w:r w:rsidRPr="00CA43CF">
        <w:rPr>
          <w:rStyle w:val="HTML2"/>
          <w:rFonts w:asciiTheme="minorHAnsi" w:eastAsiaTheme="minorHAnsi" w:hAnsiTheme="minorHAnsi" w:cstheme="minorHAnsi"/>
          <w:color w:val="C7254E"/>
          <w:sz w:val="24"/>
          <w:szCs w:val="24"/>
          <w:shd w:val="clear" w:color="auto" w:fill="F9F2F4"/>
        </w:rPr>
        <w:instrText xml:space="preserve"> HYPERLINK "http://php720.com/lesson/18" </w:instrText>
      </w:r>
      <w:r w:rsidRPr="00CA43CF">
        <w:rPr>
          <w:rStyle w:val="HTML2"/>
          <w:rFonts w:asciiTheme="minorHAnsi" w:eastAsiaTheme="minorHAnsi" w:hAnsiTheme="minorHAnsi" w:cstheme="minorHAnsi"/>
          <w:color w:val="C7254E"/>
          <w:sz w:val="24"/>
          <w:szCs w:val="24"/>
          <w:shd w:val="clear" w:color="auto" w:fill="F9F2F4"/>
        </w:rPr>
        <w:fldChar w:fldCharType="separate"/>
      </w:r>
      <w:r w:rsidRPr="00CA43CF">
        <w:rPr>
          <w:rStyle w:val="a9"/>
          <w:rFonts w:cstheme="minorHAnsi"/>
          <w:color w:val="4582EC"/>
          <w:sz w:val="24"/>
          <w:szCs w:val="24"/>
          <w:shd w:val="clear" w:color="auto" w:fill="F9F2F4"/>
        </w:rPr>
        <w:t>elseif</w:t>
      </w:r>
      <w:proofErr w:type="spellEnd"/>
      <w:r w:rsidRPr="00CA43CF">
        <w:rPr>
          <w:rStyle w:val="HTML2"/>
          <w:rFonts w:asciiTheme="minorHAnsi" w:eastAsiaTheme="minorHAnsi" w:hAnsiTheme="minorHAnsi" w:cstheme="minorHAnsi"/>
          <w:color w:val="C7254E"/>
          <w:sz w:val="24"/>
          <w:szCs w:val="24"/>
          <w:shd w:val="clear" w:color="auto" w:fill="F9F2F4"/>
        </w:rPr>
        <w:fldChar w:fldCharType="end"/>
      </w:r>
      <w:r w:rsidRPr="00CA43CF">
        <w:rPr>
          <w:rFonts w:cstheme="minorHAnsi"/>
          <w:color w:val="333333"/>
          <w:sz w:val="24"/>
          <w:szCs w:val="24"/>
          <w:shd w:val="clear" w:color="auto" w:fill="FFFFFF"/>
        </w:rPr>
        <w:t> несколько утомляет. </w:t>
      </w:r>
      <w:r w:rsidRPr="00CA43CF">
        <w:rPr>
          <w:rFonts w:cstheme="minorHAnsi"/>
          <w:color w:val="333333"/>
          <w:sz w:val="24"/>
          <w:szCs w:val="24"/>
        </w:rPr>
        <w:br/>
      </w:r>
      <w:r w:rsidRPr="00CA43CF">
        <w:rPr>
          <w:rFonts w:cstheme="minorHAnsi"/>
          <w:color w:val="333333"/>
          <w:sz w:val="24"/>
          <w:szCs w:val="24"/>
          <w:shd w:val="clear" w:color="auto" w:fill="FFFFFF"/>
        </w:rPr>
        <w:t>Чтобы исправить эту ситуацию есть оператор </w:t>
      </w:r>
      <w:proofErr w:type="spellStart"/>
      <w:r w:rsidRPr="00CA43CF">
        <w:rPr>
          <w:rStyle w:val="HTML2"/>
          <w:rFonts w:asciiTheme="minorHAnsi" w:eastAsiaTheme="minorHAnsi" w:hAnsiTheme="minorHAnsi" w:cstheme="minorHAnsi"/>
          <w:color w:val="C7254E"/>
          <w:sz w:val="24"/>
          <w:szCs w:val="24"/>
          <w:shd w:val="clear" w:color="auto" w:fill="F9F2F4"/>
        </w:rPr>
        <w:t>switch</w:t>
      </w:r>
      <w:proofErr w:type="spellEnd"/>
      <w:r w:rsidRPr="00CA43CF">
        <w:rPr>
          <w:rFonts w:cstheme="minorHAnsi"/>
          <w:color w:val="333333"/>
          <w:sz w:val="24"/>
          <w:szCs w:val="24"/>
          <w:shd w:val="clear" w:color="auto" w:fill="FFFFFF"/>
        </w:rPr>
        <w:t>. Синтаксис:</w:t>
      </w:r>
    </w:p>
    <w:p w:rsidR="00367412" w:rsidRPr="00367412" w:rsidRDefault="00367412" w:rsidP="00367412">
      <w:pPr>
        <w:shd w:val="clear" w:color="auto" w:fill="FFFFFF"/>
        <w:spacing w:before="225" w:after="225" w:line="375" w:lineRule="atLeast"/>
        <w:rPr>
          <w:rFonts w:eastAsia="Times New Roman" w:cstheme="minorHAnsi"/>
          <w:color w:val="333333"/>
          <w:sz w:val="24"/>
          <w:szCs w:val="24"/>
          <w:lang w:eastAsia="ru-RU"/>
        </w:rPr>
      </w:pPr>
      <w:r w:rsidRPr="00367412">
        <w:rPr>
          <w:rFonts w:eastAsia="Times New Roman" w:cstheme="minorHAnsi"/>
          <w:color w:val="333333"/>
          <w:sz w:val="24"/>
          <w:szCs w:val="24"/>
          <w:lang w:eastAsia="ru-RU"/>
        </w:rPr>
        <w:t>Сначала записывается ключевое слово </w:t>
      </w:r>
      <w:r w:rsidRPr="00CA43CF">
        <w:rPr>
          <w:rFonts w:eastAsia="Times New Roman" w:cstheme="minorHAnsi"/>
          <w:noProof/>
          <w:color w:val="C7254E"/>
          <w:sz w:val="24"/>
          <w:szCs w:val="24"/>
          <w:shd w:val="clear" w:color="auto" w:fill="F9F2F4"/>
          <w:lang w:val="en-US" w:eastAsia="ru-RU"/>
        </w:rPr>
        <w:t>switch</w:t>
      </w:r>
      <w:r w:rsidRPr="00367412">
        <w:rPr>
          <w:rFonts w:eastAsia="Times New Roman" w:cstheme="minorHAnsi"/>
          <w:color w:val="333333"/>
          <w:sz w:val="24"/>
          <w:szCs w:val="24"/>
          <w:lang w:eastAsia="ru-RU"/>
        </w:rPr>
        <w:t>, после которого в скобках записывается некоторое выражение. </w:t>
      </w:r>
      <w:r w:rsidRPr="00367412">
        <w:rPr>
          <w:rFonts w:eastAsia="Times New Roman" w:cstheme="minorHAnsi"/>
          <w:color w:val="333333"/>
          <w:sz w:val="24"/>
          <w:szCs w:val="24"/>
          <w:lang w:eastAsia="ru-RU"/>
        </w:rPr>
        <w:br/>
        <w:t>Далее, после слова </w:t>
      </w:r>
      <w:r w:rsidRPr="00CA43CF">
        <w:rPr>
          <w:rFonts w:eastAsia="Times New Roman" w:cstheme="minorHAnsi"/>
          <w:noProof/>
          <w:color w:val="C7254E"/>
          <w:sz w:val="24"/>
          <w:szCs w:val="24"/>
          <w:shd w:val="clear" w:color="auto" w:fill="F9F2F4"/>
          <w:lang w:val="en-US" w:eastAsia="ru-RU"/>
        </w:rPr>
        <w:t>case</w:t>
      </w:r>
      <w:r w:rsidRPr="00367412">
        <w:rPr>
          <w:rFonts w:eastAsia="Times New Roman" w:cstheme="minorHAnsi"/>
          <w:color w:val="333333"/>
          <w:sz w:val="24"/>
          <w:szCs w:val="24"/>
          <w:lang w:eastAsia="ru-RU"/>
        </w:rPr>
        <w:t> нужно перечислить возможные варианты значений, если значение истина, то выполняется группа операторов, которые записаны до оператора </w:t>
      </w:r>
      <w:r w:rsidRPr="00CA43CF">
        <w:rPr>
          <w:rFonts w:eastAsia="Times New Roman" w:cstheme="minorHAnsi"/>
          <w:noProof/>
          <w:color w:val="C7254E"/>
          <w:sz w:val="24"/>
          <w:szCs w:val="24"/>
          <w:shd w:val="clear" w:color="auto" w:fill="F9F2F4"/>
          <w:lang w:val="en-US" w:eastAsia="ru-RU"/>
        </w:rPr>
        <w:t>break</w:t>
      </w:r>
      <w:r w:rsidRPr="00367412">
        <w:rPr>
          <w:rFonts w:eastAsia="Times New Roman" w:cstheme="minorHAnsi"/>
          <w:color w:val="333333"/>
          <w:sz w:val="24"/>
          <w:szCs w:val="24"/>
          <w:lang w:eastAsia="ru-RU"/>
        </w:rPr>
        <w:t>. Если ни одно условие не подходит, то выполняется оператор </w:t>
      </w:r>
      <w:r w:rsidRPr="00CA43CF">
        <w:rPr>
          <w:rFonts w:eastAsia="Times New Roman" w:cstheme="minorHAnsi"/>
          <w:noProof/>
          <w:color w:val="C7254E"/>
          <w:sz w:val="24"/>
          <w:szCs w:val="24"/>
          <w:shd w:val="clear" w:color="auto" w:fill="F9F2F4"/>
          <w:lang w:val="en-US" w:eastAsia="ru-RU"/>
        </w:rPr>
        <w:t>default</w:t>
      </w:r>
      <w:r w:rsidRPr="00367412">
        <w:rPr>
          <w:rFonts w:eastAsia="Times New Roman" w:cstheme="minorHAnsi"/>
          <w:color w:val="333333"/>
          <w:sz w:val="24"/>
          <w:szCs w:val="24"/>
          <w:lang w:eastAsia="ru-RU"/>
        </w:rPr>
        <w:t> (если оператор </w:t>
      </w:r>
      <w:r w:rsidRPr="00CA43CF">
        <w:rPr>
          <w:rFonts w:eastAsia="Times New Roman" w:cstheme="minorHAnsi"/>
          <w:noProof/>
          <w:color w:val="C7254E"/>
          <w:sz w:val="24"/>
          <w:szCs w:val="24"/>
          <w:shd w:val="clear" w:color="auto" w:fill="F9F2F4"/>
          <w:lang w:val="en-US" w:eastAsia="ru-RU"/>
        </w:rPr>
        <w:t>default</w:t>
      </w:r>
      <w:r w:rsidRPr="00367412">
        <w:rPr>
          <w:rFonts w:eastAsia="Times New Roman" w:cstheme="minorHAnsi"/>
          <w:color w:val="333333"/>
          <w:sz w:val="24"/>
          <w:szCs w:val="24"/>
          <w:lang w:eastAsia="ru-RU"/>
        </w:rPr>
        <w:t xml:space="preserve"> не записывать, то при </w:t>
      </w:r>
      <w:proofErr w:type="gramStart"/>
      <w:r w:rsidRPr="00367412">
        <w:rPr>
          <w:rFonts w:eastAsia="Times New Roman" w:cstheme="minorHAnsi"/>
          <w:color w:val="333333"/>
          <w:sz w:val="24"/>
          <w:szCs w:val="24"/>
          <w:lang w:eastAsia="ru-RU"/>
        </w:rPr>
        <w:t>не выполнении</w:t>
      </w:r>
      <w:proofErr w:type="gramEnd"/>
      <w:r w:rsidRPr="00367412">
        <w:rPr>
          <w:rFonts w:eastAsia="Times New Roman" w:cstheme="minorHAnsi"/>
          <w:color w:val="333333"/>
          <w:sz w:val="24"/>
          <w:szCs w:val="24"/>
          <w:lang w:eastAsia="ru-RU"/>
        </w:rPr>
        <w:t xml:space="preserve"> никаких других условий </w:t>
      </w:r>
      <w:r w:rsidR="00CA43CF">
        <w:rPr>
          <w:rFonts w:eastAsia="Times New Roman" w:cstheme="minorHAnsi"/>
          <w:color w:val="333333"/>
          <w:sz w:val="24"/>
          <w:szCs w:val="24"/>
          <w:lang w:val="en-US" w:eastAsia="ru-RU"/>
        </w:rPr>
        <w:t xml:space="preserve">- </w:t>
      </w:r>
      <w:r w:rsidRPr="00367412">
        <w:rPr>
          <w:rFonts w:eastAsia="Times New Roman" w:cstheme="minorHAnsi"/>
          <w:color w:val="333333"/>
          <w:sz w:val="24"/>
          <w:szCs w:val="24"/>
          <w:lang w:eastAsia="ru-RU"/>
        </w:rPr>
        <w:t>ничего не произойдет).</w:t>
      </w:r>
    </w:p>
    <w:p w:rsidR="00367412" w:rsidRPr="00CA43CF"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color w:val="000000"/>
          <w:sz w:val="24"/>
          <w:szCs w:val="24"/>
          <w:shd w:val="clear" w:color="auto" w:fill="F0F0F0"/>
          <w:lang w:eastAsia="ru-RU"/>
        </w:rPr>
      </w:pPr>
      <w:r w:rsidRPr="00CA43CF">
        <w:rPr>
          <w:rFonts w:eastAsia="Times New Roman" w:cstheme="minorHAnsi"/>
          <w:b/>
          <w:color w:val="880000"/>
          <w:sz w:val="24"/>
          <w:szCs w:val="24"/>
          <w:shd w:val="clear" w:color="auto" w:fill="F0F0F0"/>
          <w:lang w:eastAsia="ru-RU"/>
        </w:rPr>
        <w:t>&lt;?php</w:t>
      </w:r>
    </w:p>
    <w:p w:rsidR="00367412" w:rsidRPr="00CA43CF"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color w:val="000000"/>
          <w:sz w:val="24"/>
          <w:szCs w:val="24"/>
          <w:shd w:val="clear" w:color="auto" w:fill="F0F0F0"/>
          <w:lang w:eastAsia="ru-RU"/>
        </w:rPr>
      </w:pPr>
      <w:r w:rsidRPr="00CA43CF">
        <w:rPr>
          <w:rFonts w:eastAsia="Times New Roman" w:cstheme="minorHAnsi"/>
          <w:b/>
          <w:color w:val="000000"/>
          <w:sz w:val="24"/>
          <w:szCs w:val="24"/>
          <w:shd w:val="clear" w:color="auto" w:fill="F0F0F0"/>
          <w:lang w:eastAsia="ru-RU"/>
        </w:rPr>
        <w:t>$</w:t>
      </w:r>
      <w:proofErr w:type="spellStart"/>
      <w:r w:rsidRPr="00CA43CF">
        <w:rPr>
          <w:rFonts w:eastAsia="Times New Roman" w:cstheme="minorHAnsi"/>
          <w:b/>
          <w:color w:val="000000"/>
          <w:sz w:val="24"/>
          <w:szCs w:val="24"/>
          <w:shd w:val="clear" w:color="auto" w:fill="F0F0F0"/>
          <w:lang w:eastAsia="ru-RU"/>
        </w:rPr>
        <w:t>speed</w:t>
      </w:r>
      <w:proofErr w:type="spellEnd"/>
      <w:r w:rsidRPr="00CA43CF">
        <w:rPr>
          <w:rFonts w:eastAsia="Times New Roman" w:cstheme="minorHAnsi"/>
          <w:b/>
          <w:color w:val="000000"/>
          <w:sz w:val="24"/>
          <w:szCs w:val="24"/>
          <w:shd w:val="clear" w:color="auto" w:fill="F0F0F0"/>
          <w:lang w:eastAsia="ru-RU"/>
        </w:rPr>
        <w:t xml:space="preserve"> = </w:t>
      </w:r>
      <w:r w:rsidRPr="00CA43CF">
        <w:rPr>
          <w:rFonts w:eastAsia="Times New Roman" w:cstheme="minorHAnsi"/>
          <w:b/>
          <w:color w:val="008800"/>
          <w:sz w:val="24"/>
          <w:szCs w:val="24"/>
          <w:shd w:val="clear" w:color="auto" w:fill="F0F0F0"/>
          <w:lang w:eastAsia="ru-RU"/>
        </w:rPr>
        <w:t>55</w:t>
      </w:r>
      <w:r w:rsidRPr="00CA43CF">
        <w:rPr>
          <w:rFonts w:eastAsia="Times New Roman" w:cstheme="minorHAnsi"/>
          <w:b/>
          <w:color w:val="000000"/>
          <w:sz w:val="24"/>
          <w:szCs w:val="24"/>
          <w:shd w:val="clear" w:color="auto" w:fill="F0F0F0"/>
          <w:lang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nsolas"/>
          <w:color w:val="000000"/>
          <w:sz w:val="20"/>
          <w:szCs w:val="20"/>
          <w:shd w:val="clear" w:color="auto" w:fill="F0F0F0"/>
          <w:lang w:eastAsia="ru-RU"/>
        </w:rPr>
      </w:pP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bCs/>
          <w:noProof/>
          <w:color w:val="000000"/>
          <w:sz w:val="24"/>
          <w:szCs w:val="24"/>
          <w:shd w:val="clear" w:color="auto" w:fill="F0F0F0"/>
          <w:lang w:val="en-US" w:eastAsia="ru-RU"/>
        </w:rPr>
        <w:t>switch</w:t>
      </w:r>
      <w:r w:rsidRPr="00367412">
        <w:rPr>
          <w:rFonts w:eastAsia="Times New Roman" w:cstheme="minorHAnsi"/>
          <w:b/>
          <w:noProof/>
          <w:color w:val="000000"/>
          <w:sz w:val="24"/>
          <w:szCs w:val="24"/>
          <w:shd w:val="clear" w:color="auto" w:fill="F0F0F0"/>
          <w:lang w:val="en-US" w:eastAsia="ru-RU"/>
        </w:rPr>
        <w:t>($speed)</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case</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008800"/>
          <w:sz w:val="24"/>
          <w:szCs w:val="24"/>
          <w:shd w:val="clear" w:color="auto" w:fill="F0F0F0"/>
          <w:lang w:val="en-US" w:eastAsia="ru-RU"/>
        </w:rPr>
        <w:t>30</w:t>
      </w:r>
      <w:r w:rsidRPr="00367412">
        <w:rPr>
          <w:rFonts w:eastAsia="Times New Roman" w:cstheme="minorHAnsi"/>
          <w:b/>
          <w:noProof/>
          <w:color w:val="000000"/>
          <w:sz w:val="24"/>
          <w:szCs w:val="24"/>
          <w:shd w:val="clear" w:color="auto" w:fill="F0F0F0"/>
          <w:lang w:val="en-US" w:eastAsia="ru-RU"/>
        </w:rPr>
        <w:t xml:space="preserve"> : </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echo</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880000"/>
          <w:sz w:val="24"/>
          <w:szCs w:val="24"/>
          <w:shd w:val="clear" w:color="auto" w:fill="F0F0F0"/>
          <w:lang w:val="en-US" w:eastAsia="ru-RU"/>
        </w:rPr>
        <w:t>"Ваша скорость 30 км/час"</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break</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case</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008800"/>
          <w:sz w:val="24"/>
          <w:szCs w:val="24"/>
          <w:shd w:val="clear" w:color="auto" w:fill="F0F0F0"/>
          <w:lang w:val="en-US" w:eastAsia="ru-RU"/>
        </w:rPr>
        <w:t>58</w:t>
      </w:r>
      <w:r w:rsidRPr="00367412">
        <w:rPr>
          <w:rFonts w:eastAsia="Times New Roman" w:cstheme="minorHAnsi"/>
          <w:b/>
          <w:noProof/>
          <w:color w:val="000000"/>
          <w:sz w:val="24"/>
          <w:szCs w:val="24"/>
          <w:shd w:val="clear" w:color="auto" w:fill="F0F0F0"/>
          <w:lang w:val="en-US" w:eastAsia="ru-RU"/>
        </w:rPr>
        <w:t xml:space="preserve"> : </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echo</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880000"/>
          <w:sz w:val="24"/>
          <w:szCs w:val="24"/>
          <w:shd w:val="clear" w:color="auto" w:fill="F0F0F0"/>
          <w:lang w:val="en-US" w:eastAsia="ru-RU"/>
        </w:rPr>
        <w:t>"Ваша скорость 50 км/час"</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break</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case</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008800"/>
          <w:sz w:val="24"/>
          <w:szCs w:val="24"/>
          <w:shd w:val="clear" w:color="auto" w:fill="F0F0F0"/>
          <w:lang w:val="en-US" w:eastAsia="ru-RU"/>
        </w:rPr>
        <w:t>70</w:t>
      </w:r>
      <w:r w:rsidRPr="00367412">
        <w:rPr>
          <w:rFonts w:eastAsia="Times New Roman" w:cstheme="minorHAnsi"/>
          <w:b/>
          <w:noProof/>
          <w:color w:val="000000"/>
          <w:sz w:val="24"/>
          <w:szCs w:val="24"/>
          <w:shd w:val="clear" w:color="auto" w:fill="F0F0F0"/>
          <w:lang w:val="en-US" w:eastAsia="ru-RU"/>
        </w:rPr>
        <w:t xml:space="preserve"> : </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echo</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880000"/>
          <w:sz w:val="24"/>
          <w:szCs w:val="24"/>
          <w:shd w:val="clear" w:color="auto" w:fill="F0F0F0"/>
          <w:lang w:val="en-US" w:eastAsia="ru-RU"/>
        </w:rPr>
        <w:t>"Превышение скорости !"</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break</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default</w:t>
      </w:r>
      <w:r w:rsidRPr="00367412">
        <w:rPr>
          <w:rFonts w:eastAsia="Times New Roman" w:cstheme="minorHAnsi"/>
          <w:b/>
          <w:noProof/>
          <w:color w:val="000000"/>
          <w:sz w:val="24"/>
          <w:szCs w:val="24"/>
          <w:shd w:val="clear" w:color="auto" w:fill="F0F0F0"/>
          <w:lang w:val="en-US" w:eastAsia="ru-RU"/>
        </w:rPr>
        <w:t xml:space="preserve"> : </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lastRenderedPageBreak/>
        <w:t xml:space="preserve">        </w:t>
      </w:r>
      <w:r w:rsidRPr="00367412">
        <w:rPr>
          <w:rFonts w:eastAsia="Times New Roman" w:cstheme="minorHAnsi"/>
          <w:b/>
          <w:bCs/>
          <w:noProof/>
          <w:color w:val="000000"/>
          <w:sz w:val="24"/>
          <w:szCs w:val="24"/>
          <w:shd w:val="clear" w:color="auto" w:fill="F0F0F0"/>
          <w:lang w:val="en-US" w:eastAsia="ru-RU"/>
        </w:rPr>
        <w:t>echo</w:t>
      </w: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noProof/>
          <w:color w:val="880000"/>
          <w:sz w:val="24"/>
          <w:szCs w:val="24"/>
          <w:shd w:val="clear" w:color="auto" w:fill="F0F0F0"/>
          <w:lang w:val="en-US" w:eastAsia="ru-RU"/>
        </w:rPr>
        <w:t>"Скорость в пределах нормы"</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noProof/>
          <w:color w:val="000000"/>
          <w:sz w:val="24"/>
          <w:szCs w:val="24"/>
          <w:shd w:val="clear" w:color="auto" w:fill="F0F0F0"/>
          <w:lang w:val="en-US" w:eastAsia="ru-RU"/>
        </w:rPr>
      </w:pPr>
      <w:r w:rsidRPr="00367412">
        <w:rPr>
          <w:rFonts w:eastAsia="Times New Roman" w:cstheme="minorHAnsi"/>
          <w:b/>
          <w:noProof/>
          <w:color w:val="000000"/>
          <w:sz w:val="24"/>
          <w:szCs w:val="24"/>
          <w:shd w:val="clear" w:color="auto" w:fill="F0F0F0"/>
          <w:lang w:val="en-US" w:eastAsia="ru-RU"/>
        </w:rPr>
        <w:t xml:space="preserve">    </w:t>
      </w:r>
      <w:r w:rsidRPr="00367412">
        <w:rPr>
          <w:rFonts w:eastAsia="Times New Roman" w:cstheme="minorHAnsi"/>
          <w:b/>
          <w:bCs/>
          <w:noProof/>
          <w:color w:val="000000"/>
          <w:sz w:val="24"/>
          <w:szCs w:val="24"/>
          <w:shd w:val="clear" w:color="auto" w:fill="F0F0F0"/>
          <w:lang w:val="en-US" w:eastAsia="ru-RU"/>
        </w:rPr>
        <w:t>break</w:t>
      </w:r>
      <w:r w:rsidRPr="00367412">
        <w:rPr>
          <w:rFonts w:eastAsia="Times New Roman" w:cstheme="minorHAnsi"/>
          <w:b/>
          <w:noProof/>
          <w:color w:val="000000"/>
          <w:sz w:val="24"/>
          <w:szCs w:val="24"/>
          <w:shd w:val="clear" w:color="auto" w:fill="F0F0F0"/>
          <w:lang w:val="en-US"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color w:val="000000"/>
          <w:sz w:val="24"/>
          <w:szCs w:val="24"/>
          <w:shd w:val="clear" w:color="auto" w:fill="F0F0F0"/>
          <w:lang w:eastAsia="ru-RU"/>
        </w:rPr>
      </w:pPr>
      <w:r w:rsidRPr="00367412">
        <w:rPr>
          <w:rFonts w:eastAsia="Times New Roman" w:cstheme="minorHAnsi"/>
          <w:b/>
          <w:color w:val="000000"/>
          <w:sz w:val="24"/>
          <w:szCs w:val="24"/>
          <w:shd w:val="clear" w:color="auto" w:fill="F0F0F0"/>
          <w:lang w:eastAsia="ru-RU"/>
        </w:rPr>
        <w:t>}</w:t>
      </w:r>
    </w:p>
    <w:p w:rsidR="00367412" w:rsidRPr="00367412" w:rsidRDefault="00367412" w:rsidP="00367412">
      <w:pPr>
        <w:pBdr>
          <w:bottom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eastAsia="Times New Roman" w:cstheme="minorHAnsi"/>
          <w:b/>
          <w:color w:val="333333"/>
          <w:sz w:val="24"/>
          <w:szCs w:val="24"/>
          <w:lang w:eastAsia="ru-RU"/>
        </w:rPr>
      </w:pPr>
      <w:r w:rsidRPr="00367412">
        <w:rPr>
          <w:rFonts w:eastAsia="Times New Roman" w:cstheme="minorHAnsi"/>
          <w:b/>
          <w:color w:val="880000"/>
          <w:sz w:val="24"/>
          <w:szCs w:val="24"/>
          <w:shd w:val="clear" w:color="auto" w:fill="F0F0F0"/>
          <w:lang w:eastAsia="ru-RU"/>
        </w:rPr>
        <w:t>?&gt;</w:t>
      </w:r>
    </w:p>
    <w:p w:rsidR="00367412" w:rsidRPr="00367412" w:rsidRDefault="00367412" w:rsidP="00367412">
      <w:pPr>
        <w:pStyle w:val="a3"/>
        <w:rPr>
          <w:rFonts w:cstheme="minorHAnsi"/>
          <w:b/>
          <w:color w:val="E36C0A" w:themeColor="accent6" w:themeShade="BF"/>
          <w:sz w:val="32"/>
          <w:szCs w:val="32"/>
          <w:lang w:val="en-US"/>
        </w:rPr>
      </w:pPr>
    </w:p>
    <w:p w:rsidR="002321C0" w:rsidRPr="00367412" w:rsidRDefault="002321C0" w:rsidP="002321C0">
      <w:pPr>
        <w:pStyle w:val="a3"/>
        <w:numPr>
          <w:ilvl w:val="0"/>
          <w:numId w:val="3"/>
        </w:numPr>
        <w:rPr>
          <w:b/>
          <w:color w:val="E36C0A" w:themeColor="accent6" w:themeShade="BF"/>
          <w:sz w:val="32"/>
          <w:szCs w:val="32"/>
        </w:rPr>
      </w:pPr>
      <w:r w:rsidRPr="00367412">
        <w:rPr>
          <w:b/>
          <w:color w:val="E36C0A" w:themeColor="accent6" w:themeShade="BF"/>
          <w:sz w:val="32"/>
          <w:szCs w:val="32"/>
        </w:rPr>
        <w:t xml:space="preserve">Условие </w:t>
      </w:r>
      <w:r w:rsidRPr="00367412">
        <w:rPr>
          <w:b/>
          <w:color w:val="E36C0A" w:themeColor="accent6" w:themeShade="BF"/>
          <w:sz w:val="32"/>
          <w:szCs w:val="32"/>
          <w:lang w:val="en-US"/>
        </w:rPr>
        <w:t>a&gt;b:</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$prices_of_buses = "150000 'euros' &lt;br&gt;";</w:t>
      </w:r>
    </w:p>
    <w:p w:rsidR="008C4BB6" w:rsidRPr="00554D8E" w:rsidRDefault="008C4BB6" w:rsidP="008C4BB6">
      <w:pPr>
        <w:rPr>
          <w:b/>
          <w:color w:val="000000" w:themeColor="text1"/>
          <w:sz w:val="24"/>
          <w:szCs w:val="24"/>
          <w:lang w:val="en-US"/>
        </w:rPr>
      </w:pPr>
      <w:r w:rsidRPr="003C2771">
        <w:rPr>
          <w:b/>
          <w:color w:val="E36C0A" w:themeColor="accent6" w:themeShade="BF"/>
          <w:sz w:val="24"/>
          <w:szCs w:val="24"/>
          <w:lang w:val="en-US"/>
        </w:rPr>
        <w:t xml:space="preserve">    if</w:t>
      </w:r>
      <w:r w:rsidRPr="00554D8E">
        <w:rPr>
          <w:b/>
          <w:color w:val="000000" w:themeColor="text1"/>
          <w:sz w:val="24"/>
          <w:szCs w:val="24"/>
          <w:lang w:val="en-US"/>
        </w:rPr>
        <w:t xml:space="preserve">($buses_for_buying </w:t>
      </w:r>
      <w:r w:rsidRPr="003C2771">
        <w:rPr>
          <w:b/>
          <w:color w:val="E36C0A" w:themeColor="accent6" w:themeShade="BF"/>
          <w:sz w:val="24"/>
          <w:szCs w:val="24"/>
          <w:lang w:val="en-US"/>
        </w:rPr>
        <w:t>&lt;</w:t>
      </w:r>
      <w:r w:rsidRPr="00554D8E">
        <w:rPr>
          <w:b/>
          <w:color w:val="000000" w:themeColor="text1"/>
          <w:sz w:val="24"/>
          <w:szCs w:val="24"/>
          <w:lang w:val="en-US"/>
        </w:rPr>
        <w:t xml:space="preserve"> "150000 'euros'"){</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echo 'Дешевый вариант';</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w:t>
      </w:r>
    </w:p>
    <w:p w:rsidR="008C4BB6" w:rsidRPr="00554D8E" w:rsidRDefault="008C4BB6" w:rsidP="008C4BB6">
      <w:pPr>
        <w:rPr>
          <w:b/>
          <w:color w:val="000000" w:themeColor="text1"/>
          <w:sz w:val="24"/>
          <w:szCs w:val="24"/>
          <w:lang w:val="en-US"/>
        </w:rPr>
      </w:pPr>
      <w:r w:rsidRPr="00E6185B">
        <w:rPr>
          <w:b/>
          <w:color w:val="FF0000"/>
          <w:sz w:val="24"/>
          <w:szCs w:val="24"/>
          <w:lang w:val="en-US"/>
        </w:rPr>
        <w:t xml:space="preserve">        if</w:t>
      </w:r>
      <w:r w:rsidRPr="00554D8E">
        <w:rPr>
          <w:b/>
          <w:color w:val="000000" w:themeColor="text1"/>
          <w:sz w:val="24"/>
          <w:szCs w:val="24"/>
          <w:lang w:val="en-US"/>
        </w:rPr>
        <w:t xml:space="preserve">($buses_for_buying </w:t>
      </w:r>
      <w:r w:rsidRPr="00E6185B">
        <w:rPr>
          <w:b/>
          <w:color w:val="FF0000"/>
          <w:sz w:val="24"/>
          <w:szCs w:val="24"/>
          <w:lang w:val="en-US"/>
        </w:rPr>
        <w:t>=</w:t>
      </w:r>
      <w:r w:rsidRPr="00554D8E">
        <w:rPr>
          <w:b/>
          <w:color w:val="000000" w:themeColor="text1"/>
          <w:sz w:val="24"/>
          <w:szCs w:val="24"/>
          <w:lang w:val="en-US"/>
        </w:rPr>
        <w:t xml:space="preserve"> "150000-170000 'euros'"){</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echo 'Приемлемый вариант';</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if($buses_for_buying </w:t>
      </w:r>
      <w:r w:rsidRPr="00E6185B">
        <w:rPr>
          <w:b/>
          <w:color w:val="FF0000"/>
          <w:sz w:val="24"/>
          <w:szCs w:val="24"/>
          <w:lang w:val="en-US"/>
        </w:rPr>
        <w:t>&gt;</w:t>
      </w:r>
      <w:r w:rsidRPr="00554D8E">
        <w:rPr>
          <w:b/>
          <w:color w:val="000000" w:themeColor="text1"/>
          <w:sz w:val="24"/>
          <w:szCs w:val="24"/>
          <w:lang w:val="en-US"/>
        </w:rPr>
        <w:t xml:space="preserve"> "170000 'euros'"){</w:t>
      </w:r>
    </w:p>
    <w:p w:rsidR="008C4BB6" w:rsidRPr="00554D8E" w:rsidRDefault="008C4BB6" w:rsidP="008C4BB6">
      <w:pPr>
        <w:rPr>
          <w:b/>
          <w:color w:val="000000" w:themeColor="text1"/>
          <w:sz w:val="24"/>
          <w:szCs w:val="24"/>
          <w:lang w:val="en-US"/>
        </w:rPr>
      </w:pPr>
      <w:r w:rsidRPr="00554D8E">
        <w:rPr>
          <w:b/>
          <w:color w:val="000000" w:themeColor="text1"/>
          <w:sz w:val="24"/>
          <w:szCs w:val="24"/>
          <w:lang w:val="en-US"/>
        </w:rPr>
        <w:t xml:space="preserve">        echo 'Дорого';</w:t>
      </w:r>
    </w:p>
    <w:p w:rsidR="002321C0" w:rsidRDefault="008C4BB6" w:rsidP="008C4BB6">
      <w:pPr>
        <w:rPr>
          <w:b/>
          <w:color w:val="000000" w:themeColor="text1"/>
          <w:sz w:val="24"/>
          <w:szCs w:val="24"/>
        </w:rPr>
      </w:pPr>
      <w:r w:rsidRPr="00554D8E">
        <w:rPr>
          <w:b/>
          <w:color w:val="000000" w:themeColor="text1"/>
          <w:sz w:val="24"/>
          <w:szCs w:val="24"/>
          <w:lang w:val="en-US"/>
        </w:rPr>
        <w:t xml:space="preserve">    }</w:t>
      </w:r>
    </w:p>
    <w:p w:rsidR="00E6185B" w:rsidRPr="008869ED" w:rsidRDefault="00A82285" w:rsidP="008869ED">
      <w:pPr>
        <w:pStyle w:val="a3"/>
        <w:numPr>
          <w:ilvl w:val="0"/>
          <w:numId w:val="3"/>
        </w:numPr>
        <w:rPr>
          <w:b/>
          <w:color w:val="FF0000"/>
          <w:sz w:val="24"/>
          <w:szCs w:val="24"/>
        </w:rPr>
      </w:pPr>
      <w:r>
        <w:rPr>
          <w:b/>
          <w:color w:val="FF0000"/>
          <w:sz w:val="24"/>
          <w:szCs w:val="24"/>
        </w:rPr>
        <w:t>Условие</w:t>
      </w:r>
      <w:r w:rsidR="008869ED">
        <w:rPr>
          <w:b/>
          <w:color w:val="FF0000"/>
          <w:sz w:val="24"/>
          <w:szCs w:val="24"/>
        </w:rPr>
        <w:t xml:space="preserve">  !</w:t>
      </w:r>
      <w:r>
        <w:rPr>
          <w:b/>
          <w:color w:val="FF0000"/>
          <w:sz w:val="24"/>
          <w:szCs w:val="24"/>
        </w:rPr>
        <w:t>=</w:t>
      </w:r>
      <w:r w:rsidR="008869ED" w:rsidRPr="008869ED">
        <w:rPr>
          <w:b/>
          <w:color w:val="FF0000"/>
          <w:sz w:val="24"/>
          <w:szCs w:val="24"/>
        </w:rPr>
        <w:t xml:space="preserve"> (</w:t>
      </w:r>
      <w:r w:rsidR="008869ED">
        <w:rPr>
          <w:b/>
          <w:color w:val="FF0000"/>
          <w:sz w:val="24"/>
          <w:szCs w:val="24"/>
        </w:rPr>
        <w:t>не равно</w:t>
      </w:r>
      <w:r w:rsidR="008869ED" w:rsidRPr="008869ED">
        <w:rPr>
          <w:b/>
          <w:color w:val="FF0000"/>
          <w:sz w:val="24"/>
          <w:szCs w:val="24"/>
        </w:rPr>
        <w:t>),</w:t>
      </w:r>
      <w:r w:rsidR="008869ED">
        <w:rPr>
          <w:b/>
          <w:color w:val="FF0000"/>
          <w:sz w:val="24"/>
          <w:szCs w:val="24"/>
        </w:rPr>
        <w:t xml:space="preserve"> </w:t>
      </w:r>
      <w:r w:rsidR="008869ED" w:rsidRPr="008869ED">
        <w:rPr>
          <w:b/>
          <w:color w:val="FF0000"/>
          <w:sz w:val="24"/>
          <w:szCs w:val="24"/>
        </w:rPr>
        <w:t>==</w:t>
      </w:r>
      <w:r w:rsidR="008869ED">
        <w:rPr>
          <w:b/>
          <w:color w:val="FF0000"/>
          <w:sz w:val="24"/>
          <w:szCs w:val="24"/>
        </w:rPr>
        <w:t>(равно)</w:t>
      </w:r>
      <w:r w:rsidR="008869ED" w:rsidRPr="008869ED">
        <w:rPr>
          <w:b/>
          <w:color w:val="FF0000"/>
          <w:sz w:val="24"/>
          <w:szCs w:val="24"/>
        </w:rPr>
        <w:t>:</w:t>
      </w:r>
    </w:p>
    <w:p w:rsidR="008869ED" w:rsidRPr="008869ED" w:rsidRDefault="008869ED" w:rsidP="008869ED">
      <w:pPr>
        <w:ind w:left="360"/>
        <w:rPr>
          <w:b/>
          <w:color w:val="000000" w:themeColor="text1"/>
          <w:sz w:val="24"/>
          <w:szCs w:val="24"/>
        </w:rPr>
      </w:pPr>
      <w:r w:rsidRPr="008869ED">
        <w:rPr>
          <w:b/>
          <w:color w:val="000000" w:themeColor="text1"/>
          <w:sz w:val="24"/>
          <w:szCs w:val="24"/>
        </w:rPr>
        <w:t>$</w:t>
      </w:r>
      <w:r w:rsidRPr="008869ED">
        <w:rPr>
          <w:b/>
          <w:color w:val="000000" w:themeColor="text1"/>
          <w:sz w:val="24"/>
          <w:szCs w:val="24"/>
          <w:lang w:val="en-US"/>
        </w:rPr>
        <w:t>winner</w:t>
      </w:r>
      <w:r w:rsidR="00DD741C">
        <w:rPr>
          <w:b/>
          <w:color w:val="000000" w:themeColor="text1"/>
          <w:sz w:val="24"/>
          <w:szCs w:val="24"/>
        </w:rPr>
        <w:t xml:space="preserve"> = 778</w:t>
      </w:r>
      <w:r w:rsidRPr="008869ED">
        <w:rPr>
          <w:b/>
          <w:color w:val="000000" w:themeColor="text1"/>
          <w:sz w:val="24"/>
          <w:szCs w:val="24"/>
        </w:rPr>
        <w:t>;</w:t>
      </w:r>
    </w:p>
    <w:p w:rsidR="008869ED" w:rsidRPr="008869ED" w:rsidRDefault="008869ED" w:rsidP="008869ED">
      <w:pPr>
        <w:ind w:left="360"/>
        <w:rPr>
          <w:b/>
          <w:color w:val="000000" w:themeColor="text1"/>
          <w:sz w:val="24"/>
          <w:szCs w:val="24"/>
        </w:rPr>
      </w:pPr>
      <w:r w:rsidRPr="008869ED">
        <w:rPr>
          <w:b/>
          <w:color w:val="000000" w:themeColor="text1"/>
          <w:sz w:val="24"/>
          <w:szCs w:val="24"/>
        </w:rPr>
        <w:t xml:space="preserve">    </w:t>
      </w:r>
      <w:r w:rsidRPr="008869ED">
        <w:rPr>
          <w:b/>
          <w:color w:val="000000" w:themeColor="text1"/>
          <w:sz w:val="24"/>
          <w:szCs w:val="24"/>
          <w:lang w:val="en-US"/>
        </w:rPr>
        <w:t>if</w:t>
      </w:r>
      <w:r w:rsidRPr="008869ED">
        <w:rPr>
          <w:b/>
          <w:color w:val="000000" w:themeColor="text1"/>
          <w:sz w:val="24"/>
          <w:szCs w:val="24"/>
        </w:rPr>
        <w:t>($</w:t>
      </w:r>
      <w:r w:rsidRPr="008869ED">
        <w:rPr>
          <w:b/>
          <w:color w:val="000000" w:themeColor="text1"/>
          <w:sz w:val="24"/>
          <w:szCs w:val="24"/>
          <w:lang w:val="en-US"/>
        </w:rPr>
        <w:t>winner</w:t>
      </w:r>
      <w:r w:rsidRPr="008869ED">
        <w:rPr>
          <w:b/>
          <w:color w:val="FF0000"/>
          <w:sz w:val="24"/>
          <w:szCs w:val="24"/>
        </w:rPr>
        <w:t>!=</w:t>
      </w:r>
      <w:r w:rsidRPr="008869ED">
        <w:rPr>
          <w:b/>
          <w:color w:val="000000" w:themeColor="text1"/>
          <w:sz w:val="24"/>
          <w:szCs w:val="24"/>
        </w:rPr>
        <w:t>777){</w:t>
      </w:r>
    </w:p>
    <w:p w:rsidR="008869ED" w:rsidRPr="008869ED" w:rsidRDefault="008869ED" w:rsidP="008869ED">
      <w:pPr>
        <w:ind w:left="360"/>
        <w:rPr>
          <w:b/>
          <w:color w:val="000000" w:themeColor="text1"/>
          <w:sz w:val="24"/>
          <w:szCs w:val="24"/>
        </w:rPr>
      </w:pPr>
      <w:r w:rsidRPr="008869ED">
        <w:rPr>
          <w:b/>
          <w:color w:val="000000" w:themeColor="text1"/>
          <w:sz w:val="24"/>
          <w:szCs w:val="24"/>
        </w:rPr>
        <w:t xml:space="preserve">    </w:t>
      </w:r>
      <w:r w:rsidRPr="008869ED">
        <w:rPr>
          <w:b/>
          <w:color w:val="000000" w:themeColor="text1"/>
          <w:sz w:val="24"/>
          <w:szCs w:val="24"/>
          <w:lang w:val="en-US"/>
        </w:rPr>
        <w:t>echo</w:t>
      </w:r>
      <w:r w:rsidRPr="008869ED">
        <w:rPr>
          <w:b/>
          <w:color w:val="000000" w:themeColor="text1"/>
          <w:sz w:val="24"/>
          <w:szCs w:val="24"/>
        </w:rPr>
        <w:t xml:space="preserve"> 'Вы проиграли!';</w:t>
      </w:r>
    </w:p>
    <w:p w:rsidR="008869ED" w:rsidRPr="008869ED" w:rsidRDefault="008869ED" w:rsidP="008869ED">
      <w:pPr>
        <w:ind w:left="360"/>
        <w:rPr>
          <w:b/>
          <w:color w:val="000000" w:themeColor="text1"/>
          <w:sz w:val="24"/>
          <w:szCs w:val="24"/>
        </w:rPr>
      </w:pPr>
      <w:r w:rsidRPr="008869ED">
        <w:rPr>
          <w:b/>
          <w:color w:val="000000" w:themeColor="text1"/>
          <w:sz w:val="24"/>
          <w:szCs w:val="24"/>
        </w:rPr>
        <w:t xml:space="preserve">    }</w:t>
      </w:r>
    </w:p>
    <w:p w:rsidR="008869ED" w:rsidRPr="00C65148" w:rsidRDefault="008869ED" w:rsidP="008869ED">
      <w:pPr>
        <w:ind w:left="360"/>
        <w:rPr>
          <w:b/>
          <w:color w:val="000000" w:themeColor="text1"/>
          <w:sz w:val="24"/>
          <w:szCs w:val="24"/>
          <w:lang w:val="en-US"/>
        </w:rPr>
      </w:pPr>
      <w:r w:rsidRPr="007E4067">
        <w:rPr>
          <w:b/>
          <w:color w:val="000000" w:themeColor="text1"/>
          <w:sz w:val="24"/>
          <w:szCs w:val="24"/>
          <w:lang w:val="en-US"/>
        </w:rPr>
        <w:t xml:space="preserve">        </w:t>
      </w:r>
      <w:proofErr w:type="gramStart"/>
      <w:r w:rsidRPr="008869ED">
        <w:rPr>
          <w:b/>
          <w:color w:val="000000" w:themeColor="text1"/>
          <w:sz w:val="24"/>
          <w:szCs w:val="24"/>
          <w:lang w:val="en-US"/>
        </w:rPr>
        <w:t>if</w:t>
      </w:r>
      <w:r w:rsidRPr="00C65148">
        <w:rPr>
          <w:b/>
          <w:color w:val="000000" w:themeColor="text1"/>
          <w:sz w:val="24"/>
          <w:szCs w:val="24"/>
          <w:lang w:val="en-US"/>
        </w:rPr>
        <w:t>(</w:t>
      </w:r>
      <w:proofErr w:type="gramEnd"/>
      <w:r w:rsidRPr="00C65148">
        <w:rPr>
          <w:b/>
          <w:color w:val="000000" w:themeColor="text1"/>
          <w:sz w:val="24"/>
          <w:szCs w:val="24"/>
          <w:lang w:val="en-US"/>
        </w:rPr>
        <w:t>$</w:t>
      </w:r>
      <w:r w:rsidR="00C65148">
        <w:rPr>
          <w:b/>
          <w:color w:val="000000" w:themeColor="text1"/>
          <w:sz w:val="24"/>
          <w:szCs w:val="24"/>
          <w:lang w:val="en-US"/>
        </w:rPr>
        <w:t>winner</w:t>
      </w:r>
      <w:r w:rsidRPr="00C65148">
        <w:rPr>
          <w:b/>
          <w:color w:val="000000" w:themeColor="text1"/>
          <w:sz w:val="24"/>
          <w:szCs w:val="24"/>
          <w:lang w:val="en-US"/>
        </w:rPr>
        <w:t xml:space="preserve"> </w:t>
      </w:r>
      <w:r w:rsidRPr="00C65148">
        <w:rPr>
          <w:b/>
          <w:color w:val="FF0000"/>
          <w:sz w:val="24"/>
          <w:szCs w:val="24"/>
          <w:lang w:val="en-US"/>
        </w:rPr>
        <w:t>==</w:t>
      </w:r>
      <w:r w:rsidRPr="00C65148">
        <w:rPr>
          <w:b/>
          <w:color w:val="000000" w:themeColor="text1"/>
          <w:sz w:val="24"/>
          <w:szCs w:val="24"/>
          <w:lang w:val="en-US"/>
        </w:rPr>
        <w:t xml:space="preserve"> 777){</w:t>
      </w:r>
    </w:p>
    <w:p w:rsidR="008869ED" w:rsidRPr="008869ED" w:rsidRDefault="008869ED" w:rsidP="008869ED">
      <w:pPr>
        <w:ind w:left="360"/>
        <w:rPr>
          <w:b/>
          <w:color w:val="000000" w:themeColor="text1"/>
          <w:sz w:val="24"/>
          <w:szCs w:val="24"/>
          <w:lang w:val="en-US"/>
        </w:rPr>
      </w:pPr>
      <w:r w:rsidRPr="00C65148">
        <w:rPr>
          <w:b/>
          <w:color w:val="000000" w:themeColor="text1"/>
          <w:sz w:val="24"/>
          <w:szCs w:val="24"/>
          <w:lang w:val="en-US"/>
        </w:rPr>
        <w:t xml:space="preserve">            </w:t>
      </w:r>
      <w:r w:rsidRPr="008869ED">
        <w:rPr>
          <w:b/>
          <w:color w:val="000000" w:themeColor="text1"/>
          <w:sz w:val="24"/>
          <w:szCs w:val="24"/>
          <w:lang w:val="en-US"/>
        </w:rPr>
        <w:t>echo</w:t>
      </w:r>
      <w:r w:rsidRPr="00C65148">
        <w:rPr>
          <w:b/>
          <w:color w:val="000000" w:themeColor="text1"/>
          <w:sz w:val="24"/>
          <w:szCs w:val="24"/>
          <w:lang w:val="en-US"/>
        </w:rPr>
        <w:t xml:space="preserve"> '</w:t>
      </w:r>
      <w:r w:rsidRPr="008869ED">
        <w:rPr>
          <w:b/>
          <w:color w:val="000000" w:themeColor="text1"/>
          <w:sz w:val="24"/>
          <w:szCs w:val="24"/>
        </w:rPr>
        <w:t>Вы</w:t>
      </w:r>
      <w:r w:rsidRPr="00C65148">
        <w:rPr>
          <w:b/>
          <w:color w:val="000000" w:themeColor="text1"/>
          <w:sz w:val="24"/>
          <w:szCs w:val="24"/>
          <w:lang w:val="en-US"/>
        </w:rPr>
        <w:t xml:space="preserve"> </w:t>
      </w:r>
      <w:r w:rsidRPr="008869ED">
        <w:rPr>
          <w:b/>
          <w:color w:val="000000" w:themeColor="text1"/>
          <w:sz w:val="24"/>
          <w:szCs w:val="24"/>
        </w:rPr>
        <w:t>выиграли</w:t>
      </w:r>
      <w:r w:rsidRPr="00C65148">
        <w:rPr>
          <w:b/>
          <w:color w:val="000000" w:themeColor="text1"/>
          <w:sz w:val="24"/>
          <w:szCs w:val="24"/>
          <w:lang w:val="en-US"/>
        </w:rPr>
        <w:t>!</w:t>
      </w:r>
      <w:r w:rsidRPr="008869ED">
        <w:rPr>
          <w:b/>
          <w:color w:val="000000" w:themeColor="text1"/>
          <w:sz w:val="24"/>
          <w:szCs w:val="24"/>
          <w:lang w:val="en-US"/>
        </w:rPr>
        <w:t>';</w:t>
      </w:r>
    </w:p>
    <w:p w:rsidR="008869ED" w:rsidRDefault="008869ED" w:rsidP="008869ED">
      <w:pPr>
        <w:ind w:left="360"/>
        <w:rPr>
          <w:b/>
          <w:color w:val="000000" w:themeColor="text1"/>
          <w:sz w:val="24"/>
          <w:szCs w:val="24"/>
          <w:lang w:val="en-US"/>
        </w:rPr>
      </w:pPr>
      <w:r w:rsidRPr="008869ED">
        <w:rPr>
          <w:b/>
          <w:color w:val="000000" w:themeColor="text1"/>
          <w:sz w:val="24"/>
          <w:szCs w:val="24"/>
          <w:lang w:val="en-US"/>
        </w:rPr>
        <w:t xml:space="preserve">        }</w:t>
      </w:r>
    </w:p>
    <w:p w:rsidR="00DD741C" w:rsidRPr="00DD741C" w:rsidRDefault="00DD741C" w:rsidP="008869ED">
      <w:pPr>
        <w:ind w:left="360"/>
        <w:rPr>
          <w:color w:val="000000" w:themeColor="text1"/>
          <w:sz w:val="24"/>
          <w:szCs w:val="24"/>
        </w:rPr>
      </w:pPr>
      <w:r>
        <w:rPr>
          <w:color w:val="000000" w:themeColor="text1"/>
          <w:sz w:val="24"/>
          <w:szCs w:val="24"/>
        </w:rPr>
        <w:t xml:space="preserve">Выведет: </w:t>
      </w:r>
      <w:r w:rsidRPr="00DD741C">
        <w:rPr>
          <w:b/>
          <w:color w:val="000000" w:themeColor="text1"/>
          <w:sz w:val="24"/>
          <w:szCs w:val="24"/>
        </w:rPr>
        <w:t>Вы проиграли!</w:t>
      </w:r>
    </w:p>
    <w:p w:rsidR="00BC1861" w:rsidRPr="007E4067" w:rsidRDefault="008869ED" w:rsidP="00BC1861">
      <w:pPr>
        <w:pStyle w:val="a3"/>
        <w:numPr>
          <w:ilvl w:val="0"/>
          <w:numId w:val="3"/>
        </w:numPr>
        <w:rPr>
          <w:b/>
          <w:noProof/>
          <w:color w:val="000000" w:themeColor="text1"/>
          <w:sz w:val="24"/>
          <w:szCs w:val="24"/>
        </w:rPr>
      </w:pPr>
      <w:r w:rsidRPr="007E4067">
        <w:rPr>
          <w:b/>
          <w:noProof/>
          <w:color w:val="FF0000"/>
          <w:sz w:val="24"/>
          <w:szCs w:val="24"/>
        </w:rPr>
        <w:t>Условие</w:t>
      </w:r>
      <w:r w:rsidRPr="007E4067">
        <w:rPr>
          <w:noProof/>
          <w:color w:val="000000" w:themeColor="text1"/>
          <w:sz w:val="24"/>
          <w:szCs w:val="24"/>
        </w:rPr>
        <w:t>, когда к нему прикрепляется еще одно условие -</w:t>
      </w:r>
      <w:r w:rsidRPr="007E4067">
        <w:rPr>
          <w:b/>
          <w:noProof/>
          <w:color w:val="000000" w:themeColor="text1"/>
          <w:sz w:val="24"/>
          <w:szCs w:val="24"/>
        </w:rPr>
        <w:t xml:space="preserve">  </w:t>
      </w:r>
      <w:r w:rsidRPr="007E4067">
        <w:rPr>
          <w:b/>
          <w:noProof/>
          <w:color w:val="FF0000"/>
          <w:sz w:val="24"/>
          <w:szCs w:val="24"/>
        </w:rPr>
        <w:t>if else</w:t>
      </w:r>
      <w:r w:rsidR="00BC1861" w:rsidRPr="007E4067">
        <w:rPr>
          <w:b/>
          <w:noProof/>
          <w:color w:val="FF0000"/>
          <w:sz w:val="24"/>
          <w:szCs w:val="24"/>
        </w:rPr>
        <w:t xml:space="preserve"> </w:t>
      </w:r>
      <w:r w:rsidR="00BC1861" w:rsidRPr="007E4067">
        <w:rPr>
          <w:noProof/>
          <w:color w:val="000000" w:themeColor="text1"/>
          <w:sz w:val="24"/>
          <w:szCs w:val="24"/>
        </w:rPr>
        <w:t>(если не выполняет</w:t>
      </w:r>
      <w:r w:rsidR="00010DD1" w:rsidRPr="007E4067">
        <w:rPr>
          <w:noProof/>
          <w:color w:val="000000" w:themeColor="text1"/>
          <w:sz w:val="24"/>
          <w:szCs w:val="24"/>
        </w:rPr>
        <w:t xml:space="preserve">ся </w:t>
      </w:r>
      <w:r w:rsidR="00010DD1" w:rsidRPr="007E4067">
        <w:rPr>
          <w:b/>
          <w:noProof/>
          <w:color w:val="FF0000"/>
          <w:sz w:val="24"/>
          <w:szCs w:val="24"/>
        </w:rPr>
        <w:t>первое условие</w:t>
      </w:r>
      <w:r w:rsidR="00010DD1" w:rsidRPr="007E4067">
        <w:rPr>
          <w:noProof/>
          <w:color w:val="000000" w:themeColor="text1"/>
          <w:sz w:val="24"/>
          <w:szCs w:val="24"/>
        </w:rPr>
        <w:t>, то</w:t>
      </w:r>
      <w:r w:rsidR="00BC1861" w:rsidRPr="007E4067">
        <w:rPr>
          <w:noProof/>
          <w:color w:val="000000" w:themeColor="text1"/>
          <w:sz w:val="24"/>
          <w:szCs w:val="24"/>
        </w:rPr>
        <w:t xml:space="preserve">гда выполняется </w:t>
      </w:r>
      <w:r w:rsidR="00BC1861" w:rsidRPr="007E4067">
        <w:rPr>
          <w:b/>
          <w:noProof/>
          <w:color w:val="FF0000"/>
          <w:sz w:val="24"/>
          <w:szCs w:val="24"/>
        </w:rPr>
        <w:t>второе</w:t>
      </w:r>
      <w:r w:rsidR="00BC1861" w:rsidRPr="007E4067">
        <w:rPr>
          <w:noProof/>
          <w:color w:val="000000" w:themeColor="text1"/>
          <w:sz w:val="24"/>
          <w:szCs w:val="24"/>
        </w:rPr>
        <w:t xml:space="preserve"> после </w:t>
      </w:r>
      <w:r w:rsidR="00BC1861" w:rsidRPr="007E4067">
        <w:rPr>
          <w:b/>
          <w:noProof/>
          <w:color w:val="FF0000"/>
          <w:sz w:val="24"/>
          <w:szCs w:val="24"/>
        </w:rPr>
        <w:t>else</w:t>
      </w:r>
      <w:r w:rsidRPr="007E4067">
        <w:rPr>
          <w:b/>
          <w:noProof/>
          <w:color w:val="000000" w:themeColor="text1"/>
          <w:sz w:val="24"/>
          <w:szCs w:val="24"/>
        </w:rPr>
        <w:t>:</w:t>
      </w:r>
    </w:p>
    <w:p w:rsidR="00BC1861" w:rsidRPr="00BC1861" w:rsidRDefault="008869ED" w:rsidP="00BC1861">
      <w:pPr>
        <w:ind w:left="360"/>
        <w:rPr>
          <w:b/>
          <w:color w:val="000000" w:themeColor="text1"/>
          <w:sz w:val="24"/>
          <w:szCs w:val="24"/>
          <w:lang w:val="en-US"/>
        </w:rPr>
      </w:pPr>
      <w:r w:rsidRPr="00BC1861">
        <w:rPr>
          <w:b/>
          <w:color w:val="FF0000"/>
          <w:sz w:val="24"/>
          <w:szCs w:val="24"/>
        </w:rPr>
        <w:t xml:space="preserve"> </w:t>
      </w:r>
      <w:r w:rsidR="00BC1861" w:rsidRPr="00BC1861">
        <w:rPr>
          <w:b/>
          <w:color w:val="000000" w:themeColor="text1"/>
          <w:sz w:val="24"/>
          <w:szCs w:val="24"/>
          <w:lang w:val="en-US"/>
        </w:rPr>
        <w:t>$</w:t>
      </w:r>
      <w:r w:rsidR="00BC1861" w:rsidRPr="008869ED">
        <w:rPr>
          <w:b/>
          <w:color w:val="000000" w:themeColor="text1"/>
          <w:sz w:val="24"/>
          <w:szCs w:val="24"/>
          <w:lang w:val="en-US"/>
        </w:rPr>
        <w:t>winner</w:t>
      </w:r>
      <w:r w:rsidR="00BC1861" w:rsidRPr="00BC1861">
        <w:rPr>
          <w:b/>
          <w:color w:val="000000" w:themeColor="text1"/>
          <w:sz w:val="24"/>
          <w:szCs w:val="24"/>
          <w:lang w:val="en-US"/>
        </w:rPr>
        <w:t xml:space="preserve"> = 777;</w:t>
      </w:r>
    </w:p>
    <w:p w:rsidR="00BC1861" w:rsidRPr="00BC1861" w:rsidRDefault="00BC1861" w:rsidP="00BC1861">
      <w:pPr>
        <w:ind w:left="360"/>
        <w:rPr>
          <w:b/>
          <w:color w:val="000000" w:themeColor="text1"/>
          <w:sz w:val="24"/>
          <w:szCs w:val="24"/>
          <w:lang w:val="en-US"/>
        </w:rPr>
      </w:pPr>
      <w:r w:rsidRPr="00BC1861">
        <w:rPr>
          <w:b/>
          <w:color w:val="FF0000"/>
          <w:sz w:val="24"/>
          <w:szCs w:val="24"/>
          <w:lang w:val="en-US"/>
        </w:rPr>
        <w:t xml:space="preserve">    if</w:t>
      </w:r>
      <w:r w:rsidRPr="00BC1861">
        <w:rPr>
          <w:b/>
          <w:color w:val="000000" w:themeColor="text1"/>
          <w:sz w:val="24"/>
          <w:szCs w:val="24"/>
          <w:lang w:val="en-US"/>
        </w:rPr>
        <w:t>($</w:t>
      </w:r>
      <w:r w:rsidRPr="008869ED">
        <w:rPr>
          <w:b/>
          <w:color w:val="000000" w:themeColor="text1"/>
          <w:sz w:val="24"/>
          <w:szCs w:val="24"/>
          <w:lang w:val="en-US"/>
        </w:rPr>
        <w:t>winner</w:t>
      </w:r>
      <w:r w:rsidRPr="00BC1861">
        <w:rPr>
          <w:b/>
          <w:color w:val="FF0000"/>
          <w:sz w:val="24"/>
          <w:szCs w:val="24"/>
          <w:lang w:val="en-US"/>
        </w:rPr>
        <w:t>!=</w:t>
      </w:r>
      <w:r w:rsidRPr="00BC1861">
        <w:rPr>
          <w:b/>
          <w:color w:val="000000" w:themeColor="text1"/>
          <w:sz w:val="24"/>
          <w:szCs w:val="24"/>
          <w:lang w:val="en-US"/>
        </w:rPr>
        <w:t>777){</w:t>
      </w:r>
    </w:p>
    <w:p w:rsidR="00BC1861" w:rsidRPr="00BC1861" w:rsidRDefault="00BC1861" w:rsidP="00BC1861">
      <w:pPr>
        <w:ind w:left="360"/>
        <w:rPr>
          <w:b/>
          <w:color w:val="000000" w:themeColor="text1"/>
          <w:sz w:val="24"/>
          <w:szCs w:val="24"/>
          <w:lang w:val="en-US"/>
        </w:rPr>
      </w:pPr>
      <w:r w:rsidRPr="00BC1861">
        <w:rPr>
          <w:b/>
          <w:color w:val="000000" w:themeColor="text1"/>
          <w:sz w:val="24"/>
          <w:szCs w:val="24"/>
          <w:lang w:val="en-US"/>
        </w:rPr>
        <w:t xml:space="preserve">    </w:t>
      </w:r>
      <w:r w:rsidRPr="008869ED">
        <w:rPr>
          <w:b/>
          <w:color w:val="000000" w:themeColor="text1"/>
          <w:sz w:val="24"/>
          <w:szCs w:val="24"/>
          <w:lang w:val="en-US"/>
        </w:rPr>
        <w:t>echo</w:t>
      </w:r>
      <w:r w:rsidRPr="00BC1861">
        <w:rPr>
          <w:b/>
          <w:color w:val="000000" w:themeColor="text1"/>
          <w:sz w:val="24"/>
          <w:szCs w:val="24"/>
          <w:lang w:val="en-US"/>
        </w:rPr>
        <w:t xml:space="preserve"> '</w:t>
      </w:r>
      <w:r w:rsidRPr="008869ED">
        <w:rPr>
          <w:b/>
          <w:color w:val="000000" w:themeColor="text1"/>
          <w:sz w:val="24"/>
          <w:szCs w:val="24"/>
        </w:rPr>
        <w:t>Вы</w:t>
      </w:r>
      <w:r w:rsidRPr="00BC1861">
        <w:rPr>
          <w:b/>
          <w:color w:val="000000" w:themeColor="text1"/>
          <w:sz w:val="24"/>
          <w:szCs w:val="24"/>
          <w:lang w:val="en-US"/>
        </w:rPr>
        <w:t xml:space="preserve"> </w:t>
      </w:r>
      <w:r w:rsidRPr="008869ED">
        <w:rPr>
          <w:b/>
          <w:color w:val="000000" w:themeColor="text1"/>
          <w:sz w:val="24"/>
          <w:szCs w:val="24"/>
        </w:rPr>
        <w:t>проиграли</w:t>
      </w:r>
      <w:r w:rsidRPr="00BC1861">
        <w:rPr>
          <w:b/>
          <w:color w:val="000000" w:themeColor="text1"/>
          <w:sz w:val="24"/>
          <w:szCs w:val="24"/>
          <w:lang w:val="en-US"/>
        </w:rPr>
        <w:t>!';</w:t>
      </w:r>
    </w:p>
    <w:p w:rsidR="00BC1861" w:rsidRPr="00E83097" w:rsidRDefault="00BC1861" w:rsidP="00BC1861">
      <w:pPr>
        <w:ind w:left="360"/>
        <w:rPr>
          <w:b/>
          <w:color w:val="000000" w:themeColor="text1"/>
          <w:sz w:val="24"/>
          <w:szCs w:val="24"/>
          <w:lang w:val="en-US"/>
        </w:rPr>
      </w:pPr>
      <w:r w:rsidRPr="00BC1861">
        <w:rPr>
          <w:b/>
          <w:color w:val="000000" w:themeColor="text1"/>
          <w:sz w:val="24"/>
          <w:szCs w:val="24"/>
          <w:lang w:val="en-US"/>
        </w:rPr>
        <w:lastRenderedPageBreak/>
        <w:t xml:space="preserve">    </w:t>
      </w:r>
      <w:r w:rsidRPr="00E83097">
        <w:rPr>
          <w:b/>
          <w:color w:val="000000" w:themeColor="text1"/>
          <w:sz w:val="24"/>
          <w:szCs w:val="24"/>
          <w:lang w:val="en-US"/>
        </w:rPr>
        <w:t xml:space="preserve">} </w:t>
      </w:r>
      <w:r w:rsidRPr="00BC1861">
        <w:rPr>
          <w:b/>
          <w:color w:val="FF0000"/>
          <w:sz w:val="24"/>
          <w:szCs w:val="24"/>
          <w:lang w:val="en-US"/>
        </w:rPr>
        <w:t>else</w:t>
      </w:r>
      <w:r w:rsidRPr="00E83097">
        <w:rPr>
          <w:b/>
          <w:color w:val="000000" w:themeColor="text1"/>
          <w:sz w:val="24"/>
          <w:szCs w:val="24"/>
          <w:lang w:val="en-US"/>
        </w:rPr>
        <w:t xml:space="preserve"> {</w:t>
      </w:r>
    </w:p>
    <w:p w:rsidR="00BC1861" w:rsidRPr="00E83097" w:rsidRDefault="00BC1861" w:rsidP="00BC1861">
      <w:pPr>
        <w:ind w:left="360"/>
        <w:rPr>
          <w:b/>
          <w:color w:val="000000" w:themeColor="text1"/>
          <w:sz w:val="24"/>
          <w:szCs w:val="24"/>
          <w:lang w:val="en-US"/>
        </w:rPr>
      </w:pPr>
      <w:r w:rsidRPr="00E83097">
        <w:rPr>
          <w:b/>
          <w:color w:val="000000" w:themeColor="text1"/>
          <w:sz w:val="24"/>
          <w:szCs w:val="24"/>
          <w:lang w:val="en-US"/>
        </w:rPr>
        <w:t xml:space="preserve">            </w:t>
      </w:r>
      <w:proofErr w:type="gramStart"/>
      <w:r w:rsidRPr="008869ED">
        <w:rPr>
          <w:b/>
          <w:color w:val="000000" w:themeColor="text1"/>
          <w:sz w:val="24"/>
          <w:szCs w:val="24"/>
          <w:lang w:val="en-US"/>
        </w:rPr>
        <w:t>echo</w:t>
      </w:r>
      <w:proofErr w:type="gramEnd"/>
      <w:r w:rsidRPr="00E83097">
        <w:rPr>
          <w:b/>
          <w:color w:val="000000" w:themeColor="text1"/>
          <w:sz w:val="24"/>
          <w:szCs w:val="24"/>
          <w:lang w:val="en-US"/>
        </w:rPr>
        <w:t xml:space="preserve"> '</w:t>
      </w:r>
      <w:r w:rsidRPr="008869ED">
        <w:rPr>
          <w:b/>
          <w:color w:val="000000" w:themeColor="text1"/>
          <w:sz w:val="24"/>
          <w:szCs w:val="24"/>
        </w:rPr>
        <w:t>Вы</w:t>
      </w:r>
      <w:r w:rsidRPr="00E83097">
        <w:rPr>
          <w:b/>
          <w:color w:val="000000" w:themeColor="text1"/>
          <w:sz w:val="24"/>
          <w:szCs w:val="24"/>
          <w:lang w:val="en-US"/>
        </w:rPr>
        <w:t xml:space="preserve"> </w:t>
      </w:r>
      <w:r w:rsidRPr="008869ED">
        <w:rPr>
          <w:b/>
          <w:color w:val="000000" w:themeColor="text1"/>
          <w:sz w:val="24"/>
          <w:szCs w:val="24"/>
        </w:rPr>
        <w:t>выиграли</w:t>
      </w:r>
      <w:r w:rsidRPr="00E83097">
        <w:rPr>
          <w:b/>
          <w:color w:val="000000" w:themeColor="text1"/>
          <w:sz w:val="24"/>
          <w:szCs w:val="24"/>
          <w:lang w:val="en-US"/>
        </w:rPr>
        <w:t>!';</w:t>
      </w:r>
    </w:p>
    <w:p w:rsidR="00BC1861" w:rsidRPr="00E83097" w:rsidRDefault="00BC1861" w:rsidP="00BC1861">
      <w:pPr>
        <w:ind w:left="360"/>
        <w:rPr>
          <w:b/>
          <w:color w:val="000000" w:themeColor="text1"/>
          <w:sz w:val="24"/>
          <w:szCs w:val="24"/>
          <w:lang w:val="en-US"/>
        </w:rPr>
      </w:pPr>
      <w:r w:rsidRPr="00E83097">
        <w:rPr>
          <w:b/>
          <w:color w:val="000000" w:themeColor="text1"/>
          <w:sz w:val="24"/>
          <w:szCs w:val="24"/>
          <w:lang w:val="en-US"/>
        </w:rPr>
        <w:t xml:space="preserve">        }</w:t>
      </w:r>
    </w:p>
    <w:p w:rsidR="008869ED" w:rsidRDefault="00DD741C" w:rsidP="008869ED">
      <w:pPr>
        <w:rPr>
          <w:b/>
          <w:color w:val="000000" w:themeColor="text1"/>
          <w:sz w:val="24"/>
          <w:szCs w:val="24"/>
        </w:rPr>
      </w:pPr>
      <w:r w:rsidRPr="00DD741C">
        <w:rPr>
          <w:color w:val="000000" w:themeColor="text1"/>
          <w:sz w:val="24"/>
          <w:szCs w:val="24"/>
        </w:rPr>
        <w:t>Выведет:</w:t>
      </w:r>
      <w:r>
        <w:rPr>
          <w:b/>
          <w:color w:val="000000" w:themeColor="text1"/>
          <w:sz w:val="24"/>
          <w:szCs w:val="24"/>
        </w:rPr>
        <w:t xml:space="preserve"> Вы выиграли!</w:t>
      </w:r>
    </w:p>
    <w:p w:rsidR="00F83579" w:rsidRPr="00B447EC" w:rsidRDefault="00F83579" w:rsidP="008869ED">
      <w:pPr>
        <w:rPr>
          <w:b/>
          <w:color w:val="E36C0A" w:themeColor="accent6" w:themeShade="BF"/>
          <w:sz w:val="24"/>
          <w:szCs w:val="24"/>
        </w:rPr>
      </w:pPr>
      <w:r w:rsidRPr="00B447EC">
        <w:rPr>
          <w:rFonts w:ascii="Arial Black" w:hAnsi="Arial Black" w:cstheme="minorHAnsi"/>
          <w:b/>
          <w:color w:val="E36C0A" w:themeColor="accent6" w:themeShade="BF"/>
          <w:sz w:val="36"/>
          <w:szCs w:val="36"/>
          <w:u w:val="single"/>
        </w:rPr>
        <w:t>Логические операторы</w:t>
      </w:r>
    </w:p>
    <w:p w:rsidR="000D6A86" w:rsidRPr="00F83579" w:rsidRDefault="000D6A86" w:rsidP="00F83579">
      <w:pPr>
        <w:pStyle w:val="a3"/>
        <w:numPr>
          <w:ilvl w:val="0"/>
          <w:numId w:val="9"/>
        </w:numPr>
        <w:rPr>
          <w:b/>
          <w:color w:val="000000" w:themeColor="text1"/>
          <w:sz w:val="24"/>
          <w:szCs w:val="24"/>
        </w:rPr>
      </w:pPr>
      <w:r w:rsidRPr="00F83579">
        <w:rPr>
          <w:b/>
          <w:color w:val="FF0000"/>
          <w:sz w:val="24"/>
          <w:szCs w:val="24"/>
        </w:rPr>
        <w:t>Условие</w:t>
      </w:r>
      <w:r w:rsidRPr="00F83579">
        <w:rPr>
          <w:color w:val="000000" w:themeColor="text1"/>
          <w:sz w:val="24"/>
          <w:szCs w:val="24"/>
        </w:rPr>
        <w:t>, когда прикрепляется условие</w:t>
      </w:r>
      <w:r w:rsidRPr="00F83579">
        <w:rPr>
          <w:b/>
          <w:color w:val="000000" w:themeColor="text1"/>
          <w:sz w:val="24"/>
          <w:szCs w:val="24"/>
        </w:rPr>
        <w:t xml:space="preserve"> </w:t>
      </w:r>
      <w:r w:rsidRPr="00F83579">
        <w:rPr>
          <w:b/>
          <w:color w:val="FF0000"/>
          <w:sz w:val="24"/>
          <w:szCs w:val="24"/>
          <w:lang w:val="en-US"/>
        </w:rPr>
        <w:t>and</w:t>
      </w:r>
      <w:r w:rsidRPr="00F83579">
        <w:rPr>
          <w:b/>
          <w:color w:val="FF0000"/>
          <w:sz w:val="24"/>
          <w:szCs w:val="24"/>
        </w:rPr>
        <w:t xml:space="preserve"> </w:t>
      </w:r>
      <w:r w:rsidR="00F83579" w:rsidRPr="00F83579">
        <w:rPr>
          <w:b/>
          <w:color w:val="FF0000"/>
          <w:sz w:val="24"/>
          <w:szCs w:val="24"/>
        </w:rPr>
        <w:t>(&amp;&amp;) - и</w:t>
      </w:r>
      <w:r w:rsidRPr="00F83579">
        <w:rPr>
          <w:b/>
          <w:color w:val="000000" w:themeColor="text1"/>
          <w:sz w:val="24"/>
          <w:szCs w:val="24"/>
        </w:rPr>
        <w:t>:</w:t>
      </w:r>
    </w:p>
    <w:p w:rsidR="000D6A86" w:rsidRPr="000D6A86" w:rsidRDefault="000D6A86" w:rsidP="000D6A86">
      <w:pPr>
        <w:rPr>
          <w:b/>
          <w:color w:val="000000" w:themeColor="text1"/>
          <w:sz w:val="24"/>
          <w:szCs w:val="24"/>
          <w:lang w:val="en-US"/>
        </w:rPr>
      </w:pPr>
      <w:r w:rsidRPr="000D6A86">
        <w:rPr>
          <w:b/>
          <w:color w:val="000000" w:themeColor="text1"/>
          <w:sz w:val="24"/>
          <w:szCs w:val="24"/>
          <w:lang w:val="en-US"/>
        </w:rPr>
        <w:t>$bus_for_Sumy = "Man";</w:t>
      </w:r>
    </w:p>
    <w:p w:rsidR="000D6A86" w:rsidRPr="000D6A86" w:rsidRDefault="000D6A86" w:rsidP="000D6A86">
      <w:pPr>
        <w:rPr>
          <w:b/>
          <w:color w:val="000000" w:themeColor="text1"/>
          <w:sz w:val="24"/>
          <w:szCs w:val="24"/>
          <w:lang w:val="en-US"/>
        </w:rPr>
      </w:pPr>
      <w:r w:rsidRPr="000D6A86">
        <w:rPr>
          <w:b/>
          <w:color w:val="000000" w:themeColor="text1"/>
          <w:sz w:val="24"/>
          <w:szCs w:val="24"/>
          <w:lang w:val="en-US"/>
        </w:rPr>
        <w:t xml:space="preserve">    $year_of_producing = 10;</w:t>
      </w:r>
    </w:p>
    <w:p w:rsidR="000D6A86" w:rsidRPr="000D6A86" w:rsidRDefault="000D6A86" w:rsidP="000D6A86">
      <w:pPr>
        <w:rPr>
          <w:b/>
          <w:color w:val="000000" w:themeColor="text1"/>
          <w:sz w:val="24"/>
          <w:szCs w:val="24"/>
          <w:lang w:val="en-US"/>
        </w:rPr>
      </w:pPr>
      <w:r w:rsidRPr="000D6A86">
        <w:rPr>
          <w:b/>
          <w:color w:val="000000" w:themeColor="text1"/>
          <w:sz w:val="24"/>
          <w:szCs w:val="24"/>
          <w:lang w:val="en-US"/>
        </w:rPr>
        <w:t xml:space="preserve">    </w:t>
      </w:r>
    </w:p>
    <w:p w:rsidR="000D6A86" w:rsidRPr="000D6A86" w:rsidRDefault="000D6A86" w:rsidP="000D6A86">
      <w:pPr>
        <w:rPr>
          <w:b/>
          <w:color w:val="000000" w:themeColor="text1"/>
          <w:sz w:val="24"/>
          <w:szCs w:val="24"/>
          <w:lang w:val="en-US"/>
        </w:rPr>
      </w:pPr>
      <w:r w:rsidRPr="000D6A86">
        <w:rPr>
          <w:b/>
          <w:color w:val="000000" w:themeColor="text1"/>
          <w:sz w:val="24"/>
          <w:szCs w:val="24"/>
          <w:lang w:val="en-US"/>
        </w:rPr>
        <w:t xml:space="preserve">    if($year_of_producing &gt;=10 </w:t>
      </w:r>
      <w:r w:rsidRPr="00503BD7">
        <w:rPr>
          <w:b/>
          <w:color w:val="FF0000"/>
          <w:sz w:val="24"/>
          <w:szCs w:val="24"/>
          <w:lang w:val="en-US"/>
        </w:rPr>
        <w:t>and</w:t>
      </w:r>
      <w:r w:rsidRPr="000D6A86">
        <w:rPr>
          <w:b/>
          <w:color w:val="000000" w:themeColor="text1"/>
          <w:sz w:val="24"/>
          <w:szCs w:val="24"/>
          <w:lang w:val="en-US"/>
        </w:rPr>
        <w:t xml:space="preserve"> $bus_for_Sumy != "Man"){</w:t>
      </w:r>
    </w:p>
    <w:p w:rsidR="000D6A86" w:rsidRPr="00E83097" w:rsidRDefault="000D6A86" w:rsidP="000D6A86">
      <w:pPr>
        <w:rPr>
          <w:b/>
          <w:color w:val="000000" w:themeColor="text1"/>
          <w:sz w:val="24"/>
          <w:szCs w:val="24"/>
        </w:rPr>
      </w:pPr>
      <w:r w:rsidRPr="000D6A86">
        <w:rPr>
          <w:b/>
          <w:color w:val="000000" w:themeColor="text1"/>
          <w:sz w:val="24"/>
          <w:szCs w:val="24"/>
          <w:lang w:val="en-US"/>
        </w:rPr>
        <w:t xml:space="preserve">        </w:t>
      </w:r>
      <w:proofErr w:type="gramStart"/>
      <w:r w:rsidRPr="000D6A86">
        <w:rPr>
          <w:b/>
          <w:color w:val="000000" w:themeColor="text1"/>
          <w:sz w:val="24"/>
          <w:szCs w:val="24"/>
          <w:lang w:val="en-US"/>
        </w:rPr>
        <w:t>echo</w:t>
      </w:r>
      <w:proofErr w:type="gramEnd"/>
      <w:r w:rsidRPr="00E83097">
        <w:rPr>
          <w:b/>
          <w:color w:val="000000" w:themeColor="text1"/>
          <w:sz w:val="24"/>
          <w:szCs w:val="24"/>
        </w:rPr>
        <w:t xml:space="preserve"> '</w:t>
      </w:r>
      <w:r w:rsidRPr="000D6A86">
        <w:rPr>
          <w:b/>
          <w:color w:val="000000" w:themeColor="text1"/>
          <w:sz w:val="24"/>
          <w:szCs w:val="24"/>
        </w:rPr>
        <w:t>Старый</w:t>
      </w:r>
      <w:r w:rsidRPr="00E83097">
        <w:rPr>
          <w:b/>
          <w:color w:val="000000" w:themeColor="text1"/>
          <w:sz w:val="24"/>
          <w:szCs w:val="24"/>
        </w:rPr>
        <w:t xml:space="preserve"> </w:t>
      </w:r>
      <w:r w:rsidRPr="000D6A86">
        <w:rPr>
          <w:b/>
          <w:color w:val="000000" w:themeColor="text1"/>
          <w:sz w:val="24"/>
          <w:szCs w:val="24"/>
        </w:rPr>
        <w:t>автобус</w:t>
      </w:r>
      <w:r w:rsidRPr="00E83097">
        <w:rPr>
          <w:b/>
          <w:color w:val="000000" w:themeColor="text1"/>
          <w:sz w:val="24"/>
          <w:szCs w:val="24"/>
        </w:rPr>
        <w:t>';}</w:t>
      </w:r>
      <w:r w:rsidRPr="001D239E">
        <w:rPr>
          <w:b/>
          <w:color w:val="FF0000"/>
          <w:sz w:val="24"/>
          <w:szCs w:val="24"/>
          <w:lang w:val="en-US"/>
        </w:rPr>
        <w:t>else</w:t>
      </w:r>
      <w:r w:rsidRPr="00E83097">
        <w:rPr>
          <w:b/>
          <w:color w:val="000000" w:themeColor="text1"/>
          <w:sz w:val="24"/>
          <w:szCs w:val="24"/>
        </w:rPr>
        <w:t>{</w:t>
      </w:r>
    </w:p>
    <w:p w:rsidR="000D6A86" w:rsidRDefault="000D6A86" w:rsidP="000D6A86">
      <w:pPr>
        <w:rPr>
          <w:b/>
          <w:color w:val="000000" w:themeColor="text1"/>
          <w:sz w:val="24"/>
          <w:szCs w:val="24"/>
        </w:rPr>
      </w:pPr>
      <w:r w:rsidRPr="00E83097">
        <w:rPr>
          <w:b/>
          <w:color w:val="000000" w:themeColor="text1"/>
          <w:sz w:val="24"/>
          <w:szCs w:val="24"/>
        </w:rPr>
        <w:t xml:space="preserve">            </w:t>
      </w:r>
      <w:proofErr w:type="gramStart"/>
      <w:r w:rsidRPr="000D6A86">
        <w:rPr>
          <w:b/>
          <w:color w:val="000000" w:themeColor="text1"/>
          <w:sz w:val="24"/>
          <w:szCs w:val="24"/>
        </w:rPr>
        <w:t>echo 'Хороший б/у автобус из Европы &lt;br&gt;';}</w:t>
      </w:r>
      <w:proofErr w:type="gramEnd"/>
    </w:p>
    <w:p w:rsidR="000D6A86" w:rsidRDefault="000D6A86" w:rsidP="000D6A86">
      <w:pPr>
        <w:rPr>
          <w:b/>
          <w:color w:val="FF0000"/>
          <w:sz w:val="24"/>
          <w:szCs w:val="24"/>
          <w:lang w:val="en-US"/>
        </w:rPr>
      </w:pPr>
      <w:r w:rsidRPr="000D6A86">
        <w:rPr>
          <w:color w:val="000000" w:themeColor="text1"/>
          <w:sz w:val="24"/>
          <w:szCs w:val="24"/>
        </w:rPr>
        <w:t>Тоесть, мы задали условие, что если автобусу старше десяти лет, но</w:t>
      </w:r>
      <w:r>
        <w:rPr>
          <w:color w:val="000000" w:themeColor="text1"/>
          <w:sz w:val="24"/>
          <w:szCs w:val="24"/>
        </w:rPr>
        <w:t xml:space="preserve"> (</w:t>
      </w:r>
      <w:r w:rsidRPr="000D6A86">
        <w:rPr>
          <w:b/>
          <w:color w:val="FF0000"/>
          <w:sz w:val="24"/>
          <w:szCs w:val="24"/>
        </w:rPr>
        <w:t>и -</w:t>
      </w:r>
      <w:r w:rsidRPr="000D6A86">
        <w:rPr>
          <w:b/>
          <w:color w:val="FF0000"/>
          <w:sz w:val="24"/>
          <w:szCs w:val="24"/>
          <w:lang w:val="en-US"/>
        </w:rPr>
        <w:t>and</w:t>
      </w:r>
      <w:r>
        <w:rPr>
          <w:color w:val="000000" w:themeColor="text1"/>
          <w:sz w:val="24"/>
          <w:szCs w:val="24"/>
        </w:rPr>
        <w:t>)</w:t>
      </w:r>
      <w:r w:rsidRPr="000D6A86">
        <w:rPr>
          <w:color w:val="000000" w:themeColor="text1"/>
          <w:sz w:val="24"/>
          <w:szCs w:val="24"/>
        </w:rPr>
        <w:t xml:space="preserve"> этот автобус</w:t>
      </w:r>
      <w:r w:rsidR="001D239E">
        <w:rPr>
          <w:color w:val="000000" w:themeColor="text1"/>
          <w:sz w:val="24"/>
          <w:szCs w:val="24"/>
        </w:rPr>
        <w:t xml:space="preserve"> </w:t>
      </w:r>
      <w:r w:rsidR="001D239E" w:rsidRPr="001D239E">
        <w:rPr>
          <w:b/>
          <w:color w:val="FF0000"/>
          <w:sz w:val="24"/>
          <w:szCs w:val="24"/>
        </w:rPr>
        <w:t>не</w:t>
      </w:r>
      <w:r w:rsidRPr="000D6A86">
        <w:rPr>
          <w:color w:val="000000" w:themeColor="text1"/>
          <w:sz w:val="24"/>
          <w:szCs w:val="24"/>
        </w:rPr>
        <w:t xml:space="preserve"> «</w:t>
      </w:r>
      <w:proofErr w:type="spellStart"/>
      <w:r w:rsidRPr="000D6A86">
        <w:rPr>
          <w:color w:val="000000" w:themeColor="text1"/>
          <w:sz w:val="24"/>
          <w:szCs w:val="24"/>
        </w:rPr>
        <w:t>Ман</w:t>
      </w:r>
      <w:proofErr w:type="spellEnd"/>
      <w:r w:rsidRPr="000D6A86">
        <w:rPr>
          <w:color w:val="000000" w:themeColor="text1"/>
          <w:sz w:val="24"/>
          <w:szCs w:val="24"/>
        </w:rPr>
        <w:t>»</w:t>
      </w:r>
      <w:proofErr w:type="gramStart"/>
      <w:r w:rsidRPr="000D6A86">
        <w:rPr>
          <w:color w:val="000000" w:themeColor="text1"/>
          <w:sz w:val="24"/>
          <w:szCs w:val="24"/>
        </w:rPr>
        <w:t xml:space="preserve"> ,</w:t>
      </w:r>
      <w:proofErr w:type="gramEnd"/>
      <w:r w:rsidRPr="000D6A86">
        <w:rPr>
          <w:color w:val="000000" w:themeColor="text1"/>
          <w:sz w:val="24"/>
          <w:szCs w:val="24"/>
        </w:rPr>
        <w:t xml:space="preserve"> тогда выведет фраза </w:t>
      </w:r>
      <w:r w:rsidR="001D239E">
        <w:rPr>
          <w:b/>
          <w:color w:val="FF0000"/>
          <w:sz w:val="24"/>
          <w:szCs w:val="24"/>
        </w:rPr>
        <w:t>Старый автобус</w:t>
      </w:r>
      <w:r w:rsidR="001D239E">
        <w:rPr>
          <w:sz w:val="24"/>
          <w:szCs w:val="24"/>
        </w:rPr>
        <w:t xml:space="preserve">. </w:t>
      </w:r>
      <w:r w:rsidR="001D239E" w:rsidRPr="001D239E">
        <w:rPr>
          <w:b/>
          <w:color w:val="FF0000"/>
          <w:sz w:val="24"/>
          <w:szCs w:val="24"/>
        </w:rPr>
        <w:t>Иначе</w:t>
      </w:r>
      <w:r w:rsidR="001D239E">
        <w:rPr>
          <w:sz w:val="24"/>
          <w:szCs w:val="24"/>
        </w:rPr>
        <w:t xml:space="preserve"> выведет </w:t>
      </w:r>
      <w:r w:rsidR="001D239E" w:rsidRPr="001D239E">
        <w:rPr>
          <w:b/>
          <w:color w:val="FF0000"/>
          <w:sz w:val="24"/>
          <w:szCs w:val="24"/>
        </w:rPr>
        <w:t>Хороший б/</w:t>
      </w:r>
      <w:proofErr w:type="gramStart"/>
      <w:r w:rsidR="001D239E" w:rsidRPr="001D239E">
        <w:rPr>
          <w:b/>
          <w:color w:val="FF0000"/>
          <w:sz w:val="24"/>
          <w:szCs w:val="24"/>
        </w:rPr>
        <w:t>у</w:t>
      </w:r>
      <w:proofErr w:type="gramEnd"/>
      <w:r w:rsidR="001D239E" w:rsidRPr="001D239E">
        <w:rPr>
          <w:b/>
          <w:color w:val="FF0000"/>
          <w:sz w:val="24"/>
          <w:szCs w:val="24"/>
        </w:rPr>
        <w:t xml:space="preserve"> автобус из Европы</w:t>
      </w:r>
    </w:p>
    <w:p w:rsidR="00F83579" w:rsidRDefault="00F83579" w:rsidP="00F83579">
      <w:pPr>
        <w:pStyle w:val="a3"/>
        <w:numPr>
          <w:ilvl w:val="0"/>
          <w:numId w:val="9"/>
        </w:numPr>
        <w:rPr>
          <w:b/>
          <w:color w:val="000000" w:themeColor="text1"/>
          <w:sz w:val="24"/>
          <w:szCs w:val="24"/>
        </w:rPr>
      </w:pPr>
      <w:r w:rsidRPr="00F83579">
        <w:rPr>
          <w:b/>
          <w:color w:val="FF0000"/>
          <w:sz w:val="24"/>
          <w:szCs w:val="24"/>
        </w:rPr>
        <w:t>Условие</w:t>
      </w:r>
      <w:r w:rsidRPr="00F83579">
        <w:rPr>
          <w:color w:val="000000" w:themeColor="text1"/>
          <w:sz w:val="24"/>
          <w:szCs w:val="24"/>
        </w:rPr>
        <w:t>, когда прикрепляется условие</w:t>
      </w:r>
      <w:r w:rsidRPr="00F83579">
        <w:rPr>
          <w:b/>
          <w:color w:val="000000" w:themeColor="text1"/>
          <w:sz w:val="24"/>
          <w:szCs w:val="24"/>
        </w:rPr>
        <w:t xml:space="preserve"> </w:t>
      </w:r>
      <w:r w:rsidRPr="00F83579">
        <w:rPr>
          <w:b/>
          <w:color w:val="FF0000"/>
          <w:sz w:val="24"/>
          <w:szCs w:val="24"/>
          <w:lang w:val="en-US"/>
        </w:rPr>
        <w:t>or</w:t>
      </w:r>
      <w:r w:rsidRPr="00F83579">
        <w:rPr>
          <w:b/>
          <w:color w:val="FF0000"/>
          <w:sz w:val="24"/>
          <w:szCs w:val="24"/>
        </w:rPr>
        <w:t xml:space="preserve"> (||) - или</w:t>
      </w:r>
      <w:r w:rsidRPr="00F83579">
        <w:rPr>
          <w:b/>
          <w:color w:val="000000" w:themeColor="text1"/>
          <w:sz w:val="24"/>
          <w:szCs w:val="24"/>
        </w:rPr>
        <w:t>:</w:t>
      </w:r>
    </w:p>
    <w:p w:rsidR="00A62024" w:rsidRDefault="00A62024" w:rsidP="00E270EE">
      <w:pPr>
        <w:pStyle w:val="a3"/>
        <w:rPr>
          <w:b/>
          <w:color w:val="000000" w:themeColor="text1"/>
          <w:sz w:val="24"/>
          <w:szCs w:val="24"/>
        </w:rPr>
      </w:pPr>
    </w:p>
    <w:p w:rsidR="00E270EE" w:rsidRPr="00E270EE" w:rsidRDefault="00E270EE" w:rsidP="00E270EE">
      <w:pPr>
        <w:pStyle w:val="a3"/>
        <w:rPr>
          <w:b/>
          <w:color w:val="000000" w:themeColor="text1"/>
          <w:sz w:val="24"/>
          <w:szCs w:val="24"/>
          <w:lang w:val="en-US"/>
        </w:rPr>
      </w:pPr>
      <w:r w:rsidRPr="00E270EE">
        <w:rPr>
          <w:b/>
          <w:color w:val="000000" w:themeColor="text1"/>
          <w:sz w:val="24"/>
          <w:szCs w:val="24"/>
          <w:lang w:val="en-US"/>
        </w:rPr>
        <w:t>$amount_of_trolleybuses = 45;</w:t>
      </w:r>
    </w:p>
    <w:p w:rsidR="00E270EE" w:rsidRPr="00E270EE" w:rsidRDefault="00E270EE" w:rsidP="00E270EE">
      <w:pPr>
        <w:ind w:left="360"/>
        <w:rPr>
          <w:b/>
          <w:color w:val="000000" w:themeColor="text1"/>
          <w:sz w:val="24"/>
          <w:szCs w:val="24"/>
          <w:lang w:val="en-US"/>
        </w:rPr>
      </w:pPr>
      <w:r w:rsidRPr="00E270EE">
        <w:rPr>
          <w:b/>
          <w:color w:val="000000" w:themeColor="text1"/>
          <w:sz w:val="24"/>
          <w:szCs w:val="24"/>
          <w:lang w:val="en-US"/>
        </w:rPr>
        <w:t xml:space="preserve">            $amount_of_buses = 4;</w:t>
      </w:r>
    </w:p>
    <w:p w:rsidR="00E270EE" w:rsidRPr="00E270EE" w:rsidRDefault="00E270EE" w:rsidP="00E270EE">
      <w:pPr>
        <w:pStyle w:val="a3"/>
        <w:rPr>
          <w:b/>
          <w:color w:val="000000" w:themeColor="text1"/>
          <w:sz w:val="24"/>
          <w:szCs w:val="24"/>
          <w:lang w:val="en-US"/>
        </w:rPr>
      </w:pPr>
      <w:r w:rsidRPr="00A62024">
        <w:rPr>
          <w:b/>
          <w:color w:val="FF0000"/>
          <w:sz w:val="24"/>
          <w:szCs w:val="24"/>
          <w:lang w:val="en-US"/>
        </w:rPr>
        <w:t xml:space="preserve">       if</w:t>
      </w:r>
      <w:r w:rsidRPr="00E270EE">
        <w:rPr>
          <w:b/>
          <w:color w:val="000000" w:themeColor="text1"/>
          <w:sz w:val="24"/>
          <w:szCs w:val="24"/>
          <w:lang w:val="en-US"/>
        </w:rPr>
        <w:t xml:space="preserve">($amount_of_trolleybuses &gt;= 113 </w:t>
      </w:r>
      <w:r w:rsidRPr="00A62024">
        <w:rPr>
          <w:b/>
          <w:color w:val="FF0000"/>
          <w:sz w:val="24"/>
          <w:szCs w:val="24"/>
          <w:lang w:val="en-US"/>
        </w:rPr>
        <w:t>or</w:t>
      </w:r>
      <w:r w:rsidRPr="00E270EE">
        <w:rPr>
          <w:b/>
          <w:color w:val="000000" w:themeColor="text1"/>
          <w:sz w:val="24"/>
          <w:szCs w:val="24"/>
          <w:lang w:val="en-US"/>
        </w:rPr>
        <w:t xml:space="preserve"> $amount_of_buses &gt;= 68){</w:t>
      </w:r>
    </w:p>
    <w:p w:rsidR="00E270EE" w:rsidRPr="00E270EE" w:rsidRDefault="00E270EE" w:rsidP="00E270EE">
      <w:pPr>
        <w:ind w:left="360"/>
        <w:rPr>
          <w:b/>
          <w:color w:val="000000" w:themeColor="text1"/>
          <w:sz w:val="24"/>
          <w:szCs w:val="24"/>
        </w:rPr>
      </w:pPr>
      <w:r w:rsidRPr="00E270EE">
        <w:rPr>
          <w:b/>
          <w:color w:val="000000" w:themeColor="text1"/>
          <w:sz w:val="24"/>
          <w:szCs w:val="24"/>
          <w:lang w:val="en-US"/>
        </w:rPr>
        <w:t xml:space="preserve">                </w:t>
      </w:r>
      <w:r w:rsidRPr="00E270EE">
        <w:rPr>
          <w:b/>
          <w:color w:val="000000" w:themeColor="text1"/>
          <w:sz w:val="24"/>
          <w:szCs w:val="24"/>
        </w:rPr>
        <w:t>echo '&lt;br&gt; В городе достаточное количество общественного транспорта';</w:t>
      </w:r>
    </w:p>
    <w:p w:rsidR="00E270EE" w:rsidRPr="00E270EE" w:rsidRDefault="00E270EE" w:rsidP="00E270EE">
      <w:pPr>
        <w:pStyle w:val="a3"/>
        <w:rPr>
          <w:b/>
          <w:color w:val="000000" w:themeColor="text1"/>
          <w:sz w:val="24"/>
          <w:szCs w:val="24"/>
        </w:rPr>
      </w:pPr>
      <w:r w:rsidRPr="00E270EE">
        <w:rPr>
          <w:b/>
          <w:color w:val="000000" w:themeColor="text1"/>
          <w:sz w:val="24"/>
          <w:szCs w:val="24"/>
        </w:rPr>
        <w:t xml:space="preserve">            }</w:t>
      </w:r>
      <w:r w:rsidRPr="00A62024">
        <w:rPr>
          <w:b/>
          <w:color w:val="FF0000"/>
          <w:sz w:val="24"/>
          <w:szCs w:val="24"/>
        </w:rPr>
        <w:t>else</w:t>
      </w:r>
      <w:r w:rsidRPr="00E270EE">
        <w:rPr>
          <w:b/>
          <w:color w:val="000000" w:themeColor="text1"/>
          <w:sz w:val="24"/>
          <w:szCs w:val="24"/>
        </w:rPr>
        <w:t>{</w:t>
      </w:r>
    </w:p>
    <w:p w:rsidR="00E270EE" w:rsidRPr="00E270EE" w:rsidRDefault="00E270EE" w:rsidP="00E270EE">
      <w:pPr>
        <w:ind w:left="360"/>
        <w:rPr>
          <w:b/>
          <w:color w:val="000000" w:themeColor="text1"/>
          <w:sz w:val="24"/>
          <w:szCs w:val="24"/>
        </w:rPr>
      </w:pPr>
      <w:r w:rsidRPr="00E270EE">
        <w:rPr>
          <w:b/>
          <w:color w:val="000000" w:themeColor="text1"/>
          <w:sz w:val="24"/>
          <w:szCs w:val="24"/>
        </w:rPr>
        <w:t xml:space="preserve">                echo '&lt;br&gt; Не достаточное количество общественного транспорта';</w:t>
      </w:r>
    </w:p>
    <w:p w:rsidR="00E270EE" w:rsidRDefault="00E270EE" w:rsidP="00E270EE">
      <w:pPr>
        <w:pStyle w:val="a3"/>
        <w:rPr>
          <w:b/>
          <w:color w:val="000000" w:themeColor="text1"/>
          <w:sz w:val="24"/>
          <w:szCs w:val="24"/>
        </w:rPr>
      </w:pPr>
      <w:r w:rsidRPr="00E270EE">
        <w:rPr>
          <w:b/>
          <w:color w:val="000000" w:themeColor="text1"/>
          <w:sz w:val="24"/>
          <w:szCs w:val="24"/>
        </w:rPr>
        <w:t xml:space="preserve">           }</w:t>
      </w:r>
    </w:p>
    <w:p w:rsidR="00A62024" w:rsidRPr="00A62024" w:rsidRDefault="00A62024" w:rsidP="00A62024">
      <w:pPr>
        <w:pStyle w:val="a3"/>
        <w:tabs>
          <w:tab w:val="left" w:pos="2850"/>
        </w:tabs>
        <w:rPr>
          <w:color w:val="000000" w:themeColor="text1"/>
          <w:sz w:val="24"/>
          <w:szCs w:val="24"/>
        </w:rPr>
      </w:pPr>
      <w:r>
        <w:rPr>
          <w:color w:val="000000" w:themeColor="text1"/>
          <w:sz w:val="24"/>
          <w:szCs w:val="24"/>
        </w:rPr>
        <w:t xml:space="preserve">Выведет: </w:t>
      </w:r>
      <w:r w:rsidRPr="00A62024">
        <w:rPr>
          <w:b/>
          <w:color w:val="FF0000"/>
          <w:sz w:val="24"/>
          <w:szCs w:val="24"/>
        </w:rPr>
        <w:t>Не достаточное количество общественного транспорта</w:t>
      </w:r>
      <w:r>
        <w:rPr>
          <w:color w:val="000000" w:themeColor="text1"/>
          <w:sz w:val="24"/>
          <w:szCs w:val="24"/>
        </w:rPr>
        <w:t xml:space="preserve">, так как условие того, что количество троллейбусов должно быть </w:t>
      </w:r>
      <w:r w:rsidRPr="00A62024">
        <w:rPr>
          <w:b/>
          <w:color w:val="FF0000"/>
          <w:sz w:val="24"/>
          <w:szCs w:val="24"/>
        </w:rPr>
        <w:t>не меньше 113</w:t>
      </w:r>
      <w:r w:rsidRPr="00A62024">
        <w:rPr>
          <w:color w:val="FF0000"/>
          <w:sz w:val="24"/>
          <w:szCs w:val="24"/>
        </w:rPr>
        <w:t xml:space="preserve"> </w:t>
      </w:r>
      <w:r>
        <w:rPr>
          <w:color w:val="000000" w:themeColor="text1"/>
          <w:sz w:val="24"/>
          <w:szCs w:val="24"/>
        </w:rPr>
        <w:t xml:space="preserve">штук </w:t>
      </w:r>
      <w:r w:rsidRPr="00A62024">
        <w:rPr>
          <w:b/>
          <w:color w:val="FF0000"/>
          <w:sz w:val="24"/>
          <w:szCs w:val="24"/>
        </w:rPr>
        <w:t>или</w:t>
      </w:r>
      <w:r>
        <w:rPr>
          <w:color w:val="000000" w:themeColor="text1"/>
          <w:sz w:val="24"/>
          <w:szCs w:val="24"/>
        </w:rPr>
        <w:t xml:space="preserve"> автобусов </w:t>
      </w:r>
      <w:r w:rsidRPr="00A62024">
        <w:rPr>
          <w:b/>
          <w:color w:val="FF0000"/>
          <w:sz w:val="24"/>
          <w:szCs w:val="24"/>
        </w:rPr>
        <w:t>не меньше 68</w:t>
      </w:r>
      <w:r w:rsidRPr="00A62024">
        <w:rPr>
          <w:color w:val="FF0000"/>
          <w:sz w:val="24"/>
          <w:szCs w:val="24"/>
        </w:rPr>
        <w:t xml:space="preserve"> </w:t>
      </w:r>
      <w:r>
        <w:rPr>
          <w:color w:val="000000" w:themeColor="text1"/>
          <w:sz w:val="24"/>
          <w:szCs w:val="24"/>
        </w:rPr>
        <w:t xml:space="preserve">штук </w:t>
      </w:r>
      <w:proofErr w:type="gramStart"/>
      <w:r>
        <w:rPr>
          <w:color w:val="000000" w:themeColor="text1"/>
          <w:sz w:val="24"/>
          <w:szCs w:val="24"/>
        </w:rPr>
        <w:t>–н</w:t>
      </w:r>
      <w:proofErr w:type="gramEnd"/>
      <w:r>
        <w:rPr>
          <w:color w:val="000000" w:themeColor="text1"/>
          <w:sz w:val="24"/>
          <w:szCs w:val="24"/>
        </w:rPr>
        <w:t>е выполнилось.</w:t>
      </w:r>
    </w:p>
    <w:p w:rsidR="00F83579" w:rsidRPr="009F0D77" w:rsidRDefault="00F83579" w:rsidP="00F83579">
      <w:pPr>
        <w:ind w:left="360"/>
        <w:rPr>
          <w:b/>
          <w:color w:val="000000" w:themeColor="text1"/>
          <w:sz w:val="24"/>
          <w:szCs w:val="24"/>
        </w:rPr>
      </w:pPr>
    </w:p>
    <w:p w:rsidR="009E416C" w:rsidRPr="009F0D77" w:rsidRDefault="009E416C" w:rsidP="00F83579">
      <w:pPr>
        <w:ind w:left="360"/>
        <w:rPr>
          <w:b/>
          <w:color w:val="000000" w:themeColor="text1"/>
          <w:sz w:val="24"/>
          <w:szCs w:val="24"/>
        </w:rPr>
      </w:pPr>
    </w:p>
    <w:p w:rsidR="009E416C" w:rsidRDefault="009E416C" w:rsidP="00F83579">
      <w:pPr>
        <w:ind w:left="360"/>
        <w:rPr>
          <w:rFonts w:ascii="Arial Black" w:hAnsi="Arial Black" w:cstheme="minorHAnsi"/>
          <w:b/>
          <w:color w:val="FF0000"/>
          <w:sz w:val="36"/>
          <w:szCs w:val="36"/>
          <w:u w:val="single"/>
        </w:rPr>
      </w:pPr>
      <w:r>
        <w:rPr>
          <w:rFonts w:ascii="Arial Black" w:hAnsi="Arial Black" w:cstheme="minorHAnsi"/>
          <w:b/>
          <w:color w:val="FF0000"/>
          <w:sz w:val="36"/>
          <w:szCs w:val="36"/>
          <w:u w:val="single"/>
        </w:rPr>
        <w:t>Тернарный оператор</w:t>
      </w:r>
    </w:p>
    <w:p w:rsidR="009E416C" w:rsidRPr="009E416C" w:rsidRDefault="009E416C" w:rsidP="009E416C">
      <w:pPr>
        <w:pStyle w:val="a8"/>
        <w:shd w:val="clear" w:color="auto" w:fill="FFFFFF"/>
        <w:spacing w:before="0" w:beforeAutospacing="0" w:after="225" w:afterAutospacing="0" w:line="375" w:lineRule="atLeast"/>
        <w:rPr>
          <w:rFonts w:asciiTheme="minorHAnsi" w:hAnsiTheme="minorHAnsi" w:cstheme="minorHAnsi"/>
          <w:color w:val="333333"/>
        </w:rPr>
      </w:pPr>
      <w:r w:rsidRPr="009E416C">
        <w:rPr>
          <w:rFonts w:asciiTheme="minorHAnsi" w:hAnsiTheme="minorHAnsi" w:cstheme="minorHAnsi"/>
          <w:color w:val="333333"/>
        </w:rPr>
        <w:lastRenderedPageBreak/>
        <w:t xml:space="preserve">Тернарный оператор работает почти </w:t>
      </w:r>
      <w:proofErr w:type="gramStart"/>
      <w:r w:rsidRPr="009E416C">
        <w:rPr>
          <w:rFonts w:asciiTheme="minorHAnsi" w:hAnsiTheme="minorHAnsi" w:cstheme="minorHAnsi"/>
          <w:color w:val="333333"/>
        </w:rPr>
        <w:t>также</w:t>
      </w:r>
      <w:proofErr w:type="gramEnd"/>
      <w:r w:rsidRPr="009E416C">
        <w:rPr>
          <w:rFonts w:asciiTheme="minorHAnsi" w:hAnsiTheme="minorHAnsi" w:cstheme="minorHAnsi"/>
          <w:color w:val="333333"/>
        </w:rPr>
        <w:t xml:space="preserve"> как и </w:t>
      </w:r>
      <w:hyperlink r:id="rId9" w:history="1">
        <w:r w:rsidRPr="009E416C">
          <w:rPr>
            <w:rStyle w:val="a9"/>
            <w:rFonts w:asciiTheme="minorHAnsi" w:hAnsiTheme="minorHAnsi" w:cstheme="minorHAnsi"/>
            <w:color w:val="000000" w:themeColor="text1"/>
            <w:u w:val="none"/>
          </w:rPr>
          <w:t>оператор</w:t>
        </w:r>
        <w:r w:rsidRPr="009E416C">
          <w:rPr>
            <w:rStyle w:val="a9"/>
            <w:rFonts w:asciiTheme="minorHAnsi" w:hAnsiTheme="minorHAnsi" w:cstheme="minorHAnsi"/>
            <w:color w:val="4582EC"/>
          </w:rPr>
          <w:t> </w:t>
        </w:r>
        <w:proofErr w:type="spellStart"/>
        <w:r w:rsidRPr="009E416C">
          <w:rPr>
            <w:rStyle w:val="HTML2"/>
            <w:rFonts w:asciiTheme="minorHAnsi" w:hAnsiTheme="minorHAnsi" w:cstheme="minorHAnsi"/>
            <w:b/>
            <w:color w:val="E36C0A" w:themeColor="accent6" w:themeShade="BF"/>
            <w:sz w:val="22"/>
            <w:szCs w:val="22"/>
            <w:shd w:val="clear" w:color="auto" w:fill="F9F2F4"/>
          </w:rPr>
          <w:t>if</w:t>
        </w:r>
        <w:proofErr w:type="spellEnd"/>
      </w:hyperlink>
      <w:r w:rsidRPr="009E416C">
        <w:rPr>
          <w:rFonts w:asciiTheme="minorHAnsi" w:hAnsiTheme="minorHAnsi" w:cstheme="minorHAnsi"/>
          <w:color w:val="333333"/>
        </w:rPr>
        <w:t>, но при использовании тернарного оператора, мы вместо ключевых слов пишем </w:t>
      </w:r>
      <w:r w:rsidRPr="009E416C">
        <w:rPr>
          <w:rStyle w:val="HTML2"/>
          <w:rFonts w:asciiTheme="minorHAnsi" w:hAnsiTheme="minorHAnsi" w:cstheme="minorHAnsi"/>
          <w:b/>
          <w:color w:val="E36C0A" w:themeColor="accent6" w:themeShade="BF"/>
          <w:sz w:val="22"/>
          <w:szCs w:val="22"/>
          <w:shd w:val="clear" w:color="auto" w:fill="F9F2F4"/>
        </w:rPr>
        <w:t>?</w:t>
      </w:r>
      <w:r w:rsidRPr="009E416C">
        <w:rPr>
          <w:rFonts w:asciiTheme="minorHAnsi" w:hAnsiTheme="minorHAnsi" w:cstheme="minorHAnsi"/>
          <w:color w:val="333333"/>
        </w:rPr>
        <w:t> и </w:t>
      </w:r>
      <w:r w:rsidRPr="009E416C">
        <w:rPr>
          <w:rStyle w:val="HTML2"/>
          <w:rFonts w:asciiTheme="minorHAnsi" w:hAnsiTheme="minorHAnsi" w:cstheme="minorHAnsi"/>
          <w:b/>
          <w:color w:val="E36C0A" w:themeColor="accent6" w:themeShade="BF"/>
          <w:sz w:val="22"/>
          <w:szCs w:val="22"/>
          <w:shd w:val="clear" w:color="auto" w:fill="F9F2F4"/>
        </w:rPr>
        <w:t>:</w:t>
      </w:r>
      <w:r w:rsidRPr="009E416C">
        <w:rPr>
          <w:rFonts w:asciiTheme="minorHAnsi" w:hAnsiTheme="minorHAnsi" w:cstheme="minorHAnsi"/>
          <w:color w:val="333333"/>
        </w:rPr>
        <w:t>.</w:t>
      </w:r>
    </w:p>
    <w:p w:rsidR="009E416C" w:rsidRPr="009F0D77" w:rsidRDefault="009E416C" w:rsidP="009E416C">
      <w:pPr>
        <w:pStyle w:val="a8"/>
        <w:shd w:val="clear" w:color="auto" w:fill="FFFFFF"/>
        <w:spacing w:before="225" w:beforeAutospacing="0" w:after="225" w:afterAutospacing="0" w:line="375" w:lineRule="atLeast"/>
        <w:rPr>
          <w:rFonts w:asciiTheme="minorHAnsi" w:hAnsiTheme="minorHAnsi" w:cstheme="minorHAnsi"/>
          <w:color w:val="333333"/>
        </w:rPr>
      </w:pPr>
      <w:r w:rsidRPr="009E416C">
        <w:rPr>
          <w:rFonts w:asciiTheme="minorHAnsi" w:hAnsiTheme="minorHAnsi" w:cstheme="minorHAnsi"/>
          <w:color w:val="333333"/>
        </w:rPr>
        <w:t>Синтаксис</w:t>
      </w:r>
      <w:r w:rsidRPr="009F0D77">
        <w:rPr>
          <w:rFonts w:asciiTheme="minorHAnsi" w:hAnsiTheme="minorHAnsi" w:cstheme="minorHAnsi"/>
          <w:color w:val="333333"/>
        </w:rPr>
        <w:t>:</w:t>
      </w:r>
    </w:p>
    <w:p w:rsidR="009E416C" w:rsidRPr="009F0D77" w:rsidRDefault="009E416C" w:rsidP="009E416C">
      <w:pPr>
        <w:pStyle w:val="HTML"/>
        <w:pBdr>
          <w:bottom w:val="single" w:sz="6" w:space="0" w:color="DDDDDD"/>
        </w:pBdr>
        <w:shd w:val="clear" w:color="auto" w:fill="F5F5F5"/>
        <w:spacing w:after="165"/>
        <w:rPr>
          <w:rFonts w:asciiTheme="minorHAnsi" w:hAnsiTheme="minorHAnsi" w:cstheme="minorHAnsi"/>
          <w:b/>
          <w:color w:val="333333"/>
          <w:sz w:val="22"/>
          <w:szCs w:val="22"/>
        </w:rPr>
      </w:pPr>
      <w:r w:rsidRPr="009F0D77">
        <w:rPr>
          <w:rStyle w:val="hljs-variable"/>
          <w:rFonts w:asciiTheme="minorHAnsi" w:hAnsiTheme="minorHAnsi" w:cstheme="minorHAnsi"/>
          <w:b/>
          <w:color w:val="000000"/>
          <w:sz w:val="22"/>
          <w:szCs w:val="22"/>
          <w:shd w:val="clear" w:color="auto" w:fill="F0F0F0"/>
        </w:rPr>
        <w:t>$</w:t>
      </w:r>
      <w:r w:rsidRPr="00B06CCF">
        <w:rPr>
          <w:rStyle w:val="hljs-variable"/>
          <w:rFonts w:asciiTheme="minorHAnsi" w:hAnsiTheme="minorHAnsi" w:cstheme="minorHAnsi"/>
          <w:b/>
          <w:color w:val="000000"/>
          <w:sz w:val="22"/>
          <w:szCs w:val="22"/>
          <w:shd w:val="clear" w:color="auto" w:fill="F0F0F0"/>
          <w:lang w:val="en-US"/>
        </w:rPr>
        <w:t>var</w:t>
      </w:r>
      <w:r w:rsidRPr="009F0D77">
        <w:rPr>
          <w:rStyle w:val="HTML2"/>
          <w:rFonts w:asciiTheme="minorHAnsi" w:hAnsiTheme="minorHAnsi" w:cstheme="minorHAnsi"/>
          <w:b/>
          <w:color w:val="000000"/>
          <w:sz w:val="22"/>
          <w:szCs w:val="22"/>
          <w:shd w:val="clear" w:color="auto" w:fill="F0F0F0"/>
        </w:rPr>
        <w:t xml:space="preserve"> = </w:t>
      </w:r>
      <w:r w:rsidRPr="00B06CCF">
        <w:rPr>
          <w:rStyle w:val="HTML2"/>
          <w:rFonts w:asciiTheme="minorHAnsi" w:hAnsiTheme="minorHAnsi" w:cstheme="minorHAnsi"/>
          <w:b/>
          <w:color w:val="000000"/>
          <w:sz w:val="22"/>
          <w:szCs w:val="22"/>
          <w:shd w:val="clear" w:color="auto" w:fill="F0F0F0"/>
          <w:lang w:val="en-US"/>
        </w:rPr>
        <w:t>condition</w:t>
      </w:r>
      <w:proofErr w:type="gramStart"/>
      <w:r w:rsidRPr="009F0D77">
        <w:rPr>
          <w:rStyle w:val="HTML2"/>
          <w:rFonts w:asciiTheme="minorHAnsi" w:hAnsiTheme="minorHAnsi" w:cstheme="minorHAnsi"/>
          <w:b/>
          <w:color w:val="000000"/>
          <w:sz w:val="22"/>
          <w:szCs w:val="22"/>
          <w:shd w:val="clear" w:color="auto" w:fill="F0F0F0"/>
        </w:rPr>
        <w:t xml:space="preserve"> ?</w:t>
      </w:r>
      <w:proofErr w:type="gramEnd"/>
      <w:r w:rsidRPr="009F0D77">
        <w:rPr>
          <w:rStyle w:val="HTML2"/>
          <w:rFonts w:asciiTheme="minorHAnsi" w:hAnsiTheme="minorHAnsi" w:cstheme="minorHAnsi"/>
          <w:b/>
          <w:color w:val="000000"/>
          <w:sz w:val="22"/>
          <w:szCs w:val="22"/>
          <w:shd w:val="clear" w:color="auto" w:fill="F0F0F0"/>
        </w:rPr>
        <w:t xml:space="preserve"> </w:t>
      </w:r>
      <w:proofErr w:type="spellStart"/>
      <w:r w:rsidRPr="00B06CCF">
        <w:rPr>
          <w:rStyle w:val="HTML2"/>
          <w:rFonts w:asciiTheme="minorHAnsi" w:hAnsiTheme="minorHAnsi" w:cstheme="minorHAnsi"/>
          <w:b/>
          <w:color w:val="000000"/>
          <w:sz w:val="22"/>
          <w:szCs w:val="22"/>
          <w:shd w:val="clear" w:color="auto" w:fill="F0F0F0"/>
          <w:lang w:val="en-US"/>
        </w:rPr>
        <w:t>exp</w:t>
      </w:r>
      <w:proofErr w:type="spellEnd"/>
      <w:r w:rsidRPr="009F0D77">
        <w:rPr>
          <w:rStyle w:val="HTML2"/>
          <w:rFonts w:asciiTheme="minorHAnsi" w:hAnsiTheme="minorHAnsi" w:cstheme="minorHAnsi"/>
          <w:b/>
          <w:color w:val="000000"/>
          <w:sz w:val="22"/>
          <w:szCs w:val="22"/>
          <w:shd w:val="clear" w:color="auto" w:fill="F0F0F0"/>
        </w:rPr>
        <w:t xml:space="preserve">1 : </w:t>
      </w:r>
      <w:proofErr w:type="spellStart"/>
      <w:r w:rsidRPr="00B06CCF">
        <w:rPr>
          <w:rStyle w:val="HTML2"/>
          <w:rFonts w:asciiTheme="minorHAnsi" w:hAnsiTheme="minorHAnsi" w:cstheme="minorHAnsi"/>
          <w:b/>
          <w:color w:val="000000"/>
          <w:sz w:val="22"/>
          <w:szCs w:val="22"/>
          <w:shd w:val="clear" w:color="auto" w:fill="F0F0F0"/>
          <w:lang w:val="en-US"/>
        </w:rPr>
        <w:t>exp</w:t>
      </w:r>
      <w:proofErr w:type="spellEnd"/>
      <w:r w:rsidRPr="009F0D77">
        <w:rPr>
          <w:rStyle w:val="HTML2"/>
          <w:rFonts w:asciiTheme="minorHAnsi" w:hAnsiTheme="minorHAnsi" w:cstheme="minorHAnsi"/>
          <w:b/>
          <w:color w:val="000000"/>
          <w:sz w:val="22"/>
          <w:szCs w:val="22"/>
          <w:shd w:val="clear" w:color="auto" w:fill="F0F0F0"/>
        </w:rPr>
        <w:t>2;</w:t>
      </w:r>
    </w:p>
    <w:p w:rsidR="009E416C" w:rsidRPr="009E416C" w:rsidRDefault="009E416C" w:rsidP="009E416C">
      <w:pPr>
        <w:pStyle w:val="a8"/>
        <w:shd w:val="clear" w:color="auto" w:fill="FFFFFF"/>
        <w:spacing w:before="225" w:beforeAutospacing="0" w:after="225" w:afterAutospacing="0" w:line="375" w:lineRule="atLeast"/>
        <w:rPr>
          <w:rFonts w:asciiTheme="minorHAnsi" w:hAnsiTheme="minorHAnsi" w:cstheme="minorHAnsi"/>
          <w:color w:val="333333"/>
        </w:rPr>
      </w:pPr>
      <w:r w:rsidRPr="009E416C">
        <w:rPr>
          <w:rFonts w:asciiTheme="minorHAnsi" w:hAnsiTheme="minorHAnsi" w:cstheme="minorHAnsi"/>
          <w:color w:val="333333"/>
        </w:rPr>
        <w:t>Если условие выполняется, то </w:t>
      </w:r>
      <w:hyperlink r:id="rId10" w:history="1">
        <w:r w:rsidRPr="009E416C">
          <w:rPr>
            <w:rStyle w:val="a9"/>
            <w:rFonts w:asciiTheme="minorHAnsi" w:hAnsiTheme="minorHAnsi" w:cstheme="minorHAnsi"/>
            <w:color w:val="4582EC"/>
          </w:rPr>
          <w:t>переменной</w:t>
        </w:r>
      </w:hyperlink>
      <w:r w:rsidRPr="009E416C">
        <w:rPr>
          <w:rFonts w:asciiTheme="minorHAnsi" w:hAnsiTheme="minorHAnsi" w:cstheme="minorHAnsi"/>
          <w:color w:val="333333"/>
        </w:rPr>
        <w:t> </w:t>
      </w:r>
      <w:r w:rsidRPr="009E416C">
        <w:rPr>
          <w:rStyle w:val="HTML2"/>
          <w:rFonts w:asciiTheme="minorHAnsi" w:hAnsiTheme="minorHAnsi" w:cstheme="minorHAnsi"/>
          <w:color w:val="C7254E"/>
          <w:sz w:val="22"/>
          <w:szCs w:val="22"/>
          <w:shd w:val="clear" w:color="auto" w:fill="F9F2F4"/>
        </w:rPr>
        <w:t>$var</w:t>
      </w:r>
      <w:r w:rsidRPr="009E416C">
        <w:rPr>
          <w:rFonts w:asciiTheme="minorHAnsi" w:hAnsiTheme="minorHAnsi" w:cstheme="minorHAnsi"/>
          <w:color w:val="333333"/>
        </w:rPr>
        <w:t> присваивается результат вычисления </w:t>
      </w:r>
      <w:r w:rsidRPr="009E416C">
        <w:rPr>
          <w:rStyle w:val="HTML2"/>
          <w:rFonts w:asciiTheme="minorHAnsi" w:hAnsiTheme="minorHAnsi" w:cstheme="minorHAnsi"/>
          <w:color w:val="C7254E"/>
          <w:sz w:val="22"/>
          <w:szCs w:val="22"/>
          <w:shd w:val="clear" w:color="auto" w:fill="F9F2F4"/>
        </w:rPr>
        <w:t>exp1</w:t>
      </w:r>
      <w:r w:rsidRPr="009E416C">
        <w:rPr>
          <w:rFonts w:asciiTheme="minorHAnsi" w:hAnsiTheme="minorHAnsi" w:cstheme="minorHAnsi"/>
          <w:color w:val="333333"/>
        </w:rPr>
        <w:t>, иначе </w:t>
      </w:r>
      <w:r w:rsidRPr="009E416C">
        <w:rPr>
          <w:rStyle w:val="HTML2"/>
          <w:rFonts w:asciiTheme="minorHAnsi" w:hAnsiTheme="minorHAnsi" w:cstheme="minorHAnsi"/>
          <w:color w:val="C7254E"/>
          <w:sz w:val="22"/>
          <w:szCs w:val="22"/>
          <w:shd w:val="clear" w:color="auto" w:fill="F9F2F4"/>
        </w:rPr>
        <w:t>exp2</w:t>
      </w:r>
      <w:r w:rsidRPr="009E416C">
        <w:rPr>
          <w:rFonts w:asciiTheme="minorHAnsi" w:hAnsiTheme="minorHAnsi" w:cstheme="minorHAnsi"/>
          <w:color w:val="333333"/>
        </w:rPr>
        <w:t>.</w:t>
      </w:r>
    </w:p>
    <w:p w:rsidR="009E416C" w:rsidRPr="009E416C" w:rsidRDefault="009E416C" w:rsidP="009E416C">
      <w:pPr>
        <w:pStyle w:val="a8"/>
        <w:shd w:val="clear" w:color="auto" w:fill="FFFFFF"/>
        <w:spacing w:before="225" w:beforeAutospacing="0" w:after="225" w:afterAutospacing="0" w:line="375" w:lineRule="atLeast"/>
        <w:rPr>
          <w:rFonts w:asciiTheme="minorHAnsi" w:hAnsiTheme="minorHAnsi" w:cstheme="minorHAnsi"/>
          <w:color w:val="333333"/>
          <w:lang w:val="en-US"/>
        </w:rPr>
      </w:pPr>
      <w:r w:rsidRPr="009E416C">
        <w:rPr>
          <w:rFonts w:asciiTheme="minorHAnsi" w:hAnsiTheme="minorHAnsi" w:cstheme="minorHAnsi"/>
          <w:color w:val="333333"/>
        </w:rPr>
        <w:t>Пример</w:t>
      </w:r>
      <w:r w:rsidRPr="009E416C">
        <w:rPr>
          <w:rFonts w:asciiTheme="minorHAnsi" w:hAnsiTheme="minorHAnsi" w:cstheme="minorHAnsi"/>
          <w:color w:val="333333"/>
          <w:lang w:val="en-US"/>
        </w:rPr>
        <w:t>:</w:t>
      </w:r>
    </w:p>
    <w:p w:rsidR="009E416C" w:rsidRPr="00B06CCF" w:rsidRDefault="009E416C" w:rsidP="009E416C">
      <w:pPr>
        <w:pStyle w:val="HTML"/>
        <w:pBdr>
          <w:bottom w:val="single" w:sz="6" w:space="0" w:color="DDDDDD"/>
        </w:pBdr>
        <w:shd w:val="clear" w:color="auto" w:fill="F5F5F5"/>
        <w:spacing w:after="165"/>
        <w:rPr>
          <w:rStyle w:val="HTML2"/>
          <w:rFonts w:asciiTheme="minorHAnsi" w:hAnsiTheme="minorHAnsi" w:cstheme="minorHAnsi"/>
          <w:b/>
          <w:color w:val="000000"/>
          <w:sz w:val="22"/>
          <w:szCs w:val="22"/>
          <w:shd w:val="clear" w:color="auto" w:fill="F0F0F0"/>
          <w:lang w:val="en-US"/>
        </w:rPr>
      </w:pPr>
      <w:proofErr w:type="gramStart"/>
      <w:r w:rsidRPr="00B06CCF">
        <w:rPr>
          <w:rStyle w:val="hljs-preprocessor"/>
          <w:rFonts w:asciiTheme="minorHAnsi" w:hAnsiTheme="minorHAnsi" w:cstheme="minorHAnsi"/>
          <w:b/>
          <w:color w:val="880000"/>
          <w:sz w:val="22"/>
          <w:szCs w:val="22"/>
          <w:shd w:val="clear" w:color="auto" w:fill="F0F0F0"/>
          <w:lang w:val="en-US"/>
        </w:rPr>
        <w:t>&lt;?php</w:t>
      </w:r>
      <w:proofErr w:type="gramEnd"/>
    </w:p>
    <w:p w:rsidR="009E416C" w:rsidRPr="00B06CCF" w:rsidRDefault="009E416C" w:rsidP="009E416C">
      <w:pPr>
        <w:pStyle w:val="HTML"/>
        <w:pBdr>
          <w:bottom w:val="single" w:sz="6" w:space="0" w:color="DDDDDD"/>
        </w:pBdr>
        <w:shd w:val="clear" w:color="auto" w:fill="F5F5F5"/>
        <w:spacing w:after="165"/>
        <w:rPr>
          <w:rStyle w:val="HTML2"/>
          <w:rFonts w:asciiTheme="minorHAnsi" w:hAnsiTheme="minorHAnsi" w:cstheme="minorHAnsi"/>
          <w:b/>
          <w:color w:val="000000"/>
          <w:sz w:val="22"/>
          <w:szCs w:val="22"/>
          <w:shd w:val="clear" w:color="auto" w:fill="F0F0F0"/>
          <w:lang w:val="en-US"/>
        </w:rPr>
      </w:pPr>
      <w:r w:rsidRPr="00B06CCF">
        <w:rPr>
          <w:rStyle w:val="hljs-variable"/>
          <w:rFonts w:asciiTheme="minorHAnsi" w:hAnsiTheme="minorHAnsi" w:cstheme="minorHAnsi"/>
          <w:b/>
          <w:color w:val="000000"/>
          <w:sz w:val="22"/>
          <w:szCs w:val="22"/>
          <w:shd w:val="clear" w:color="auto" w:fill="F0F0F0"/>
          <w:lang w:val="en-US"/>
        </w:rPr>
        <w:t>$speed</w:t>
      </w:r>
      <w:r w:rsidRPr="00B06CCF">
        <w:rPr>
          <w:rStyle w:val="HTML2"/>
          <w:rFonts w:asciiTheme="minorHAnsi" w:hAnsiTheme="minorHAnsi" w:cstheme="minorHAnsi"/>
          <w:b/>
          <w:color w:val="000000"/>
          <w:sz w:val="22"/>
          <w:szCs w:val="22"/>
          <w:shd w:val="clear" w:color="auto" w:fill="F0F0F0"/>
          <w:lang w:val="en-US"/>
        </w:rPr>
        <w:t xml:space="preserve"> = </w:t>
      </w:r>
      <w:r w:rsidRPr="00B06CCF">
        <w:rPr>
          <w:rStyle w:val="hljs-number"/>
          <w:rFonts w:asciiTheme="minorHAnsi" w:hAnsiTheme="minorHAnsi" w:cstheme="minorHAnsi"/>
          <w:b/>
          <w:color w:val="008800"/>
          <w:sz w:val="22"/>
          <w:szCs w:val="22"/>
          <w:shd w:val="clear" w:color="auto" w:fill="F0F0F0"/>
          <w:lang w:val="en-US"/>
        </w:rPr>
        <w:t>55</w:t>
      </w:r>
      <w:r w:rsidRPr="00B06CCF">
        <w:rPr>
          <w:rStyle w:val="HTML2"/>
          <w:rFonts w:asciiTheme="minorHAnsi" w:hAnsiTheme="minorHAnsi" w:cstheme="minorHAnsi"/>
          <w:b/>
          <w:color w:val="000000"/>
          <w:sz w:val="22"/>
          <w:szCs w:val="22"/>
          <w:shd w:val="clear" w:color="auto" w:fill="F0F0F0"/>
          <w:lang w:val="en-US"/>
        </w:rPr>
        <w:t>;</w:t>
      </w:r>
    </w:p>
    <w:p w:rsidR="009E416C" w:rsidRPr="00B06CCF" w:rsidRDefault="009E416C" w:rsidP="009E416C">
      <w:pPr>
        <w:pStyle w:val="HTML"/>
        <w:pBdr>
          <w:bottom w:val="single" w:sz="6" w:space="0" w:color="DDDDDD"/>
        </w:pBdr>
        <w:shd w:val="clear" w:color="auto" w:fill="F5F5F5"/>
        <w:spacing w:after="165"/>
        <w:rPr>
          <w:rStyle w:val="HTML2"/>
          <w:rFonts w:asciiTheme="minorHAnsi" w:hAnsiTheme="minorHAnsi" w:cstheme="minorHAnsi"/>
          <w:b/>
          <w:color w:val="000000"/>
          <w:sz w:val="22"/>
          <w:szCs w:val="22"/>
          <w:shd w:val="clear" w:color="auto" w:fill="F0F0F0"/>
        </w:rPr>
      </w:pPr>
      <w:proofErr w:type="gramStart"/>
      <w:r w:rsidRPr="00B06CCF">
        <w:rPr>
          <w:rStyle w:val="hljs-keyword"/>
          <w:rFonts w:asciiTheme="minorHAnsi" w:hAnsiTheme="minorHAnsi" w:cstheme="minorHAnsi"/>
          <w:b/>
          <w:bCs/>
          <w:color w:val="000000"/>
          <w:sz w:val="22"/>
          <w:szCs w:val="22"/>
          <w:shd w:val="clear" w:color="auto" w:fill="F0F0F0"/>
          <w:lang w:val="en-US"/>
        </w:rPr>
        <w:t>echo</w:t>
      </w:r>
      <w:proofErr w:type="gramEnd"/>
      <w:r w:rsidRPr="009F0D77">
        <w:rPr>
          <w:rStyle w:val="HTML2"/>
          <w:rFonts w:asciiTheme="minorHAnsi" w:hAnsiTheme="minorHAnsi" w:cstheme="minorHAnsi"/>
          <w:b/>
          <w:color w:val="000000"/>
          <w:sz w:val="22"/>
          <w:szCs w:val="22"/>
          <w:shd w:val="clear" w:color="auto" w:fill="F0F0F0"/>
        </w:rPr>
        <w:t xml:space="preserve"> (</w:t>
      </w:r>
      <w:r w:rsidRPr="009F0D77">
        <w:rPr>
          <w:rStyle w:val="hljs-variable"/>
          <w:rFonts w:asciiTheme="minorHAnsi" w:hAnsiTheme="minorHAnsi" w:cstheme="minorHAnsi"/>
          <w:b/>
          <w:color w:val="000000"/>
          <w:sz w:val="22"/>
          <w:szCs w:val="22"/>
          <w:shd w:val="clear" w:color="auto" w:fill="F0F0F0"/>
        </w:rPr>
        <w:t>$</w:t>
      </w:r>
      <w:r w:rsidRPr="00B06CCF">
        <w:rPr>
          <w:rStyle w:val="hljs-variable"/>
          <w:rFonts w:asciiTheme="minorHAnsi" w:hAnsiTheme="minorHAnsi" w:cstheme="minorHAnsi"/>
          <w:b/>
          <w:color w:val="000000"/>
          <w:sz w:val="22"/>
          <w:szCs w:val="22"/>
          <w:shd w:val="clear" w:color="auto" w:fill="F0F0F0"/>
          <w:lang w:val="en-US"/>
        </w:rPr>
        <w:t>speed</w:t>
      </w:r>
      <w:r w:rsidRPr="009F0D77">
        <w:rPr>
          <w:rStyle w:val="HTML2"/>
          <w:rFonts w:asciiTheme="minorHAnsi" w:hAnsiTheme="minorHAnsi" w:cstheme="minorHAnsi"/>
          <w:b/>
          <w:color w:val="000000"/>
          <w:sz w:val="22"/>
          <w:szCs w:val="22"/>
          <w:shd w:val="clear" w:color="auto" w:fill="F0F0F0"/>
        </w:rPr>
        <w:t xml:space="preserve"> &lt;= </w:t>
      </w:r>
      <w:r w:rsidRPr="009F0D77">
        <w:rPr>
          <w:rStyle w:val="hljs-number"/>
          <w:rFonts w:asciiTheme="minorHAnsi" w:hAnsiTheme="minorHAnsi" w:cstheme="minorHAnsi"/>
          <w:b/>
          <w:color w:val="008800"/>
          <w:sz w:val="22"/>
          <w:szCs w:val="22"/>
          <w:shd w:val="clear" w:color="auto" w:fill="F0F0F0"/>
        </w:rPr>
        <w:t>60</w:t>
      </w:r>
      <w:r w:rsidRPr="009F0D77">
        <w:rPr>
          <w:rStyle w:val="HTML2"/>
          <w:rFonts w:asciiTheme="minorHAnsi" w:hAnsiTheme="minorHAnsi" w:cstheme="minorHAnsi"/>
          <w:b/>
          <w:color w:val="000000"/>
          <w:sz w:val="22"/>
          <w:szCs w:val="22"/>
          <w:shd w:val="clear" w:color="auto" w:fill="F0F0F0"/>
        </w:rPr>
        <w:t xml:space="preserve">) ? </w:t>
      </w:r>
      <w:r w:rsidRPr="00B06CCF">
        <w:rPr>
          <w:rStyle w:val="hljs-string"/>
          <w:rFonts w:asciiTheme="minorHAnsi" w:hAnsiTheme="minorHAnsi" w:cstheme="minorHAnsi"/>
          <w:b/>
          <w:color w:val="880000"/>
          <w:sz w:val="22"/>
          <w:szCs w:val="22"/>
          <w:shd w:val="clear" w:color="auto" w:fill="F0F0F0"/>
        </w:rPr>
        <w:t>"Скорость в пределах нормы"</w:t>
      </w:r>
      <w:proofErr w:type="gramStart"/>
      <w:r w:rsidRPr="00B06CCF">
        <w:rPr>
          <w:rStyle w:val="HTML2"/>
          <w:rFonts w:asciiTheme="minorHAnsi" w:hAnsiTheme="minorHAnsi" w:cstheme="minorHAnsi"/>
          <w:b/>
          <w:color w:val="000000"/>
          <w:sz w:val="22"/>
          <w:szCs w:val="22"/>
          <w:shd w:val="clear" w:color="auto" w:fill="F0F0F0"/>
        </w:rPr>
        <w:t xml:space="preserve"> :</w:t>
      </w:r>
      <w:proofErr w:type="gramEnd"/>
      <w:r w:rsidRPr="00B06CCF">
        <w:rPr>
          <w:rStyle w:val="HTML2"/>
          <w:rFonts w:asciiTheme="minorHAnsi" w:hAnsiTheme="minorHAnsi" w:cstheme="minorHAnsi"/>
          <w:b/>
          <w:color w:val="000000"/>
          <w:sz w:val="22"/>
          <w:szCs w:val="22"/>
          <w:shd w:val="clear" w:color="auto" w:fill="F0F0F0"/>
        </w:rPr>
        <w:t xml:space="preserve"> </w:t>
      </w:r>
      <w:r w:rsidRPr="00B06CCF">
        <w:rPr>
          <w:rStyle w:val="hljs-string"/>
          <w:rFonts w:asciiTheme="minorHAnsi" w:hAnsiTheme="minorHAnsi" w:cstheme="minorHAnsi"/>
          <w:b/>
          <w:color w:val="880000"/>
          <w:sz w:val="22"/>
          <w:szCs w:val="22"/>
          <w:shd w:val="clear" w:color="auto" w:fill="F0F0F0"/>
        </w:rPr>
        <w:t>"Превышение скорости</w:t>
      </w:r>
      <w:proofErr w:type="gramStart"/>
      <w:r w:rsidRPr="00B06CCF">
        <w:rPr>
          <w:rStyle w:val="hljs-string"/>
          <w:rFonts w:asciiTheme="minorHAnsi" w:hAnsiTheme="minorHAnsi" w:cstheme="minorHAnsi"/>
          <w:b/>
          <w:color w:val="880000"/>
          <w:sz w:val="22"/>
          <w:szCs w:val="22"/>
          <w:shd w:val="clear" w:color="auto" w:fill="F0F0F0"/>
        </w:rPr>
        <w:t xml:space="preserve"> !</w:t>
      </w:r>
      <w:proofErr w:type="gramEnd"/>
      <w:r w:rsidRPr="00B06CCF">
        <w:rPr>
          <w:rStyle w:val="hljs-string"/>
          <w:rFonts w:asciiTheme="minorHAnsi" w:hAnsiTheme="minorHAnsi" w:cstheme="minorHAnsi"/>
          <w:b/>
          <w:color w:val="880000"/>
          <w:sz w:val="22"/>
          <w:szCs w:val="22"/>
          <w:shd w:val="clear" w:color="auto" w:fill="F0F0F0"/>
        </w:rPr>
        <w:t>"</w:t>
      </w:r>
      <w:r w:rsidRPr="00B06CCF">
        <w:rPr>
          <w:rStyle w:val="HTML2"/>
          <w:rFonts w:asciiTheme="minorHAnsi" w:hAnsiTheme="minorHAnsi" w:cstheme="minorHAnsi"/>
          <w:b/>
          <w:color w:val="000000"/>
          <w:sz w:val="22"/>
          <w:szCs w:val="22"/>
          <w:shd w:val="clear" w:color="auto" w:fill="F0F0F0"/>
        </w:rPr>
        <w:t xml:space="preserve">; </w:t>
      </w:r>
    </w:p>
    <w:p w:rsidR="009E416C" w:rsidRPr="00B06CCF" w:rsidRDefault="009E416C" w:rsidP="009E416C">
      <w:pPr>
        <w:pStyle w:val="HTML"/>
        <w:pBdr>
          <w:bottom w:val="single" w:sz="6" w:space="0" w:color="DDDDDD"/>
        </w:pBdr>
        <w:shd w:val="clear" w:color="auto" w:fill="F5F5F5"/>
        <w:spacing w:after="165"/>
        <w:rPr>
          <w:rFonts w:asciiTheme="minorHAnsi" w:hAnsiTheme="minorHAnsi" w:cstheme="minorHAnsi"/>
          <w:b/>
          <w:color w:val="333333"/>
          <w:sz w:val="22"/>
          <w:szCs w:val="22"/>
        </w:rPr>
      </w:pPr>
      <w:r w:rsidRPr="00B06CCF">
        <w:rPr>
          <w:rStyle w:val="hljs-preprocessor"/>
          <w:rFonts w:asciiTheme="minorHAnsi" w:hAnsiTheme="minorHAnsi" w:cstheme="minorHAnsi"/>
          <w:b/>
          <w:color w:val="880000"/>
          <w:sz w:val="22"/>
          <w:szCs w:val="22"/>
          <w:shd w:val="clear" w:color="auto" w:fill="F0F0F0"/>
        </w:rPr>
        <w:t>?&gt;</w:t>
      </w:r>
    </w:p>
    <w:p w:rsidR="009E416C" w:rsidRDefault="009E416C" w:rsidP="009E416C">
      <w:pPr>
        <w:pStyle w:val="a8"/>
        <w:shd w:val="clear" w:color="auto" w:fill="FFFFFF"/>
        <w:spacing w:before="225" w:beforeAutospacing="0" w:after="225" w:afterAutospacing="0" w:line="375" w:lineRule="atLeast"/>
        <w:rPr>
          <w:rFonts w:asciiTheme="minorHAnsi" w:hAnsiTheme="minorHAnsi" w:cstheme="minorHAnsi"/>
          <w:color w:val="333333"/>
        </w:rPr>
      </w:pPr>
      <w:r w:rsidRPr="009E416C">
        <w:rPr>
          <w:rFonts w:asciiTheme="minorHAnsi" w:hAnsiTheme="minorHAnsi" w:cstheme="minorHAnsi"/>
          <w:color w:val="333333"/>
        </w:rPr>
        <w:t>В результате мы увидим строку - "Скорость в пределах нормы".</w:t>
      </w:r>
    </w:p>
    <w:p w:rsidR="006B14A4" w:rsidRDefault="006B14A4" w:rsidP="009E416C">
      <w:pPr>
        <w:pStyle w:val="a8"/>
        <w:shd w:val="clear" w:color="auto" w:fill="FFFFFF"/>
        <w:spacing w:before="225" w:beforeAutospacing="0" w:after="225" w:afterAutospacing="0" w:line="375" w:lineRule="atLeast"/>
        <w:rPr>
          <w:rFonts w:asciiTheme="minorHAnsi" w:hAnsiTheme="minorHAnsi" w:cstheme="minorHAnsi"/>
          <w:color w:val="333333"/>
        </w:rPr>
      </w:pPr>
      <w:r>
        <w:rPr>
          <w:rFonts w:asciiTheme="minorHAnsi" w:hAnsiTheme="minorHAnsi" w:cstheme="minorHAnsi"/>
          <w:color w:val="333333"/>
        </w:rPr>
        <w:t>Еще примеры:</w:t>
      </w:r>
    </w:p>
    <w:p w:rsidR="006B14A4" w:rsidRPr="006B14A4" w:rsidRDefault="006B14A4" w:rsidP="006B14A4">
      <w:pPr>
        <w:pStyle w:val="a8"/>
        <w:numPr>
          <w:ilvl w:val="0"/>
          <w:numId w:val="18"/>
        </w:numPr>
        <w:shd w:val="clear" w:color="auto" w:fill="FFFFFF"/>
        <w:spacing w:before="225" w:after="225"/>
        <w:rPr>
          <w:rFonts w:asciiTheme="minorHAnsi" w:hAnsiTheme="minorHAnsi" w:cstheme="minorHAnsi"/>
          <w:b/>
          <w:color w:val="333333"/>
        </w:rPr>
      </w:pPr>
      <w:r w:rsidRPr="006B14A4">
        <w:rPr>
          <w:rFonts w:asciiTheme="minorHAnsi" w:hAnsiTheme="minorHAnsi" w:cstheme="minorHAnsi"/>
          <w:b/>
          <w:color w:val="333333"/>
        </w:rPr>
        <w:t>$</w:t>
      </w:r>
      <w:r w:rsidRPr="006B14A4">
        <w:rPr>
          <w:rFonts w:asciiTheme="minorHAnsi" w:hAnsiTheme="minorHAnsi" w:cstheme="minorHAnsi"/>
          <w:b/>
          <w:noProof/>
          <w:color w:val="333333"/>
          <w:lang w:val="en-US"/>
        </w:rPr>
        <w:t>buses</w:t>
      </w:r>
      <w:r w:rsidRPr="006B14A4">
        <w:rPr>
          <w:rFonts w:asciiTheme="minorHAnsi" w:hAnsiTheme="minorHAnsi" w:cstheme="minorHAnsi"/>
          <w:b/>
          <w:color w:val="333333"/>
        </w:rPr>
        <w:t xml:space="preserve"> = 45;</w:t>
      </w:r>
    </w:p>
    <w:p w:rsidR="006B14A4" w:rsidRPr="006B14A4" w:rsidRDefault="006B14A4" w:rsidP="006B14A4">
      <w:pPr>
        <w:pStyle w:val="a8"/>
        <w:shd w:val="clear" w:color="auto" w:fill="FFFFFF"/>
        <w:spacing w:before="225" w:after="225"/>
        <w:rPr>
          <w:rFonts w:asciiTheme="minorHAnsi" w:hAnsiTheme="minorHAnsi" w:cstheme="minorHAnsi"/>
          <w:b/>
          <w:color w:val="333333"/>
        </w:rPr>
      </w:pPr>
      <w:r w:rsidRPr="006B14A4">
        <w:rPr>
          <w:rFonts w:asciiTheme="minorHAnsi" w:hAnsiTheme="minorHAnsi" w:cstheme="minorHAnsi"/>
          <w:b/>
          <w:color w:val="333333"/>
        </w:rPr>
        <w:t>echo ($</w:t>
      </w:r>
      <w:r w:rsidRPr="006B14A4">
        <w:rPr>
          <w:rFonts w:asciiTheme="minorHAnsi" w:hAnsiTheme="minorHAnsi" w:cstheme="minorHAnsi"/>
          <w:b/>
          <w:noProof/>
          <w:color w:val="333333"/>
          <w:lang w:val="en-US"/>
        </w:rPr>
        <w:t>buses</w:t>
      </w:r>
      <w:r w:rsidRPr="006B14A4">
        <w:rPr>
          <w:rFonts w:asciiTheme="minorHAnsi" w:hAnsiTheme="minorHAnsi" w:cstheme="minorHAnsi"/>
          <w:b/>
          <w:color w:val="333333"/>
        </w:rPr>
        <w:t xml:space="preserve"> &gt;= 50)</w:t>
      </w:r>
      <w:proofErr w:type="gramStart"/>
      <w:r w:rsidRPr="006B14A4">
        <w:rPr>
          <w:rFonts w:asciiTheme="minorHAnsi" w:hAnsiTheme="minorHAnsi" w:cstheme="minorHAnsi"/>
          <w:b/>
          <w:color w:val="333333"/>
        </w:rPr>
        <w:t xml:space="preserve"> ?</w:t>
      </w:r>
      <w:proofErr w:type="gramEnd"/>
      <w:r w:rsidRPr="006B14A4">
        <w:rPr>
          <w:rFonts w:asciiTheme="minorHAnsi" w:hAnsiTheme="minorHAnsi" w:cstheme="minorHAnsi"/>
          <w:b/>
          <w:color w:val="333333"/>
        </w:rPr>
        <w:t xml:space="preserve"> 'Достаточное количество автобусов'</w:t>
      </w:r>
      <w:proofErr w:type="gramStart"/>
      <w:r w:rsidRPr="006B14A4">
        <w:rPr>
          <w:rFonts w:asciiTheme="minorHAnsi" w:hAnsiTheme="minorHAnsi" w:cstheme="minorHAnsi"/>
          <w:b/>
          <w:color w:val="333333"/>
        </w:rPr>
        <w:t xml:space="preserve"> :</w:t>
      </w:r>
      <w:proofErr w:type="gramEnd"/>
      <w:r w:rsidRPr="006B14A4">
        <w:rPr>
          <w:rFonts w:asciiTheme="minorHAnsi" w:hAnsiTheme="minorHAnsi" w:cstheme="minorHAnsi"/>
          <w:b/>
          <w:color w:val="333333"/>
        </w:rPr>
        <w:t xml:space="preserve"> 'Нехватка автобусов';</w:t>
      </w:r>
    </w:p>
    <w:p w:rsidR="006B14A4" w:rsidRDefault="006B14A4" w:rsidP="006B14A4">
      <w:pPr>
        <w:pStyle w:val="a8"/>
        <w:shd w:val="clear" w:color="auto" w:fill="FFFFFF"/>
        <w:spacing w:before="225" w:after="225"/>
        <w:rPr>
          <w:rFonts w:asciiTheme="minorHAnsi" w:hAnsiTheme="minorHAnsi" w:cstheme="minorHAnsi"/>
          <w:b/>
          <w:color w:val="333333"/>
        </w:rPr>
      </w:pPr>
      <w:r w:rsidRPr="000158D5">
        <w:rPr>
          <w:rFonts w:asciiTheme="minorHAnsi" w:hAnsiTheme="minorHAnsi" w:cstheme="minorHAnsi"/>
          <w:color w:val="333333"/>
        </w:rPr>
        <w:t xml:space="preserve">Выведет: </w:t>
      </w:r>
      <w:r>
        <w:rPr>
          <w:rFonts w:asciiTheme="minorHAnsi" w:hAnsiTheme="minorHAnsi" w:cstheme="minorHAnsi"/>
          <w:b/>
          <w:color w:val="333333"/>
        </w:rPr>
        <w:t>Нехватка автобусов</w:t>
      </w:r>
    </w:p>
    <w:p w:rsidR="006B14A4" w:rsidRPr="000158D5" w:rsidRDefault="006B14A4" w:rsidP="006B14A4">
      <w:pPr>
        <w:pStyle w:val="a8"/>
        <w:shd w:val="clear" w:color="auto" w:fill="FFFFFF"/>
        <w:spacing w:before="225" w:after="225"/>
        <w:rPr>
          <w:rFonts w:asciiTheme="minorHAnsi" w:hAnsiTheme="minorHAnsi" w:cstheme="minorHAnsi"/>
          <w:color w:val="333333"/>
        </w:rPr>
      </w:pPr>
      <w:r w:rsidRPr="000158D5">
        <w:rPr>
          <w:rFonts w:asciiTheme="minorHAnsi" w:hAnsiTheme="minorHAnsi" w:cstheme="minorHAnsi"/>
          <w:color w:val="333333"/>
        </w:rPr>
        <w:t>// конструкцию читаем так: если выполняется условие $</w:t>
      </w:r>
      <w:r w:rsidRPr="000158D5">
        <w:rPr>
          <w:rFonts w:asciiTheme="minorHAnsi" w:hAnsiTheme="minorHAnsi" w:cstheme="minorHAnsi"/>
          <w:color w:val="333333"/>
          <w:lang w:val="en-US"/>
        </w:rPr>
        <w:t>buses</w:t>
      </w:r>
      <w:r w:rsidRPr="000158D5">
        <w:rPr>
          <w:rFonts w:asciiTheme="minorHAnsi" w:hAnsiTheme="minorHAnsi" w:cstheme="minorHAnsi"/>
          <w:color w:val="333333"/>
        </w:rPr>
        <w:t xml:space="preserve"> &gt;= 50 - тогда выводим на экран ‘'Достаточное количество автобусов’, иначе – ‘Нехватка автобусов’.</w:t>
      </w:r>
    </w:p>
    <w:p w:rsidR="006B14A4" w:rsidRPr="006B14A4" w:rsidRDefault="006B14A4" w:rsidP="006B14A4">
      <w:pPr>
        <w:pStyle w:val="a8"/>
        <w:shd w:val="clear" w:color="auto" w:fill="FFFFFF"/>
        <w:spacing w:before="225" w:after="225"/>
        <w:rPr>
          <w:rFonts w:asciiTheme="minorHAnsi" w:hAnsiTheme="minorHAnsi" w:cstheme="minorHAnsi"/>
          <w:b/>
          <w:color w:val="333333"/>
        </w:rPr>
      </w:pPr>
    </w:p>
    <w:p w:rsidR="006B14A4" w:rsidRPr="006B14A4" w:rsidRDefault="006B14A4" w:rsidP="006B14A4">
      <w:pPr>
        <w:pStyle w:val="a8"/>
        <w:numPr>
          <w:ilvl w:val="0"/>
          <w:numId w:val="18"/>
        </w:numPr>
        <w:shd w:val="clear" w:color="auto" w:fill="FFFFFF"/>
        <w:spacing w:before="225" w:after="225"/>
        <w:rPr>
          <w:rFonts w:asciiTheme="minorHAnsi" w:hAnsiTheme="minorHAnsi" w:cstheme="minorHAnsi"/>
          <w:b/>
          <w:color w:val="333333"/>
          <w:lang w:val="en-US"/>
        </w:rPr>
      </w:pPr>
      <w:r w:rsidRPr="006B14A4">
        <w:rPr>
          <w:rFonts w:asciiTheme="minorHAnsi" w:hAnsiTheme="minorHAnsi" w:cstheme="minorHAnsi"/>
          <w:b/>
          <w:color w:val="333333"/>
          <w:lang w:val="en-US"/>
        </w:rPr>
        <w:t>for($i = 1; $i &lt;= 50; $i++){</w:t>
      </w:r>
    </w:p>
    <w:p w:rsidR="00904E82" w:rsidRDefault="006B14A4" w:rsidP="006B14A4">
      <w:pPr>
        <w:pStyle w:val="a8"/>
        <w:shd w:val="clear" w:color="auto" w:fill="FFFFFF"/>
        <w:spacing w:before="225" w:after="225"/>
        <w:rPr>
          <w:rFonts w:asciiTheme="minorHAnsi" w:hAnsiTheme="minorHAnsi" w:cstheme="minorHAnsi"/>
          <w:b/>
          <w:color w:val="333333"/>
        </w:rPr>
      </w:pPr>
      <w:r w:rsidRPr="009F0D77">
        <w:rPr>
          <w:rFonts w:asciiTheme="minorHAnsi" w:hAnsiTheme="minorHAnsi" w:cstheme="minorHAnsi"/>
          <w:b/>
          <w:color w:val="333333"/>
        </w:rPr>
        <w:t xml:space="preserve">  </w:t>
      </w:r>
      <w:r w:rsidRPr="006B14A4">
        <w:rPr>
          <w:rFonts w:asciiTheme="minorHAnsi" w:hAnsiTheme="minorHAnsi" w:cstheme="minorHAnsi"/>
          <w:b/>
          <w:color w:val="333333"/>
        </w:rPr>
        <w:t>echo $i%2 === 0</w:t>
      </w:r>
      <w:proofErr w:type="gramStart"/>
      <w:r w:rsidRPr="006B14A4">
        <w:rPr>
          <w:rFonts w:asciiTheme="minorHAnsi" w:hAnsiTheme="minorHAnsi" w:cstheme="minorHAnsi"/>
          <w:b/>
          <w:color w:val="333333"/>
        </w:rPr>
        <w:t xml:space="preserve"> ?</w:t>
      </w:r>
      <w:proofErr w:type="gramEnd"/>
      <w:r w:rsidRPr="006B14A4">
        <w:rPr>
          <w:rFonts w:asciiTheme="minorHAnsi" w:hAnsiTheme="minorHAnsi" w:cstheme="minorHAnsi"/>
          <w:b/>
          <w:color w:val="333333"/>
        </w:rPr>
        <w:t xml:space="preserve"> $i . '&lt;br /&gt;' : ''; //с помощью тернарного оператора ?: </w:t>
      </w:r>
      <w:r w:rsidR="00904E82">
        <w:rPr>
          <w:rFonts w:asciiTheme="minorHAnsi" w:hAnsiTheme="minorHAnsi" w:cstheme="minorHAnsi"/>
          <w:b/>
          <w:color w:val="333333"/>
        </w:rPr>
        <w:t>выводим четные числа от 1 до 50</w:t>
      </w:r>
    </w:p>
    <w:p w:rsidR="006B14A4" w:rsidRDefault="006B14A4" w:rsidP="006B14A4">
      <w:pPr>
        <w:pStyle w:val="a8"/>
        <w:shd w:val="clear" w:color="auto" w:fill="FFFFFF"/>
        <w:spacing w:before="225" w:after="225"/>
        <w:rPr>
          <w:rFonts w:asciiTheme="minorHAnsi" w:hAnsiTheme="minorHAnsi" w:cstheme="minorHAnsi"/>
          <w:b/>
          <w:color w:val="333333"/>
        </w:rPr>
      </w:pPr>
      <w:r w:rsidRPr="006B14A4">
        <w:rPr>
          <w:rFonts w:asciiTheme="minorHAnsi" w:hAnsiTheme="minorHAnsi" w:cstheme="minorHAnsi"/>
          <w:b/>
          <w:color w:val="333333"/>
        </w:rPr>
        <w:t>}</w:t>
      </w:r>
    </w:p>
    <w:p w:rsidR="000158D5" w:rsidRDefault="000158D5" w:rsidP="006B14A4">
      <w:pPr>
        <w:pStyle w:val="a8"/>
        <w:shd w:val="clear" w:color="auto" w:fill="FFFFFF"/>
        <w:spacing w:before="225" w:beforeAutospacing="0" w:after="225" w:afterAutospacing="0"/>
        <w:rPr>
          <w:rFonts w:asciiTheme="minorHAnsi" w:hAnsiTheme="minorHAnsi" w:cstheme="minorHAnsi"/>
          <w:b/>
          <w:color w:val="333333"/>
        </w:rPr>
      </w:pPr>
      <w:r>
        <w:rPr>
          <w:rFonts w:asciiTheme="minorHAnsi" w:hAnsiTheme="minorHAnsi" w:cstheme="minorHAnsi"/>
          <w:b/>
          <w:color w:val="333333"/>
        </w:rPr>
        <w:t>Выведет</w:t>
      </w:r>
      <w:r w:rsidRPr="00904E82">
        <w:rPr>
          <w:rFonts w:asciiTheme="minorHAnsi" w:hAnsiTheme="minorHAnsi" w:cstheme="minorHAnsi"/>
          <w:b/>
          <w:color w:val="333333"/>
        </w:rPr>
        <w:t xml:space="preserve">: </w:t>
      </w:r>
    </w:p>
    <w:p w:rsidR="000158D5" w:rsidRPr="000158D5" w:rsidRDefault="000158D5" w:rsidP="006B14A4">
      <w:pPr>
        <w:pStyle w:val="a8"/>
        <w:shd w:val="clear" w:color="auto" w:fill="FFFFFF"/>
        <w:spacing w:before="225" w:beforeAutospacing="0" w:after="225" w:afterAutospacing="0"/>
        <w:rPr>
          <w:rFonts w:asciiTheme="minorHAnsi" w:hAnsiTheme="minorHAnsi" w:cstheme="minorHAnsi"/>
          <w:b/>
          <w:color w:val="333333"/>
        </w:rPr>
      </w:pPr>
      <w:r>
        <w:rPr>
          <w:color w:val="000000"/>
          <w:sz w:val="27"/>
          <w:szCs w:val="27"/>
        </w:rPr>
        <w:t>2</w:t>
      </w:r>
      <w:r>
        <w:rPr>
          <w:color w:val="000000"/>
          <w:sz w:val="27"/>
          <w:szCs w:val="27"/>
        </w:rPr>
        <w:br/>
        <w:t>4</w:t>
      </w:r>
      <w:r>
        <w:rPr>
          <w:color w:val="000000"/>
          <w:sz w:val="27"/>
          <w:szCs w:val="27"/>
        </w:rPr>
        <w:br/>
        <w:t>6</w:t>
      </w:r>
      <w:r>
        <w:rPr>
          <w:color w:val="000000"/>
          <w:sz w:val="27"/>
          <w:szCs w:val="27"/>
        </w:rPr>
        <w:br/>
        <w:t>…</w:t>
      </w:r>
      <w:r>
        <w:rPr>
          <w:color w:val="000000"/>
          <w:sz w:val="27"/>
          <w:szCs w:val="27"/>
        </w:rPr>
        <w:br/>
        <w:t>50</w:t>
      </w:r>
    </w:p>
    <w:p w:rsidR="00904E82" w:rsidRPr="00904E82" w:rsidRDefault="00904E82" w:rsidP="00904E82">
      <w:pPr>
        <w:pStyle w:val="a8"/>
        <w:shd w:val="clear" w:color="auto" w:fill="FFFFFF"/>
        <w:spacing w:before="225" w:after="225"/>
        <w:rPr>
          <w:rFonts w:asciiTheme="minorHAnsi" w:hAnsiTheme="minorHAnsi" w:cstheme="minorHAnsi"/>
          <w:b/>
          <w:color w:val="333333"/>
        </w:rPr>
      </w:pPr>
      <w:r w:rsidRPr="000158D5">
        <w:rPr>
          <w:rFonts w:asciiTheme="minorHAnsi" w:hAnsiTheme="minorHAnsi" w:cstheme="minorHAnsi"/>
          <w:color w:val="333333"/>
        </w:rPr>
        <w:t>//конструкцию читаем так: если выполняется условие i - четное число, тогда выводим его на экран, иначе - не выводим</w:t>
      </w:r>
    </w:p>
    <w:p w:rsidR="002338DD" w:rsidRDefault="000E727B" w:rsidP="002338DD">
      <w:pPr>
        <w:pStyle w:val="2"/>
        <w:shd w:val="clear" w:color="auto" w:fill="F2F2F2"/>
        <w:rPr>
          <w:rFonts w:ascii="Helvetica" w:hAnsi="Helvetica" w:cs="Helvetica"/>
          <w:b w:val="0"/>
          <w:bCs w:val="0"/>
          <w:color w:val="793862"/>
        </w:rPr>
      </w:pPr>
      <w:r w:rsidRPr="000E727B">
        <w:rPr>
          <w:rFonts w:ascii="Arial Black" w:hAnsi="Arial Black" w:cs="Arial"/>
          <w:noProof/>
          <w:color w:val="FF0000"/>
          <w:u w:val="single"/>
        </w:rPr>
        <w:lastRenderedPageBreak/>
        <w:t xml:space="preserve">А также был внедрен альтернативный </w:t>
      </w:r>
      <w:r w:rsidRPr="002338DD">
        <w:rPr>
          <w:rFonts w:ascii="Arial Black" w:hAnsi="Arial Black" w:cs="Arial"/>
          <w:noProof/>
          <w:color w:val="FF0000"/>
          <w:u w:val="single"/>
        </w:rPr>
        <w:t>синтаксис </w:t>
      </w:r>
      <w:bookmarkStart w:id="0" w:name="migration.if-endif"/>
      <w:r w:rsidR="002338DD" w:rsidRPr="002338DD">
        <w:rPr>
          <w:rFonts w:ascii="Arial Black" w:hAnsi="Arial Black" w:cs="Helvetica"/>
          <w:b w:val="0"/>
          <w:bCs w:val="0"/>
          <w:color w:val="FF0000"/>
          <w:u w:val="single"/>
        </w:rPr>
        <w:t xml:space="preserve"> управляющих структур</w:t>
      </w:r>
    </w:p>
    <w:p w:rsidR="002338DD" w:rsidRPr="002338DD" w:rsidRDefault="002338DD" w:rsidP="002338DD">
      <w:pPr>
        <w:pStyle w:val="verinfo"/>
        <w:shd w:val="clear" w:color="auto" w:fill="F2F2F2"/>
        <w:spacing w:before="0" w:beforeAutospacing="0" w:after="0" w:afterAutospacing="0"/>
        <w:rPr>
          <w:rFonts w:asciiTheme="minorHAnsi" w:hAnsiTheme="minorHAnsi" w:cstheme="minorHAnsi"/>
          <w:color w:val="333333"/>
        </w:rPr>
      </w:pPr>
      <w:r w:rsidRPr="002338DD">
        <w:rPr>
          <w:rFonts w:asciiTheme="minorHAnsi" w:hAnsiTheme="minorHAnsi" w:cstheme="minorHAnsi"/>
          <w:color w:val="333333"/>
        </w:rPr>
        <w:t>(PHP 4, PHP 5, PHP 7)</w:t>
      </w:r>
    </w:p>
    <w:p w:rsidR="002338DD" w:rsidRPr="002338DD" w:rsidRDefault="002338DD" w:rsidP="002338DD">
      <w:pPr>
        <w:pStyle w:val="para"/>
        <w:shd w:val="clear" w:color="auto" w:fill="F2F2F2"/>
        <w:rPr>
          <w:rFonts w:ascii="Arial" w:hAnsi="Arial" w:cs="Arial"/>
          <w:color w:val="333333"/>
        </w:rPr>
      </w:pPr>
      <w:r w:rsidRPr="002338DD">
        <w:rPr>
          <w:rFonts w:asciiTheme="minorHAnsi" w:hAnsiTheme="minorHAnsi" w:cstheme="minorHAnsi"/>
          <w:color w:val="333333"/>
        </w:rPr>
        <w:t>PHP предлагает альтернативный синтаксис для некоторых его управляющих структур, а именно: </w:t>
      </w:r>
      <w:r w:rsidRPr="002338DD">
        <w:rPr>
          <w:rStyle w:val="ab"/>
          <w:rFonts w:asciiTheme="minorHAnsi" w:hAnsiTheme="minorHAnsi" w:cstheme="minorHAnsi"/>
          <w:noProof/>
          <w:color w:val="333333"/>
          <w:lang w:val="en-US"/>
        </w:rPr>
        <w:t>if</w:t>
      </w:r>
      <w:r w:rsidRPr="002338DD">
        <w:rPr>
          <w:rFonts w:asciiTheme="minorHAnsi" w:hAnsiTheme="minorHAnsi" w:cstheme="minorHAnsi"/>
          <w:noProof/>
          <w:color w:val="333333"/>
          <w:lang w:val="en-US"/>
        </w:rPr>
        <w:t>, </w:t>
      </w:r>
      <w:r w:rsidRPr="002338DD">
        <w:rPr>
          <w:rStyle w:val="ab"/>
          <w:rFonts w:asciiTheme="minorHAnsi" w:hAnsiTheme="minorHAnsi" w:cstheme="minorHAnsi"/>
          <w:noProof/>
          <w:color w:val="333333"/>
          <w:lang w:val="en-US"/>
        </w:rPr>
        <w:t>while</w:t>
      </w:r>
      <w:r w:rsidRPr="002338DD">
        <w:rPr>
          <w:rFonts w:asciiTheme="minorHAnsi" w:hAnsiTheme="minorHAnsi" w:cstheme="minorHAnsi"/>
          <w:noProof/>
          <w:color w:val="333333"/>
          <w:lang w:val="en-US"/>
        </w:rPr>
        <w:t>, </w:t>
      </w:r>
      <w:r w:rsidRPr="002338DD">
        <w:rPr>
          <w:rStyle w:val="ab"/>
          <w:rFonts w:asciiTheme="minorHAnsi" w:hAnsiTheme="minorHAnsi" w:cstheme="minorHAnsi"/>
          <w:noProof/>
          <w:color w:val="333333"/>
          <w:lang w:val="en-US"/>
        </w:rPr>
        <w:t>for</w:t>
      </w:r>
      <w:r w:rsidRPr="002338DD">
        <w:rPr>
          <w:rFonts w:asciiTheme="minorHAnsi" w:hAnsiTheme="minorHAnsi" w:cstheme="minorHAnsi"/>
          <w:noProof/>
          <w:color w:val="333333"/>
          <w:lang w:val="en-US"/>
        </w:rPr>
        <w:t>,</w:t>
      </w:r>
      <w:r w:rsidRPr="002338DD">
        <w:rPr>
          <w:rStyle w:val="ab"/>
          <w:rFonts w:asciiTheme="minorHAnsi" w:hAnsiTheme="minorHAnsi" w:cstheme="minorHAnsi"/>
          <w:noProof/>
          <w:color w:val="333333"/>
          <w:lang w:val="en-US"/>
        </w:rPr>
        <w:t>foreach</w:t>
      </w:r>
      <w:r w:rsidRPr="002338DD">
        <w:rPr>
          <w:rFonts w:asciiTheme="minorHAnsi" w:hAnsiTheme="minorHAnsi" w:cstheme="minorHAnsi"/>
          <w:noProof/>
          <w:color w:val="333333"/>
          <w:lang w:val="en-US"/>
        </w:rPr>
        <w:t> и </w:t>
      </w:r>
      <w:r w:rsidRPr="002338DD">
        <w:rPr>
          <w:rStyle w:val="ab"/>
          <w:rFonts w:asciiTheme="minorHAnsi" w:hAnsiTheme="minorHAnsi" w:cstheme="minorHAnsi"/>
          <w:noProof/>
          <w:color w:val="333333"/>
          <w:lang w:val="en-US"/>
        </w:rPr>
        <w:t>switch</w:t>
      </w:r>
      <w:r w:rsidRPr="002338DD">
        <w:rPr>
          <w:rFonts w:asciiTheme="minorHAnsi" w:hAnsiTheme="minorHAnsi" w:cstheme="minorHAnsi"/>
          <w:color w:val="333333"/>
        </w:rPr>
        <w:t>. В каждом случае основной формой альтернативного синтаксиса является изменение открывающей фигурной скобки на двоеточие</w:t>
      </w:r>
      <w:proofErr w:type="gramStart"/>
      <w:r w:rsidRPr="002338DD">
        <w:rPr>
          <w:rFonts w:asciiTheme="minorHAnsi" w:hAnsiTheme="minorHAnsi" w:cstheme="minorHAnsi"/>
          <w:color w:val="333333"/>
        </w:rPr>
        <w:t xml:space="preserve"> (:), </w:t>
      </w:r>
      <w:proofErr w:type="gramEnd"/>
      <w:r w:rsidRPr="002338DD">
        <w:rPr>
          <w:rFonts w:asciiTheme="minorHAnsi" w:hAnsiTheme="minorHAnsi" w:cstheme="minorHAnsi"/>
          <w:color w:val="333333"/>
        </w:rPr>
        <w:t>а закрывающей скобки на </w:t>
      </w:r>
      <w:r w:rsidRPr="002338DD">
        <w:rPr>
          <w:rStyle w:val="ab"/>
          <w:rFonts w:asciiTheme="minorHAnsi" w:hAnsiTheme="minorHAnsi" w:cstheme="minorHAnsi"/>
          <w:color w:val="333333"/>
        </w:rPr>
        <w:t>endif;</w:t>
      </w:r>
      <w:r w:rsidRPr="002338DD">
        <w:rPr>
          <w:rFonts w:asciiTheme="minorHAnsi" w:hAnsiTheme="minorHAnsi" w:cstheme="minorHAnsi"/>
          <w:color w:val="333333"/>
        </w:rPr>
        <w:t>, </w:t>
      </w:r>
      <w:r w:rsidRPr="002338DD">
        <w:rPr>
          <w:rStyle w:val="ab"/>
          <w:rFonts w:asciiTheme="minorHAnsi" w:hAnsiTheme="minorHAnsi" w:cstheme="minorHAnsi"/>
          <w:color w:val="333333"/>
        </w:rPr>
        <w:t>endwhile;</w:t>
      </w:r>
      <w:r w:rsidRPr="002338DD">
        <w:rPr>
          <w:rFonts w:asciiTheme="minorHAnsi" w:hAnsiTheme="minorHAnsi" w:cstheme="minorHAnsi"/>
          <w:color w:val="333333"/>
        </w:rPr>
        <w:t>, </w:t>
      </w:r>
      <w:r w:rsidRPr="002338DD">
        <w:rPr>
          <w:rStyle w:val="ab"/>
          <w:rFonts w:asciiTheme="minorHAnsi" w:hAnsiTheme="minorHAnsi" w:cstheme="minorHAnsi"/>
          <w:color w:val="333333"/>
        </w:rPr>
        <w:t>endfor;</w:t>
      </w:r>
      <w:r w:rsidRPr="002338DD">
        <w:rPr>
          <w:rFonts w:asciiTheme="minorHAnsi" w:hAnsiTheme="minorHAnsi" w:cstheme="minorHAnsi"/>
          <w:color w:val="333333"/>
        </w:rPr>
        <w:t>, </w:t>
      </w:r>
      <w:r w:rsidRPr="002338DD">
        <w:rPr>
          <w:rStyle w:val="ab"/>
          <w:rFonts w:asciiTheme="minorHAnsi" w:hAnsiTheme="minorHAnsi" w:cstheme="minorHAnsi"/>
          <w:color w:val="333333"/>
        </w:rPr>
        <w:t>endforeach;</w:t>
      </w:r>
      <w:r w:rsidRPr="002338DD">
        <w:rPr>
          <w:rFonts w:asciiTheme="minorHAnsi" w:hAnsiTheme="minorHAnsi" w:cstheme="minorHAnsi"/>
          <w:color w:val="333333"/>
        </w:rPr>
        <w:t> или </w:t>
      </w:r>
      <w:r w:rsidRPr="002338DD">
        <w:rPr>
          <w:rStyle w:val="ab"/>
          <w:rFonts w:asciiTheme="minorHAnsi" w:hAnsiTheme="minorHAnsi" w:cstheme="minorHAnsi"/>
          <w:color w:val="333333"/>
        </w:rPr>
        <w:t>endswitch;</w:t>
      </w:r>
      <w:r w:rsidRPr="002338DD">
        <w:rPr>
          <w:rFonts w:asciiTheme="minorHAnsi" w:hAnsiTheme="minorHAnsi" w:cstheme="minorHAnsi"/>
          <w:color w:val="333333"/>
        </w:rPr>
        <w:t> соответственно</w:t>
      </w:r>
      <w:r w:rsidRPr="002338DD">
        <w:rPr>
          <w:rFonts w:ascii="Arial" w:hAnsi="Arial" w:cs="Arial"/>
          <w:color w:val="333333"/>
        </w:rPr>
        <w:t>.</w:t>
      </w:r>
    </w:p>
    <w:p w:rsidR="002338DD" w:rsidRPr="002338DD" w:rsidRDefault="002338DD" w:rsidP="002338DD">
      <w:pPr>
        <w:shd w:val="clear" w:color="auto" w:fill="FFFFFF"/>
        <w:rPr>
          <w:rFonts w:ascii="Arial" w:hAnsi="Arial" w:cs="Arial"/>
          <w:noProof/>
          <w:color w:val="333333"/>
          <w:lang w:val="en-US"/>
        </w:rPr>
      </w:pPr>
      <w:r w:rsidRPr="002338DD">
        <w:rPr>
          <w:rStyle w:val="HTML2"/>
          <w:rFonts w:ascii="Arial" w:eastAsiaTheme="minorHAnsi" w:hAnsi="Arial" w:cs="Arial"/>
          <w:noProof/>
          <w:color w:val="0000BB"/>
          <w:lang w:val="en-US"/>
        </w:rPr>
        <w:t>&lt;?php </w:t>
      </w:r>
      <w:r w:rsidRPr="002338DD">
        <w:rPr>
          <w:rStyle w:val="HTML2"/>
          <w:rFonts w:ascii="Arial" w:eastAsiaTheme="minorHAnsi" w:hAnsi="Arial" w:cs="Arial"/>
          <w:noProof/>
          <w:color w:val="007700"/>
          <w:lang w:val="en-US"/>
        </w:rPr>
        <w:t>if (</w:t>
      </w:r>
      <w:r w:rsidRPr="002338DD">
        <w:rPr>
          <w:rStyle w:val="HTML2"/>
          <w:rFonts w:ascii="Arial" w:eastAsiaTheme="minorHAnsi" w:hAnsi="Arial" w:cs="Arial"/>
          <w:noProof/>
          <w:color w:val="0000BB"/>
          <w:lang w:val="en-US"/>
        </w:rPr>
        <w:t>$a </w:t>
      </w:r>
      <w:r w:rsidRPr="002338DD">
        <w:rPr>
          <w:rStyle w:val="HTML2"/>
          <w:rFonts w:ascii="Arial" w:eastAsiaTheme="minorHAnsi" w:hAnsi="Arial" w:cs="Arial"/>
          <w:noProof/>
          <w:color w:val="007700"/>
          <w:lang w:val="en-US"/>
        </w:rPr>
        <w:t>== </w:t>
      </w:r>
      <w:r w:rsidRPr="002338DD">
        <w:rPr>
          <w:rStyle w:val="HTML2"/>
          <w:rFonts w:ascii="Arial" w:eastAsiaTheme="minorHAnsi" w:hAnsi="Arial" w:cs="Arial"/>
          <w:noProof/>
          <w:color w:val="0000BB"/>
          <w:lang w:val="en-US"/>
        </w:rPr>
        <w:t>5</w:t>
      </w:r>
      <w:r w:rsidRPr="002338DD">
        <w:rPr>
          <w:rStyle w:val="HTML2"/>
          <w:rFonts w:ascii="Arial" w:eastAsiaTheme="minorHAnsi" w:hAnsi="Arial" w:cs="Arial"/>
          <w:noProof/>
          <w:color w:val="007700"/>
          <w:lang w:val="en-US"/>
        </w:rPr>
        <w:t>): </w:t>
      </w:r>
      <w:r w:rsidRPr="002338DD">
        <w:rPr>
          <w:rStyle w:val="HTML2"/>
          <w:rFonts w:ascii="Arial" w:eastAsiaTheme="minorHAnsi" w:hAnsi="Arial" w:cs="Arial"/>
          <w:noProof/>
          <w:color w:val="0000BB"/>
          <w:lang w:val="en-US"/>
        </w:rPr>
        <w:t>?&gt;</w:t>
      </w:r>
      <w:r w:rsidRPr="002338DD">
        <w:rPr>
          <w:rFonts w:ascii="Arial" w:hAnsi="Arial" w:cs="Arial"/>
          <w:noProof/>
          <w:color w:val="0000BB"/>
          <w:sz w:val="20"/>
          <w:szCs w:val="20"/>
          <w:lang w:val="en-US"/>
        </w:rPr>
        <w:br/>
      </w:r>
      <w:r w:rsidRPr="002338DD">
        <w:rPr>
          <w:rStyle w:val="HTML2"/>
          <w:rFonts w:ascii="Arial" w:eastAsiaTheme="minorHAnsi" w:hAnsi="Arial" w:cs="Arial"/>
          <w:noProof/>
          <w:color w:val="000000"/>
          <w:lang w:val="en-US"/>
        </w:rPr>
        <w:t>A равно 5</w:t>
      </w:r>
      <w:r w:rsidRPr="002338DD">
        <w:rPr>
          <w:rFonts w:ascii="Arial" w:hAnsi="Arial" w:cs="Arial"/>
          <w:noProof/>
          <w:color w:val="000000"/>
          <w:sz w:val="20"/>
          <w:szCs w:val="20"/>
          <w:lang w:val="en-US"/>
        </w:rPr>
        <w:br/>
      </w:r>
      <w:r w:rsidRPr="002338DD">
        <w:rPr>
          <w:rStyle w:val="HTML2"/>
          <w:rFonts w:ascii="Arial" w:eastAsiaTheme="minorHAnsi" w:hAnsi="Arial" w:cs="Arial"/>
          <w:noProof/>
          <w:color w:val="0000BB"/>
          <w:lang w:val="en-US"/>
        </w:rPr>
        <w:t>&lt;?php </w:t>
      </w:r>
      <w:r w:rsidRPr="002338DD">
        <w:rPr>
          <w:rStyle w:val="HTML2"/>
          <w:rFonts w:ascii="Arial" w:eastAsiaTheme="minorHAnsi" w:hAnsi="Arial" w:cs="Arial"/>
          <w:noProof/>
          <w:color w:val="007700"/>
          <w:lang w:val="en-US"/>
        </w:rPr>
        <w:t>endif; </w:t>
      </w:r>
      <w:r w:rsidRPr="002338DD">
        <w:rPr>
          <w:rStyle w:val="HTML2"/>
          <w:rFonts w:ascii="Arial" w:eastAsiaTheme="minorHAnsi" w:hAnsi="Arial" w:cs="Arial"/>
          <w:noProof/>
          <w:color w:val="0000BB"/>
          <w:lang w:val="en-US"/>
        </w:rPr>
        <w:t>?&gt;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56"/>
      </w:tblGrid>
      <w:tr w:rsidR="000E727B" w:rsidTr="002338DD">
        <w:trPr>
          <w:tblCellSpacing w:w="15" w:type="dxa"/>
        </w:trPr>
        <w:tc>
          <w:tcPr>
            <w:tcW w:w="0" w:type="auto"/>
            <w:vAlign w:val="center"/>
          </w:tcPr>
          <w:p w:rsidR="000E727B" w:rsidRDefault="000E727B">
            <w:pPr>
              <w:rPr>
                <w:rFonts w:ascii="Verdana" w:hAnsi="Verdana"/>
                <w:noProof/>
                <w:sz w:val="20"/>
                <w:szCs w:val="20"/>
              </w:rPr>
            </w:pPr>
            <w:r w:rsidRPr="000E727B">
              <w:rPr>
                <w:rFonts w:ascii="Arial Black" w:hAnsi="Arial Black" w:cs="Arial"/>
                <w:noProof/>
                <w:color w:val="FF0000"/>
                <w:sz w:val="36"/>
                <w:szCs w:val="36"/>
                <w:u w:val="single"/>
              </w:rPr>
              <w:t>if..endif</w:t>
            </w:r>
            <w:bookmarkStart w:id="1" w:name="AEN88604"/>
            <w:bookmarkEnd w:id="0"/>
            <w:bookmarkEnd w:id="1"/>
          </w:p>
        </w:tc>
      </w:tr>
    </w:tbl>
    <w:p w:rsidR="000E727B" w:rsidRDefault="000E727B" w:rsidP="000E727B">
      <w:pPr>
        <w:pStyle w:val="a8"/>
        <w:shd w:val="clear" w:color="auto" w:fill="FFFFFF"/>
        <w:spacing w:before="0" w:beforeAutospacing="0" w:after="0" w:afterAutospacing="0"/>
        <w:rPr>
          <w:rFonts w:ascii="Verdana" w:hAnsi="Verdana"/>
          <w:noProof/>
          <w:vanish/>
          <w:color w:val="000000"/>
          <w:sz w:val="20"/>
          <w:szCs w:val="2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56"/>
      </w:tblGrid>
      <w:tr w:rsidR="000E727B" w:rsidTr="000E727B">
        <w:trPr>
          <w:tblCellSpacing w:w="15" w:type="dxa"/>
        </w:trPr>
        <w:tc>
          <w:tcPr>
            <w:tcW w:w="0" w:type="auto"/>
            <w:vAlign w:val="center"/>
            <w:hideMark/>
          </w:tcPr>
          <w:p w:rsidR="000E727B" w:rsidRDefault="000E727B">
            <w:pPr>
              <w:rPr>
                <w:rFonts w:ascii="Verdana" w:hAnsi="Verdana"/>
                <w:noProof/>
                <w:sz w:val="20"/>
                <w:szCs w:val="20"/>
              </w:rPr>
            </w:pPr>
            <w:bookmarkStart w:id="2" w:name="AEN88607"/>
            <w:bookmarkEnd w:id="2"/>
            <w:r>
              <w:rPr>
                <w:rFonts w:ascii="Verdana" w:hAnsi="Verdana"/>
                <w:b/>
                <w:bCs/>
                <w:noProof/>
                <w:sz w:val="20"/>
                <w:szCs w:val="20"/>
              </w:rPr>
              <w:t>Пример C-6. Миграция: новый синтаксис if..endif</w:t>
            </w:r>
            <w:r>
              <w:rPr>
                <w:rFonts w:ascii="Verdana" w:hAnsi="Verdana"/>
                <w:b/>
                <w:bCs/>
                <w:noProof/>
                <w:sz w:val="20"/>
                <w:szCs w:val="20"/>
              </w:rPr>
              <w:br/>
              <w:t> </w:t>
            </w:r>
          </w:p>
          <w:tbl>
            <w:tblPr>
              <w:tblW w:w="0" w:type="auto"/>
              <w:tblCellSpacing w:w="15" w:type="dxa"/>
              <w:shd w:val="clear" w:color="auto" w:fill="E0E0E0"/>
              <w:tblCellMar>
                <w:top w:w="75" w:type="dxa"/>
                <w:left w:w="75" w:type="dxa"/>
                <w:bottom w:w="75" w:type="dxa"/>
                <w:right w:w="75" w:type="dxa"/>
              </w:tblCellMar>
              <w:tblLook w:val="04A0" w:firstRow="1" w:lastRow="0" w:firstColumn="1" w:lastColumn="0" w:noHBand="0" w:noVBand="1"/>
            </w:tblPr>
            <w:tblGrid>
              <w:gridCol w:w="2611"/>
            </w:tblGrid>
            <w:tr w:rsidR="000E727B">
              <w:trPr>
                <w:tblCellSpacing w:w="15" w:type="dxa"/>
              </w:trPr>
              <w:tc>
                <w:tcPr>
                  <w:tcW w:w="0" w:type="auto"/>
                  <w:shd w:val="clear" w:color="auto" w:fill="E0E0E0"/>
                  <w:vAlign w:val="center"/>
                  <w:hideMark/>
                </w:tcPr>
                <w:p w:rsidR="000E727B" w:rsidRDefault="000E727B">
                  <w:pPr>
                    <w:pStyle w:val="HTML"/>
                    <w:rPr>
                      <w:noProof/>
                    </w:rPr>
                  </w:pPr>
                  <w:r>
                    <w:rPr>
                      <w:noProof/>
                    </w:rPr>
                    <w:t>if ($foo):</w:t>
                  </w:r>
                </w:p>
                <w:p w:rsidR="000E727B" w:rsidRDefault="000E727B">
                  <w:pPr>
                    <w:pStyle w:val="HTML"/>
                    <w:rPr>
                      <w:noProof/>
                    </w:rPr>
                  </w:pPr>
                  <w:r>
                    <w:rPr>
                      <w:noProof/>
                    </w:rPr>
                    <w:t xml:space="preserve">    echo "yep\n";</w:t>
                  </w:r>
                </w:p>
                <w:p w:rsidR="000E727B" w:rsidRDefault="000E727B">
                  <w:pPr>
                    <w:pStyle w:val="HTML"/>
                    <w:rPr>
                      <w:noProof/>
                    </w:rPr>
                  </w:pPr>
                  <w:r>
                    <w:rPr>
                      <w:noProof/>
                    </w:rPr>
                    <w:t>elseif ($bar):</w:t>
                  </w:r>
                </w:p>
                <w:p w:rsidR="000E727B" w:rsidRDefault="000E727B">
                  <w:pPr>
                    <w:pStyle w:val="HTML"/>
                    <w:rPr>
                      <w:noProof/>
                    </w:rPr>
                  </w:pPr>
                  <w:r>
                    <w:rPr>
                      <w:noProof/>
                    </w:rPr>
                    <w:t xml:space="preserve">    echo "almost\n";</w:t>
                  </w:r>
                </w:p>
                <w:p w:rsidR="000E727B" w:rsidRDefault="000E727B">
                  <w:pPr>
                    <w:pStyle w:val="HTML"/>
                    <w:rPr>
                      <w:noProof/>
                    </w:rPr>
                  </w:pPr>
                  <w:r>
                    <w:rPr>
                      <w:noProof/>
                    </w:rPr>
                    <w:t>else:</w:t>
                  </w:r>
                </w:p>
                <w:p w:rsidR="000E727B" w:rsidRDefault="000E727B">
                  <w:pPr>
                    <w:pStyle w:val="HTML"/>
                    <w:rPr>
                      <w:noProof/>
                    </w:rPr>
                  </w:pPr>
                  <w:r>
                    <w:rPr>
                      <w:noProof/>
                    </w:rPr>
                    <w:t xml:space="preserve">    echo "nope\n";</w:t>
                  </w:r>
                </w:p>
                <w:p w:rsidR="000E727B" w:rsidRDefault="000E727B">
                  <w:pPr>
                    <w:pStyle w:val="HTML"/>
                    <w:rPr>
                      <w:noProof/>
                    </w:rPr>
                  </w:pPr>
                  <w:r>
                    <w:rPr>
                      <w:noProof/>
                    </w:rPr>
                    <w:t>endif;</w:t>
                  </w:r>
                </w:p>
              </w:tc>
            </w:tr>
          </w:tbl>
          <w:p w:rsidR="000E727B" w:rsidRDefault="000E727B">
            <w:pPr>
              <w:rPr>
                <w:rFonts w:ascii="Verdana" w:hAnsi="Verdana"/>
                <w:noProof/>
                <w:sz w:val="20"/>
                <w:szCs w:val="20"/>
              </w:rPr>
            </w:pPr>
          </w:p>
        </w:tc>
      </w:tr>
    </w:tbl>
    <w:p w:rsidR="000E727B" w:rsidRDefault="000E727B" w:rsidP="000E727B">
      <w:pPr>
        <w:pStyle w:val="a8"/>
        <w:shd w:val="clear" w:color="auto" w:fill="FFFFFF"/>
        <w:spacing w:before="200" w:beforeAutospacing="0" w:afterAutospacing="0"/>
        <w:rPr>
          <w:rFonts w:ascii="Verdana" w:hAnsi="Verdana"/>
          <w:noProof/>
          <w:color w:val="000000"/>
          <w:sz w:val="20"/>
          <w:szCs w:val="20"/>
        </w:rPr>
      </w:pPr>
      <w:r>
        <w:rPr>
          <w:rFonts w:ascii="Verdana" w:hAnsi="Verdana"/>
          <w:noProof/>
          <w:color w:val="000000"/>
          <w:sz w:val="20"/>
          <w:szCs w:val="20"/>
        </w:rPr>
        <w:t>Обратите внимание, что точки с запятой заменены на двоеточия во всех операторах, кроме одного, заканчивающего выражение (endif).</w:t>
      </w:r>
    </w:p>
    <w:p w:rsidR="009E416C" w:rsidRPr="009E416C" w:rsidRDefault="009E416C" w:rsidP="00F83579">
      <w:pPr>
        <w:ind w:left="360"/>
        <w:rPr>
          <w:b/>
          <w:noProof/>
          <w:color w:val="000000" w:themeColor="text1"/>
          <w:sz w:val="24"/>
          <w:szCs w:val="24"/>
        </w:rPr>
      </w:pPr>
    </w:p>
    <w:p w:rsidR="00A45356" w:rsidRPr="00BC17EB" w:rsidRDefault="00DD518E" w:rsidP="00A45356">
      <w:pPr>
        <w:rPr>
          <w:rFonts w:ascii="Arial Black" w:hAnsi="Arial Black" w:cstheme="minorHAnsi"/>
          <w:b/>
          <w:color w:val="FF0000"/>
          <w:sz w:val="36"/>
          <w:szCs w:val="36"/>
          <w:u w:val="single"/>
        </w:rPr>
      </w:pPr>
      <w:r w:rsidRPr="00BC17EB">
        <w:rPr>
          <w:rFonts w:ascii="Arial Black" w:hAnsi="Arial Black" w:cstheme="minorHAnsi"/>
          <w:b/>
          <w:color w:val="FF0000"/>
          <w:sz w:val="36"/>
          <w:szCs w:val="36"/>
          <w:u w:val="single"/>
        </w:rPr>
        <w:t>Циклы</w:t>
      </w:r>
    </w:p>
    <w:p w:rsidR="00BC17EB" w:rsidRDefault="00BC17EB" w:rsidP="00BC17EB">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Циклы позволяют повторять определенное (и даже неопределенное - когда работа цикла зависит от условия) количество раз различные </w:t>
      </w:r>
      <w:hyperlink r:id="rId11" w:tgtFrame="_blank" w:history="1">
        <w:r w:rsidRPr="00BC17EB">
          <w:rPr>
            <w:rFonts w:ascii="Verdana" w:eastAsia="Times New Roman" w:hAnsi="Verdana" w:cs="Times New Roman"/>
            <w:color w:val="003399"/>
            <w:sz w:val="18"/>
            <w:szCs w:val="18"/>
            <w:lang w:eastAsia="ru-RU"/>
          </w:rPr>
          <w:t>операторы</w:t>
        </w:r>
      </w:hyperlink>
      <w:r w:rsidRPr="00BC17EB">
        <w:rPr>
          <w:rFonts w:ascii="Verdana" w:eastAsia="Times New Roman" w:hAnsi="Verdana" w:cs="Times New Roman"/>
          <w:color w:val="000000"/>
          <w:sz w:val="18"/>
          <w:szCs w:val="18"/>
          <w:lang w:eastAsia="ru-RU"/>
        </w:rPr>
        <w:t>. Данные операторы называются </w:t>
      </w:r>
      <w:ins w:id="3" w:author="Unknown">
        <w:r w:rsidRPr="00BC17EB">
          <w:rPr>
            <w:rFonts w:ascii="Verdana" w:eastAsia="Times New Roman" w:hAnsi="Verdana" w:cs="Times New Roman"/>
            <w:color w:val="000000"/>
            <w:sz w:val="18"/>
            <w:szCs w:val="18"/>
            <w:lang w:eastAsia="ru-RU"/>
          </w:rPr>
          <w:t>телом цикла</w:t>
        </w:r>
      </w:ins>
      <w:r w:rsidRPr="00BC17EB">
        <w:rPr>
          <w:rFonts w:ascii="Verdana" w:eastAsia="Times New Roman" w:hAnsi="Verdana" w:cs="Times New Roman"/>
          <w:color w:val="000000"/>
          <w:sz w:val="18"/>
          <w:szCs w:val="18"/>
          <w:lang w:eastAsia="ru-RU"/>
        </w:rPr>
        <w:t>. Проход цикла называется </w:t>
      </w:r>
      <w:ins w:id="4" w:author="Unknown">
        <w:r w:rsidRPr="00BC17EB">
          <w:rPr>
            <w:rFonts w:ascii="Verdana" w:eastAsia="Times New Roman" w:hAnsi="Verdana" w:cs="Times New Roman"/>
            <w:color w:val="000000"/>
            <w:sz w:val="18"/>
            <w:szCs w:val="18"/>
            <w:lang w:eastAsia="ru-RU"/>
          </w:rPr>
          <w:t>итерацией</w:t>
        </w:r>
      </w:ins>
      <w:r w:rsidRPr="00BC17EB">
        <w:rPr>
          <w:rFonts w:ascii="Verdana" w:eastAsia="Times New Roman" w:hAnsi="Verdana" w:cs="Times New Roman"/>
          <w:color w:val="000000"/>
          <w:sz w:val="18"/>
          <w:szCs w:val="18"/>
          <w:lang w:eastAsia="ru-RU"/>
        </w:rPr>
        <w:t>.</w:t>
      </w:r>
    </w:p>
    <w:p w:rsidR="001457A8" w:rsidRDefault="001457A8" w:rsidP="00BC17EB">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p>
    <w:p w:rsidR="001457A8" w:rsidRDefault="001457A8" w:rsidP="001457A8">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Pr>
          <w:rFonts w:ascii="Verdana" w:eastAsia="Times New Roman" w:hAnsi="Verdana" w:cs="Times New Roman"/>
          <w:color w:val="000000"/>
          <w:sz w:val="18"/>
          <w:szCs w:val="18"/>
          <w:lang w:eastAsia="ru-RU"/>
        </w:rPr>
        <w:t xml:space="preserve">Цикл - циклическое повторение кода, </w:t>
      </w:r>
      <w:r w:rsidRPr="001457A8">
        <w:rPr>
          <w:rFonts w:ascii="Verdana" w:eastAsia="Times New Roman" w:hAnsi="Verdana" w:cs="Times New Roman"/>
          <w:color w:val="000000"/>
          <w:sz w:val="18"/>
          <w:szCs w:val="18"/>
          <w:lang w:eastAsia="ru-RU"/>
        </w:rPr>
        <w:t>внутри которого ты можешь писать любую конст</w:t>
      </w:r>
      <w:r w:rsidR="00F3795F">
        <w:rPr>
          <w:rFonts w:ascii="Verdana" w:eastAsia="Times New Roman" w:hAnsi="Verdana" w:cs="Times New Roman"/>
          <w:color w:val="000000"/>
          <w:sz w:val="18"/>
          <w:szCs w:val="18"/>
          <w:lang w:eastAsia="ru-RU"/>
        </w:rPr>
        <w:t>р</w:t>
      </w:r>
      <w:r w:rsidRPr="001457A8">
        <w:rPr>
          <w:rFonts w:ascii="Verdana" w:eastAsia="Times New Roman" w:hAnsi="Verdana" w:cs="Times New Roman"/>
          <w:color w:val="000000"/>
          <w:sz w:val="18"/>
          <w:szCs w:val="18"/>
          <w:lang w:eastAsia="ru-RU"/>
        </w:rPr>
        <w:t>укцию языка</w:t>
      </w:r>
    </w:p>
    <w:p w:rsidR="00BC17EB" w:rsidRPr="00BC17EB" w:rsidRDefault="00BC17EB" w:rsidP="00BC17EB">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PHP поддерживает три вида циклов:</w:t>
      </w:r>
    </w:p>
    <w:p w:rsidR="00BC17EB" w:rsidRPr="00BC17EB"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Ци</w:t>
      </w:r>
      <w:proofErr w:type="gramStart"/>
      <w:r w:rsidRPr="00BC17EB">
        <w:rPr>
          <w:rFonts w:ascii="Verdana" w:eastAsia="Times New Roman" w:hAnsi="Verdana" w:cs="Times New Roman"/>
          <w:color w:val="000000"/>
          <w:sz w:val="18"/>
          <w:szCs w:val="18"/>
          <w:lang w:eastAsia="ru-RU"/>
        </w:rPr>
        <w:t>кл с пр</w:t>
      </w:r>
      <w:proofErr w:type="gramEnd"/>
      <w:r w:rsidRPr="00BC17EB">
        <w:rPr>
          <w:rFonts w:ascii="Verdana" w:eastAsia="Times New Roman" w:hAnsi="Verdana" w:cs="Times New Roman"/>
          <w:color w:val="000000"/>
          <w:sz w:val="18"/>
          <w:szCs w:val="18"/>
          <w:lang w:eastAsia="ru-RU"/>
        </w:rPr>
        <w:t>едусловием (</w:t>
      </w:r>
      <w:proofErr w:type="spellStart"/>
      <w:r w:rsidRPr="00BC17EB">
        <w:rPr>
          <w:rFonts w:ascii="Verdana" w:eastAsia="Times New Roman" w:hAnsi="Verdana" w:cs="Times New Roman"/>
          <w:b/>
          <w:bCs/>
          <w:color w:val="000000"/>
          <w:sz w:val="18"/>
          <w:szCs w:val="18"/>
          <w:lang w:eastAsia="ru-RU"/>
        </w:rPr>
        <w:fldChar w:fldCharType="begin"/>
      </w:r>
      <w:r w:rsidRPr="00BC17EB">
        <w:rPr>
          <w:rFonts w:ascii="Verdana" w:eastAsia="Times New Roman" w:hAnsi="Verdana" w:cs="Times New Roman"/>
          <w:b/>
          <w:bCs/>
          <w:color w:val="000000"/>
          <w:sz w:val="18"/>
          <w:szCs w:val="18"/>
          <w:lang w:eastAsia="ru-RU"/>
        </w:rPr>
        <w:instrText xml:space="preserve"> HYPERLINK "http://www.php.su/learnphp/cs/?cycles" \l "while" </w:instrText>
      </w:r>
      <w:r w:rsidRPr="00BC17EB">
        <w:rPr>
          <w:rFonts w:ascii="Verdana" w:eastAsia="Times New Roman" w:hAnsi="Verdana" w:cs="Times New Roman"/>
          <w:b/>
          <w:bCs/>
          <w:color w:val="000000"/>
          <w:sz w:val="18"/>
          <w:szCs w:val="18"/>
          <w:lang w:eastAsia="ru-RU"/>
        </w:rPr>
        <w:fldChar w:fldCharType="separate"/>
      </w:r>
      <w:r w:rsidRPr="00BC17EB">
        <w:rPr>
          <w:rFonts w:ascii="Verdana" w:eastAsia="Times New Roman" w:hAnsi="Verdana" w:cs="Times New Roman"/>
          <w:b/>
          <w:bCs/>
          <w:color w:val="003399"/>
          <w:sz w:val="18"/>
          <w:szCs w:val="18"/>
          <w:lang w:eastAsia="ru-RU"/>
        </w:rPr>
        <w:t>while</w:t>
      </w:r>
      <w:proofErr w:type="spellEnd"/>
      <w:r w:rsidRPr="00BC17EB">
        <w:rPr>
          <w:rFonts w:ascii="Verdana" w:eastAsia="Times New Roman" w:hAnsi="Verdana" w:cs="Times New Roman"/>
          <w:b/>
          <w:bCs/>
          <w:color w:val="000000"/>
          <w:sz w:val="18"/>
          <w:szCs w:val="18"/>
          <w:lang w:eastAsia="ru-RU"/>
        </w:rPr>
        <w:fldChar w:fldCharType="end"/>
      </w:r>
      <w:r w:rsidRPr="00BC17EB">
        <w:rPr>
          <w:rFonts w:ascii="Verdana" w:eastAsia="Times New Roman" w:hAnsi="Verdana" w:cs="Times New Roman"/>
          <w:color w:val="000000"/>
          <w:sz w:val="18"/>
          <w:szCs w:val="18"/>
          <w:lang w:eastAsia="ru-RU"/>
        </w:rPr>
        <w:t>);</w:t>
      </w:r>
    </w:p>
    <w:p w:rsidR="00BC17EB" w:rsidRPr="00BC17EB"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Цикл с постусловием (</w:t>
      </w:r>
      <w:proofErr w:type="spellStart"/>
      <w:r w:rsidRPr="00BC17EB">
        <w:rPr>
          <w:rFonts w:ascii="Verdana" w:eastAsia="Times New Roman" w:hAnsi="Verdana" w:cs="Times New Roman"/>
          <w:b/>
          <w:bCs/>
          <w:color w:val="000000"/>
          <w:sz w:val="18"/>
          <w:szCs w:val="18"/>
          <w:lang w:eastAsia="ru-RU"/>
        </w:rPr>
        <w:fldChar w:fldCharType="begin"/>
      </w:r>
      <w:r w:rsidRPr="00BC17EB">
        <w:rPr>
          <w:rFonts w:ascii="Verdana" w:eastAsia="Times New Roman" w:hAnsi="Verdana" w:cs="Times New Roman"/>
          <w:b/>
          <w:bCs/>
          <w:color w:val="000000"/>
          <w:sz w:val="18"/>
          <w:szCs w:val="18"/>
          <w:lang w:eastAsia="ru-RU"/>
        </w:rPr>
        <w:instrText xml:space="preserve"> HYPERLINK "http://www.php.su/learnphp/cs/?cycles" \l "do-while" </w:instrText>
      </w:r>
      <w:r w:rsidRPr="00BC17EB">
        <w:rPr>
          <w:rFonts w:ascii="Verdana" w:eastAsia="Times New Roman" w:hAnsi="Verdana" w:cs="Times New Roman"/>
          <w:b/>
          <w:bCs/>
          <w:color w:val="000000"/>
          <w:sz w:val="18"/>
          <w:szCs w:val="18"/>
          <w:lang w:eastAsia="ru-RU"/>
        </w:rPr>
        <w:fldChar w:fldCharType="separate"/>
      </w:r>
      <w:r w:rsidRPr="00BC17EB">
        <w:rPr>
          <w:rFonts w:ascii="Verdana" w:eastAsia="Times New Roman" w:hAnsi="Verdana" w:cs="Times New Roman"/>
          <w:b/>
          <w:bCs/>
          <w:color w:val="003399"/>
          <w:sz w:val="18"/>
          <w:szCs w:val="18"/>
          <w:lang w:eastAsia="ru-RU"/>
        </w:rPr>
        <w:t>do-while</w:t>
      </w:r>
      <w:proofErr w:type="spellEnd"/>
      <w:r w:rsidRPr="00BC17EB">
        <w:rPr>
          <w:rFonts w:ascii="Verdana" w:eastAsia="Times New Roman" w:hAnsi="Verdana" w:cs="Times New Roman"/>
          <w:b/>
          <w:bCs/>
          <w:color w:val="000000"/>
          <w:sz w:val="18"/>
          <w:szCs w:val="18"/>
          <w:lang w:eastAsia="ru-RU"/>
        </w:rPr>
        <w:fldChar w:fldCharType="end"/>
      </w:r>
      <w:r w:rsidRPr="00BC17EB">
        <w:rPr>
          <w:rFonts w:ascii="Verdana" w:eastAsia="Times New Roman" w:hAnsi="Verdana" w:cs="Times New Roman"/>
          <w:color w:val="000000"/>
          <w:sz w:val="18"/>
          <w:szCs w:val="18"/>
          <w:lang w:eastAsia="ru-RU"/>
        </w:rPr>
        <w:t>);</w:t>
      </w:r>
    </w:p>
    <w:p w:rsidR="00BC17EB" w:rsidRPr="00BC17EB"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Цикл со счетчиком (</w:t>
      </w:r>
      <w:proofErr w:type="spellStart"/>
      <w:r w:rsidRPr="00BC17EB">
        <w:rPr>
          <w:rFonts w:ascii="Verdana" w:eastAsia="Times New Roman" w:hAnsi="Verdana" w:cs="Times New Roman"/>
          <w:b/>
          <w:bCs/>
          <w:color w:val="000000"/>
          <w:sz w:val="18"/>
          <w:szCs w:val="18"/>
          <w:lang w:eastAsia="ru-RU"/>
        </w:rPr>
        <w:fldChar w:fldCharType="begin"/>
      </w:r>
      <w:r w:rsidRPr="00BC17EB">
        <w:rPr>
          <w:rFonts w:ascii="Verdana" w:eastAsia="Times New Roman" w:hAnsi="Verdana" w:cs="Times New Roman"/>
          <w:b/>
          <w:bCs/>
          <w:color w:val="000000"/>
          <w:sz w:val="18"/>
          <w:szCs w:val="18"/>
          <w:lang w:eastAsia="ru-RU"/>
        </w:rPr>
        <w:instrText xml:space="preserve"> HYPERLINK "http://www.php.su/learnphp/cs/?cycles" \l "for" </w:instrText>
      </w:r>
      <w:r w:rsidRPr="00BC17EB">
        <w:rPr>
          <w:rFonts w:ascii="Verdana" w:eastAsia="Times New Roman" w:hAnsi="Verdana" w:cs="Times New Roman"/>
          <w:b/>
          <w:bCs/>
          <w:color w:val="000000"/>
          <w:sz w:val="18"/>
          <w:szCs w:val="18"/>
          <w:lang w:eastAsia="ru-RU"/>
        </w:rPr>
        <w:fldChar w:fldCharType="separate"/>
      </w:r>
      <w:r w:rsidRPr="00BC17EB">
        <w:rPr>
          <w:rFonts w:ascii="Verdana" w:eastAsia="Times New Roman" w:hAnsi="Verdana" w:cs="Times New Roman"/>
          <w:b/>
          <w:bCs/>
          <w:color w:val="003399"/>
          <w:sz w:val="18"/>
          <w:szCs w:val="18"/>
          <w:lang w:eastAsia="ru-RU"/>
        </w:rPr>
        <w:t>for</w:t>
      </w:r>
      <w:proofErr w:type="spellEnd"/>
      <w:r w:rsidRPr="00BC17EB">
        <w:rPr>
          <w:rFonts w:ascii="Verdana" w:eastAsia="Times New Roman" w:hAnsi="Verdana" w:cs="Times New Roman"/>
          <w:b/>
          <w:bCs/>
          <w:color w:val="000000"/>
          <w:sz w:val="18"/>
          <w:szCs w:val="18"/>
          <w:lang w:eastAsia="ru-RU"/>
        </w:rPr>
        <w:fldChar w:fldCharType="end"/>
      </w:r>
      <w:r w:rsidRPr="00BC17EB">
        <w:rPr>
          <w:rFonts w:ascii="Verdana" w:eastAsia="Times New Roman" w:hAnsi="Verdana" w:cs="Times New Roman"/>
          <w:color w:val="000000"/>
          <w:sz w:val="18"/>
          <w:szCs w:val="18"/>
          <w:lang w:eastAsia="ru-RU"/>
        </w:rPr>
        <w:t>);</w:t>
      </w:r>
    </w:p>
    <w:p w:rsidR="00BC17EB" w:rsidRPr="00BC17EB" w:rsidRDefault="00BC17EB" w:rsidP="00BC17EB">
      <w:pPr>
        <w:numPr>
          <w:ilvl w:val="0"/>
          <w:numId w:val="17"/>
        </w:num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Специальный цикл перебора массивов (</w:t>
      </w:r>
      <w:hyperlink r:id="rId12" w:anchor="foreach" w:history="1">
        <w:r w:rsidRPr="00BC17EB">
          <w:rPr>
            <w:rFonts w:ascii="Verdana" w:eastAsia="Times New Roman" w:hAnsi="Verdana" w:cs="Times New Roman"/>
            <w:b/>
            <w:bCs/>
            <w:color w:val="003399"/>
            <w:sz w:val="18"/>
            <w:szCs w:val="18"/>
            <w:lang w:eastAsia="ru-RU"/>
          </w:rPr>
          <w:t>foreach</w:t>
        </w:r>
      </w:hyperlink>
      <w:r w:rsidRPr="00BC17EB">
        <w:rPr>
          <w:rFonts w:ascii="Verdana" w:eastAsia="Times New Roman" w:hAnsi="Verdana" w:cs="Times New Roman"/>
          <w:color w:val="000000"/>
          <w:sz w:val="18"/>
          <w:szCs w:val="18"/>
          <w:lang w:eastAsia="ru-RU"/>
        </w:rPr>
        <w:t>).</w:t>
      </w:r>
    </w:p>
    <w:p w:rsidR="00BC17EB" w:rsidRPr="00BC17EB" w:rsidRDefault="00BC17EB" w:rsidP="00BC17EB">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BC17EB">
        <w:rPr>
          <w:rFonts w:ascii="Verdana" w:eastAsia="Times New Roman" w:hAnsi="Verdana" w:cs="Times New Roman"/>
          <w:color w:val="000000"/>
          <w:sz w:val="18"/>
          <w:szCs w:val="18"/>
          <w:lang w:eastAsia="ru-RU"/>
        </w:rPr>
        <w:t>При использовании циклов есть возможность использования операторов </w:t>
      </w:r>
      <w:proofErr w:type="spellStart"/>
      <w:r w:rsidRPr="00BC17EB">
        <w:rPr>
          <w:rFonts w:ascii="Verdana" w:eastAsia="Times New Roman" w:hAnsi="Verdana" w:cs="Times New Roman"/>
          <w:b/>
          <w:bCs/>
          <w:color w:val="000000"/>
          <w:sz w:val="18"/>
          <w:szCs w:val="18"/>
          <w:lang w:eastAsia="ru-RU"/>
        </w:rPr>
        <w:fldChar w:fldCharType="begin"/>
      </w:r>
      <w:r w:rsidRPr="00BC17EB">
        <w:rPr>
          <w:rFonts w:ascii="Verdana" w:eastAsia="Times New Roman" w:hAnsi="Verdana" w:cs="Times New Roman"/>
          <w:b/>
          <w:bCs/>
          <w:color w:val="000000"/>
          <w:sz w:val="18"/>
          <w:szCs w:val="18"/>
          <w:lang w:eastAsia="ru-RU"/>
        </w:rPr>
        <w:instrText xml:space="preserve"> HYPERLINK "http://www.php.su/learnphp/cs/?cycles" \l "break" </w:instrText>
      </w:r>
      <w:r w:rsidRPr="00BC17EB">
        <w:rPr>
          <w:rFonts w:ascii="Verdana" w:eastAsia="Times New Roman" w:hAnsi="Verdana" w:cs="Times New Roman"/>
          <w:b/>
          <w:bCs/>
          <w:color w:val="000000"/>
          <w:sz w:val="18"/>
          <w:szCs w:val="18"/>
          <w:lang w:eastAsia="ru-RU"/>
        </w:rPr>
        <w:fldChar w:fldCharType="separate"/>
      </w:r>
      <w:r w:rsidRPr="00BC17EB">
        <w:rPr>
          <w:rFonts w:ascii="Verdana" w:eastAsia="Times New Roman" w:hAnsi="Verdana" w:cs="Times New Roman"/>
          <w:b/>
          <w:bCs/>
          <w:color w:val="003399"/>
          <w:sz w:val="18"/>
          <w:szCs w:val="18"/>
          <w:lang w:eastAsia="ru-RU"/>
        </w:rPr>
        <w:t>break</w:t>
      </w:r>
      <w:proofErr w:type="spellEnd"/>
      <w:r w:rsidRPr="00BC17EB">
        <w:rPr>
          <w:rFonts w:ascii="Verdana" w:eastAsia="Times New Roman" w:hAnsi="Verdana" w:cs="Times New Roman"/>
          <w:b/>
          <w:bCs/>
          <w:color w:val="000000"/>
          <w:sz w:val="18"/>
          <w:szCs w:val="18"/>
          <w:lang w:eastAsia="ru-RU"/>
        </w:rPr>
        <w:fldChar w:fldCharType="end"/>
      </w:r>
      <w:r w:rsidRPr="00BC17EB">
        <w:rPr>
          <w:rFonts w:ascii="Verdana" w:eastAsia="Times New Roman" w:hAnsi="Verdana" w:cs="Times New Roman"/>
          <w:color w:val="000000"/>
          <w:sz w:val="18"/>
          <w:szCs w:val="18"/>
          <w:lang w:eastAsia="ru-RU"/>
        </w:rPr>
        <w:t> и </w:t>
      </w:r>
      <w:proofErr w:type="spellStart"/>
      <w:r w:rsidRPr="00BC17EB">
        <w:rPr>
          <w:rFonts w:ascii="Verdana" w:eastAsia="Times New Roman" w:hAnsi="Verdana" w:cs="Times New Roman"/>
          <w:b/>
          <w:bCs/>
          <w:color w:val="000000"/>
          <w:sz w:val="18"/>
          <w:szCs w:val="18"/>
          <w:lang w:eastAsia="ru-RU"/>
        </w:rPr>
        <w:fldChar w:fldCharType="begin"/>
      </w:r>
      <w:r w:rsidRPr="00BC17EB">
        <w:rPr>
          <w:rFonts w:ascii="Verdana" w:eastAsia="Times New Roman" w:hAnsi="Verdana" w:cs="Times New Roman"/>
          <w:b/>
          <w:bCs/>
          <w:color w:val="000000"/>
          <w:sz w:val="18"/>
          <w:szCs w:val="18"/>
          <w:lang w:eastAsia="ru-RU"/>
        </w:rPr>
        <w:instrText xml:space="preserve"> HYPERLINK "http://www.php.su/learnphp/cs/?cycles" \l "continue" </w:instrText>
      </w:r>
      <w:r w:rsidRPr="00BC17EB">
        <w:rPr>
          <w:rFonts w:ascii="Verdana" w:eastAsia="Times New Roman" w:hAnsi="Verdana" w:cs="Times New Roman"/>
          <w:b/>
          <w:bCs/>
          <w:color w:val="000000"/>
          <w:sz w:val="18"/>
          <w:szCs w:val="18"/>
          <w:lang w:eastAsia="ru-RU"/>
        </w:rPr>
        <w:fldChar w:fldCharType="separate"/>
      </w:r>
      <w:r w:rsidRPr="00BC17EB">
        <w:rPr>
          <w:rFonts w:ascii="Verdana" w:eastAsia="Times New Roman" w:hAnsi="Verdana" w:cs="Times New Roman"/>
          <w:b/>
          <w:bCs/>
          <w:color w:val="003399"/>
          <w:sz w:val="18"/>
          <w:szCs w:val="18"/>
          <w:lang w:eastAsia="ru-RU"/>
        </w:rPr>
        <w:t>continue</w:t>
      </w:r>
      <w:proofErr w:type="spellEnd"/>
      <w:r w:rsidRPr="00BC17EB">
        <w:rPr>
          <w:rFonts w:ascii="Verdana" w:eastAsia="Times New Roman" w:hAnsi="Verdana" w:cs="Times New Roman"/>
          <w:b/>
          <w:bCs/>
          <w:color w:val="000000"/>
          <w:sz w:val="18"/>
          <w:szCs w:val="18"/>
          <w:lang w:eastAsia="ru-RU"/>
        </w:rPr>
        <w:fldChar w:fldCharType="end"/>
      </w:r>
      <w:r w:rsidRPr="00BC17EB">
        <w:rPr>
          <w:rFonts w:ascii="Verdana" w:eastAsia="Times New Roman" w:hAnsi="Verdana" w:cs="Times New Roman"/>
          <w:b/>
          <w:bCs/>
          <w:color w:val="000000"/>
          <w:sz w:val="18"/>
          <w:szCs w:val="18"/>
          <w:lang w:eastAsia="ru-RU"/>
        </w:rPr>
        <w:t>. </w:t>
      </w:r>
      <w:r w:rsidRPr="00BC17EB">
        <w:rPr>
          <w:rFonts w:ascii="Verdana" w:eastAsia="Times New Roman" w:hAnsi="Verdana" w:cs="Times New Roman"/>
          <w:color w:val="000000"/>
          <w:sz w:val="18"/>
          <w:szCs w:val="18"/>
          <w:lang w:eastAsia="ru-RU"/>
        </w:rPr>
        <w:t>Первый из них прерывает работу всего цикла, а второй - только текущей итерации.</w:t>
      </w:r>
    </w:p>
    <w:p w:rsidR="00BC17EB" w:rsidRPr="00B447EC" w:rsidRDefault="00BC17EB" w:rsidP="00A45356">
      <w:pPr>
        <w:rPr>
          <w:rFonts w:ascii="Arial Black" w:hAnsi="Arial Black" w:cstheme="minorHAnsi"/>
          <w:b/>
          <w:color w:val="E36C0A" w:themeColor="accent6" w:themeShade="BF"/>
          <w:sz w:val="36"/>
          <w:szCs w:val="36"/>
          <w:u w:val="single"/>
        </w:rPr>
      </w:pPr>
    </w:p>
    <w:p w:rsidR="00A45356" w:rsidRPr="00A051C9" w:rsidRDefault="00DD518E" w:rsidP="00DD518E">
      <w:pPr>
        <w:pStyle w:val="a3"/>
        <w:numPr>
          <w:ilvl w:val="0"/>
          <w:numId w:val="10"/>
        </w:numPr>
        <w:rPr>
          <w:b/>
          <w:color w:val="000000" w:themeColor="text1"/>
          <w:sz w:val="24"/>
          <w:szCs w:val="24"/>
        </w:rPr>
      </w:pPr>
      <w:r>
        <w:rPr>
          <w:rFonts w:cstheme="minorHAnsi"/>
          <w:b/>
          <w:color w:val="FF0000"/>
          <w:sz w:val="24"/>
          <w:szCs w:val="24"/>
          <w:lang w:val="en-US"/>
        </w:rPr>
        <w:lastRenderedPageBreak/>
        <w:t>For</w:t>
      </w:r>
      <w:r w:rsidRPr="00A051C9">
        <w:rPr>
          <w:rFonts w:cstheme="minorHAnsi"/>
          <w:b/>
          <w:color w:val="FF0000"/>
          <w:sz w:val="24"/>
          <w:szCs w:val="24"/>
        </w:rPr>
        <w:t>:</w:t>
      </w:r>
      <w:r w:rsidR="00A051C9" w:rsidRPr="00A051C9">
        <w:rPr>
          <w:rFonts w:cstheme="minorHAnsi"/>
          <w:b/>
          <w:color w:val="FF0000"/>
          <w:sz w:val="24"/>
          <w:szCs w:val="24"/>
        </w:rPr>
        <w:t xml:space="preserve"> </w:t>
      </w:r>
      <w:r w:rsidR="00A051C9" w:rsidRPr="00A051C9">
        <w:rPr>
          <w:rFonts w:cstheme="minorHAnsi"/>
          <w:sz w:val="24"/>
          <w:szCs w:val="24"/>
        </w:rPr>
        <w:t>нужен для того, чтобы повторить наш код заданное количество раз</w:t>
      </w:r>
      <w:r w:rsidR="00A051C9">
        <w:rPr>
          <w:rFonts w:cstheme="minorHAnsi"/>
          <w:sz w:val="24"/>
          <w:szCs w:val="24"/>
        </w:rPr>
        <w:t xml:space="preserve">. Тоесть </w:t>
      </w:r>
      <w:r w:rsidR="00A051C9" w:rsidRPr="00A051C9">
        <w:rPr>
          <w:rFonts w:cstheme="minorHAnsi"/>
          <w:b/>
          <w:color w:val="FF0000"/>
          <w:sz w:val="24"/>
          <w:szCs w:val="24"/>
        </w:rPr>
        <w:t>вместо</w:t>
      </w:r>
      <w:r w:rsidR="00A051C9">
        <w:rPr>
          <w:rFonts w:cstheme="minorHAnsi"/>
          <w:sz w:val="24"/>
          <w:szCs w:val="24"/>
        </w:rPr>
        <w:t xml:space="preserve"> того, чтобы </w:t>
      </w:r>
      <w:r w:rsidR="00004D1E">
        <w:rPr>
          <w:rFonts w:cstheme="minorHAnsi"/>
          <w:b/>
          <w:color w:val="FF0000"/>
          <w:sz w:val="24"/>
          <w:szCs w:val="24"/>
          <w:lang w:val="uk-UA"/>
        </w:rPr>
        <w:t>5</w:t>
      </w:r>
      <w:r w:rsidR="00A051C9" w:rsidRPr="00A051C9">
        <w:rPr>
          <w:rFonts w:cstheme="minorHAnsi"/>
          <w:b/>
          <w:color w:val="FF0000"/>
          <w:sz w:val="24"/>
          <w:szCs w:val="24"/>
        </w:rPr>
        <w:t xml:space="preserve"> раз</w:t>
      </w:r>
      <w:r w:rsidR="00004D1E">
        <w:rPr>
          <w:rFonts w:cstheme="minorHAnsi"/>
          <w:sz w:val="24"/>
          <w:szCs w:val="24"/>
        </w:rPr>
        <w:t xml:space="preserve"> </w:t>
      </w:r>
      <w:r w:rsidR="00004D1E">
        <w:rPr>
          <w:rFonts w:cstheme="minorHAnsi"/>
          <w:sz w:val="24"/>
          <w:szCs w:val="24"/>
          <w:lang w:val="uk-UA"/>
        </w:rPr>
        <w:t>пропис</w:t>
      </w:r>
      <w:r w:rsidR="00004D1E">
        <w:rPr>
          <w:rFonts w:cstheme="minorHAnsi"/>
          <w:sz w:val="24"/>
          <w:szCs w:val="24"/>
        </w:rPr>
        <w:t>ы</w:t>
      </w:r>
      <w:r w:rsidR="00004D1E">
        <w:rPr>
          <w:rFonts w:cstheme="minorHAnsi"/>
          <w:sz w:val="24"/>
          <w:szCs w:val="24"/>
          <w:lang w:val="uk-UA"/>
        </w:rPr>
        <w:t>вать</w:t>
      </w:r>
      <w:r w:rsidR="00A051C9">
        <w:rPr>
          <w:rFonts w:cstheme="minorHAnsi"/>
          <w:sz w:val="24"/>
          <w:szCs w:val="24"/>
        </w:rPr>
        <w:t xml:space="preserve"> команду </w:t>
      </w:r>
      <w:r w:rsidR="00A051C9" w:rsidRPr="00A051C9">
        <w:rPr>
          <w:rFonts w:cstheme="minorHAnsi"/>
          <w:b/>
          <w:color w:val="FF0000"/>
          <w:sz w:val="24"/>
          <w:szCs w:val="24"/>
          <w:lang w:val="en-US"/>
        </w:rPr>
        <w:t>echo</w:t>
      </w:r>
      <w:r w:rsidR="00A051C9">
        <w:rPr>
          <w:rFonts w:cstheme="minorHAnsi"/>
          <w:sz w:val="24"/>
          <w:szCs w:val="24"/>
        </w:rPr>
        <w:t xml:space="preserve">, мы можем </w:t>
      </w:r>
      <w:r w:rsidR="00A051C9" w:rsidRPr="00A051C9">
        <w:rPr>
          <w:rFonts w:cstheme="minorHAnsi"/>
          <w:b/>
          <w:color w:val="FF0000"/>
          <w:sz w:val="24"/>
          <w:szCs w:val="24"/>
        </w:rPr>
        <w:t>один раз</w:t>
      </w:r>
      <w:r w:rsidR="00A051C9" w:rsidRPr="00A051C9">
        <w:rPr>
          <w:rFonts w:cstheme="minorHAnsi"/>
          <w:color w:val="FF0000"/>
          <w:sz w:val="24"/>
          <w:szCs w:val="24"/>
        </w:rPr>
        <w:t xml:space="preserve"> </w:t>
      </w:r>
      <w:r w:rsidR="00004D1E">
        <w:rPr>
          <w:rFonts w:cstheme="minorHAnsi"/>
          <w:sz w:val="24"/>
          <w:szCs w:val="24"/>
        </w:rPr>
        <w:t>прописать</w:t>
      </w:r>
      <w:r w:rsidR="00A051C9">
        <w:rPr>
          <w:rFonts w:cstheme="minorHAnsi"/>
          <w:sz w:val="24"/>
          <w:szCs w:val="24"/>
        </w:rPr>
        <w:t xml:space="preserve"> команду </w:t>
      </w:r>
      <w:r w:rsidR="00A051C9" w:rsidRPr="00A051C9">
        <w:rPr>
          <w:rFonts w:cstheme="minorHAnsi"/>
          <w:b/>
          <w:color w:val="FF0000"/>
          <w:sz w:val="24"/>
          <w:szCs w:val="24"/>
          <w:lang w:val="en-US"/>
        </w:rPr>
        <w:t>for</w:t>
      </w:r>
    </w:p>
    <w:p w:rsidR="00004D1E" w:rsidRDefault="00A051C9" w:rsidP="00DD518E">
      <w:pPr>
        <w:rPr>
          <w:b/>
          <w:color w:val="000000" w:themeColor="text1"/>
          <w:sz w:val="24"/>
          <w:szCs w:val="24"/>
          <w:lang w:val="uk-UA"/>
        </w:rPr>
      </w:pPr>
      <w:r>
        <w:rPr>
          <w:b/>
          <w:color w:val="000000" w:themeColor="text1"/>
          <w:sz w:val="24"/>
          <w:szCs w:val="24"/>
        </w:rPr>
        <w:t xml:space="preserve">Например: </w:t>
      </w:r>
      <w:r w:rsidR="00004D1E">
        <w:rPr>
          <w:sz w:val="24"/>
          <w:szCs w:val="24"/>
        </w:rPr>
        <w:t xml:space="preserve">нам нужно </w:t>
      </w:r>
      <w:r w:rsidR="00004D1E" w:rsidRPr="00004D1E">
        <w:rPr>
          <w:b/>
          <w:color w:val="FF0000"/>
          <w:sz w:val="24"/>
          <w:szCs w:val="24"/>
        </w:rPr>
        <w:t xml:space="preserve">5 раз вывести на экран </w:t>
      </w:r>
      <w:r w:rsidR="00004D1E" w:rsidRPr="00004D1E">
        <w:rPr>
          <w:sz w:val="24"/>
          <w:szCs w:val="24"/>
        </w:rPr>
        <w:t>фразу</w:t>
      </w:r>
      <w:r w:rsidR="00004D1E" w:rsidRPr="00004D1E">
        <w:rPr>
          <w:b/>
          <w:sz w:val="24"/>
          <w:szCs w:val="24"/>
        </w:rPr>
        <w:t xml:space="preserve"> </w:t>
      </w:r>
      <w:r w:rsidR="00004D1E" w:rsidRPr="00004D1E">
        <w:rPr>
          <w:b/>
          <w:color w:val="FF0000"/>
          <w:sz w:val="24"/>
          <w:szCs w:val="24"/>
          <w:lang w:val="uk-UA"/>
        </w:rPr>
        <w:t>Сумчанам сучасні автобуси 100+ пасажирі</w:t>
      </w:r>
      <w:proofErr w:type="gramStart"/>
      <w:r w:rsidR="00004D1E" w:rsidRPr="00004D1E">
        <w:rPr>
          <w:b/>
          <w:color w:val="FF0000"/>
          <w:sz w:val="24"/>
          <w:szCs w:val="24"/>
          <w:lang w:val="uk-UA"/>
        </w:rPr>
        <w:t>в</w:t>
      </w:r>
      <w:proofErr w:type="gramEnd"/>
    </w:p>
    <w:p w:rsidR="00DD518E" w:rsidRPr="00A051C9" w:rsidRDefault="00A051C9" w:rsidP="00DD518E">
      <w:pPr>
        <w:rPr>
          <w:b/>
          <w:color w:val="000000" w:themeColor="text1"/>
          <w:sz w:val="24"/>
          <w:szCs w:val="24"/>
        </w:rPr>
      </w:pPr>
      <w:r>
        <w:rPr>
          <w:b/>
          <w:color w:val="000000" w:themeColor="text1"/>
          <w:sz w:val="24"/>
          <w:szCs w:val="24"/>
          <w:lang w:val="en-US"/>
        </w:rPr>
        <w:t>for</w:t>
      </w:r>
      <w:r w:rsidRPr="00A051C9">
        <w:rPr>
          <w:b/>
          <w:color w:val="000000" w:themeColor="text1"/>
          <w:sz w:val="24"/>
          <w:szCs w:val="24"/>
        </w:rPr>
        <w:t>(</w:t>
      </w:r>
      <w:r w:rsidRPr="004E1CCF">
        <w:rPr>
          <w:b/>
          <w:color w:val="FF0000"/>
          <w:sz w:val="24"/>
          <w:szCs w:val="24"/>
        </w:rPr>
        <w:t>$</w:t>
      </w:r>
      <w:r w:rsidRPr="004E1CCF">
        <w:rPr>
          <w:b/>
          <w:color w:val="FF0000"/>
          <w:sz w:val="24"/>
          <w:szCs w:val="24"/>
          <w:lang w:val="en-US"/>
        </w:rPr>
        <w:t>i</w:t>
      </w:r>
      <w:r w:rsidRPr="00A051C9">
        <w:rPr>
          <w:b/>
          <w:color w:val="000000" w:themeColor="text1"/>
          <w:sz w:val="24"/>
          <w:szCs w:val="24"/>
        </w:rPr>
        <w:t>)</w:t>
      </w:r>
      <w:r>
        <w:rPr>
          <w:b/>
          <w:color w:val="000000" w:themeColor="text1"/>
          <w:sz w:val="24"/>
          <w:szCs w:val="24"/>
        </w:rPr>
        <w:t xml:space="preserve">, где </w:t>
      </w:r>
      <w:r w:rsidRPr="004E1CCF">
        <w:rPr>
          <w:b/>
          <w:color w:val="FF0000"/>
          <w:sz w:val="24"/>
          <w:szCs w:val="24"/>
        </w:rPr>
        <w:t>$</w:t>
      </w:r>
      <w:r w:rsidRPr="004E1CCF">
        <w:rPr>
          <w:b/>
          <w:color w:val="FF0000"/>
          <w:sz w:val="24"/>
          <w:szCs w:val="24"/>
          <w:lang w:val="en-US"/>
        </w:rPr>
        <w:t>i</w:t>
      </w:r>
      <w:r>
        <w:rPr>
          <w:b/>
          <w:color w:val="000000" w:themeColor="text1"/>
          <w:sz w:val="24"/>
          <w:szCs w:val="24"/>
        </w:rPr>
        <w:t xml:space="preserve">  </w:t>
      </w:r>
      <w:r w:rsidRPr="00004D1E">
        <w:rPr>
          <w:color w:val="000000" w:themeColor="text1"/>
          <w:sz w:val="24"/>
          <w:szCs w:val="24"/>
        </w:rPr>
        <w:t>переменная цикла, в которой будет храниться текущая итерация</w:t>
      </w:r>
      <w:r w:rsidR="00717A6C" w:rsidRPr="00004D1E">
        <w:rPr>
          <w:color w:val="000000" w:themeColor="text1"/>
          <w:sz w:val="24"/>
          <w:szCs w:val="24"/>
        </w:rPr>
        <w:t xml:space="preserve"> (повтор цикла)</w:t>
      </w:r>
      <w:r w:rsidRPr="00A051C9">
        <w:rPr>
          <w:b/>
          <w:color w:val="000000" w:themeColor="text1"/>
          <w:sz w:val="24"/>
          <w:szCs w:val="24"/>
        </w:rPr>
        <w:t xml:space="preserve"> </w:t>
      </w:r>
      <w:r>
        <w:rPr>
          <w:b/>
          <w:color w:val="000000" w:themeColor="text1"/>
          <w:sz w:val="24"/>
          <w:szCs w:val="24"/>
        </w:rPr>
        <w:t xml:space="preserve"> </w:t>
      </w:r>
    </w:p>
    <w:p w:rsidR="00004D1E" w:rsidRPr="00004D1E" w:rsidRDefault="00004D1E" w:rsidP="00004D1E">
      <w:pPr>
        <w:rPr>
          <w:b/>
          <w:color w:val="000000" w:themeColor="text1"/>
          <w:sz w:val="24"/>
          <w:szCs w:val="24"/>
        </w:rPr>
      </w:pPr>
      <w:proofErr w:type="spellStart"/>
      <w:r w:rsidRPr="00004D1E">
        <w:rPr>
          <w:b/>
          <w:color w:val="000000" w:themeColor="text1"/>
          <w:sz w:val="24"/>
          <w:szCs w:val="24"/>
        </w:rPr>
        <w:t>for</w:t>
      </w:r>
      <w:proofErr w:type="spellEnd"/>
      <w:r w:rsidR="000966D3">
        <w:rPr>
          <w:b/>
          <w:color w:val="FF0000"/>
          <w:sz w:val="24"/>
          <w:szCs w:val="24"/>
        </w:rPr>
        <w:t>($</w:t>
      </w:r>
      <w:proofErr w:type="spellStart"/>
      <w:r w:rsidR="000966D3">
        <w:rPr>
          <w:b/>
          <w:color w:val="FF0000"/>
          <w:sz w:val="24"/>
          <w:szCs w:val="24"/>
        </w:rPr>
        <w:t>slogan</w:t>
      </w:r>
      <w:proofErr w:type="spellEnd"/>
      <w:r w:rsidR="000966D3">
        <w:rPr>
          <w:b/>
          <w:color w:val="FF0000"/>
          <w:sz w:val="24"/>
          <w:szCs w:val="24"/>
        </w:rPr>
        <w:t>=</w:t>
      </w:r>
      <w:r w:rsidR="00AB29E0">
        <w:rPr>
          <w:b/>
          <w:color w:val="FF0000"/>
          <w:sz w:val="24"/>
          <w:szCs w:val="24"/>
        </w:rPr>
        <w:t>1</w:t>
      </w:r>
      <w:r w:rsidRPr="004E1CCF">
        <w:rPr>
          <w:b/>
          <w:color w:val="FF0000"/>
          <w:sz w:val="24"/>
          <w:szCs w:val="24"/>
        </w:rPr>
        <w:t>; $</w:t>
      </w:r>
      <w:proofErr w:type="spellStart"/>
      <w:r w:rsidRPr="004E1CCF">
        <w:rPr>
          <w:b/>
          <w:color w:val="FF0000"/>
          <w:sz w:val="24"/>
          <w:szCs w:val="24"/>
        </w:rPr>
        <w:t>slogan</w:t>
      </w:r>
      <w:proofErr w:type="spellEnd"/>
      <w:r w:rsidRPr="004E1CCF">
        <w:rPr>
          <w:b/>
          <w:color w:val="FF0000"/>
          <w:sz w:val="24"/>
          <w:szCs w:val="24"/>
        </w:rPr>
        <w:t>&lt;=5; $</w:t>
      </w:r>
      <w:proofErr w:type="spellStart"/>
      <w:r w:rsidRPr="004E1CCF">
        <w:rPr>
          <w:b/>
          <w:color w:val="FF0000"/>
          <w:sz w:val="24"/>
          <w:szCs w:val="24"/>
        </w:rPr>
        <w:t>slogan</w:t>
      </w:r>
      <w:proofErr w:type="spellEnd"/>
      <w:r w:rsidRPr="004E1CCF">
        <w:rPr>
          <w:b/>
          <w:color w:val="FF0000"/>
          <w:sz w:val="24"/>
          <w:szCs w:val="24"/>
        </w:rPr>
        <w:t>++</w:t>
      </w:r>
      <w:r w:rsidRPr="00004D1E">
        <w:rPr>
          <w:b/>
          <w:color w:val="000000" w:themeColor="text1"/>
          <w:sz w:val="24"/>
          <w:szCs w:val="24"/>
        </w:rPr>
        <w:t>){</w:t>
      </w:r>
    </w:p>
    <w:p w:rsidR="00004D1E" w:rsidRPr="00004D1E" w:rsidRDefault="00004D1E" w:rsidP="00004D1E">
      <w:pPr>
        <w:rPr>
          <w:b/>
          <w:color w:val="000000" w:themeColor="text1"/>
          <w:sz w:val="24"/>
          <w:szCs w:val="24"/>
        </w:rPr>
      </w:pPr>
      <w:r w:rsidRPr="00004D1E">
        <w:rPr>
          <w:b/>
          <w:color w:val="000000" w:themeColor="text1"/>
          <w:sz w:val="24"/>
          <w:szCs w:val="24"/>
        </w:rPr>
        <w:t xml:space="preserve">            echo 'Сумчанам сучасні автобуси 100+ пасажирів &lt;br&gt;';</w:t>
      </w:r>
    </w:p>
    <w:p w:rsidR="004E1CCF" w:rsidRDefault="001A5335" w:rsidP="00004D1E">
      <w:pPr>
        <w:rPr>
          <w:b/>
          <w:color w:val="000000" w:themeColor="text1"/>
          <w:sz w:val="24"/>
          <w:szCs w:val="24"/>
        </w:rPr>
      </w:pPr>
      <w:r>
        <w:rPr>
          <w:b/>
          <w:color w:val="000000" w:themeColor="text1"/>
          <w:sz w:val="24"/>
          <w:szCs w:val="24"/>
        </w:rPr>
        <w:t xml:space="preserve">        </w:t>
      </w:r>
      <w:r w:rsidR="00004D1E" w:rsidRPr="00004D1E">
        <w:rPr>
          <w:b/>
          <w:color w:val="000000" w:themeColor="text1"/>
          <w:sz w:val="24"/>
          <w:szCs w:val="24"/>
        </w:rPr>
        <w:t xml:space="preserve">    }</w:t>
      </w:r>
      <w:r>
        <w:rPr>
          <w:b/>
          <w:color w:val="000000" w:themeColor="text1"/>
          <w:sz w:val="24"/>
          <w:szCs w:val="24"/>
        </w:rPr>
        <w:t xml:space="preserve"> </w:t>
      </w:r>
    </w:p>
    <w:p w:rsidR="001A5335" w:rsidRDefault="001A5335" w:rsidP="00004D1E">
      <w:pPr>
        <w:rPr>
          <w:color w:val="000000" w:themeColor="text1"/>
          <w:sz w:val="24"/>
          <w:szCs w:val="24"/>
        </w:rPr>
      </w:pPr>
      <w:r w:rsidRPr="004E1CCF">
        <w:rPr>
          <w:color w:val="000000" w:themeColor="text1"/>
          <w:sz w:val="24"/>
          <w:szCs w:val="24"/>
        </w:rPr>
        <w:t xml:space="preserve">где </w:t>
      </w:r>
      <w:r w:rsidRPr="004E1CCF">
        <w:rPr>
          <w:b/>
          <w:color w:val="FF0000"/>
          <w:sz w:val="24"/>
          <w:szCs w:val="24"/>
        </w:rPr>
        <w:t>$</w:t>
      </w:r>
      <w:r w:rsidRPr="004E1CCF">
        <w:rPr>
          <w:b/>
          <w:color w:val="FF0000"/>
          <w:sz w:val="24"/>
          <w:szCs w:val="24"/>
          <w:lang w:val="en-US"/>
        </w:rPr>
        <w:t>slogan</w:t>
      </w:r>
      <w:r w:rsidR="000966D3">
        <w:rPr>
          <w:b/>
          <w:color w:val="FF0000"/>
          <w:sz w:val="24"/>
          <w:szCs w:val="24"/>
        </w:rPr>
        <w:t>=</w:t>
      </w:r>
      <w:r w:rsidR="00AB29E0">
        <w:rPr>
          <w:b/>
          <w:color w:val="FF0000"/>
          <w:sz w:val="24"/>
          <w:szCs w:val="24"/>
        </w:rPr>
        <w:t>1</w:t>
      </w:r>
      <w:r w:rsidR="005D1DF4" w:rsidRPr="005D1DF4">
        <w:rPr>
          <w:b/>
          <w:color w:val="FF0000"/>
          <w:sz w:val="24"/>
          <w:szCs w:val="24"/>
        </w:rPr>
        <w:t xml:space="preserve"> </w:t>
      </w:r>
      <w:r w:rsidRPr="004E1CCF">
        <w:rPr>
          <w:color w:val="000000" w:themeColor="text1"/>
          <w:sz w:val="24"/>
          <w:szCs w:val="24"/>
        </w:rPr>
        <w:t>-</w:t>
      </w:r>
      <w:r w:rsidR="005D1DF4" w:rsidRPr="005D1DF4">
        <w:rPr>
          <w:color w:val="000000" w:themeColor="text1"/>
          <w:sz w:val="24"/>
          <w:szCs w:val="24"/>
        </w:rPr>
        <w:t xml:space="preserve"> </w:t>
      </w:r>
      <w:r w:rsidRPr="004E1CCF">
        <w:rPr>
          <w:color w:val="000000" w:themeColor="text1"/>
          <w:sz w:val="24"/>
          <w:szCs w:val="24"/>
        </w:rPr>
        <w:t xml:space="preserve">секция объявления; </w:t>
      </w:r>
      <w:r w:rsidRPr="004E1CCF">
        <w:rPr>
          <w:b/>
          <w:color w:val="FF0000"/>
          <w:sz w:val="24"/>
          <w:szCs w:val="24"/>
        </w:rPr>
        <w:t>$</w:t>
      </w:r>
      <w:proofErr w:type="spellStart"/>
      <w:r w:rsidRPr="004E1CCF">
        <w:rPr>
          <w:b/>
          <w:color w:val="FF0000"/>
          <w:sz w:val="24"/>
          <w:szCs w:val="24"/>
        </w:rPr>
        <w:t>slogan</w:t>
      </w:r>
      <w:proofErr w:type="spellEnd"/>
      <w:r w:rsidRPr="004E1CCF">
        <w:rPr>
          <w:b/>
          <w:color w:val="FF0000"/>
          <w:sz w:val="24"/>
          <w:szCs w:val="24"/>
        </w:rPr>
        <w:t>&lt;=5</w:t>
      </w:r>
      <w:r w:rsidR="005D1DF4" w:rsidRPr="005D1DF4">
        <w:rPr>
          <w:b/>
          <w:color w:val="FF0000"/>
          <w:sz w:val="24"/>
          <w:szCs w:val="24"/>
        </w:rPr>
        <w:t xml:space="preserve"> </w:t>
      </w:r>
      <w:r w:rsidRPr="004E1CCF">
        <w:rPr>
          <w:color w:val="000000" w:themeColor="text1"/>
          <w:sz w:val="24"/>
          <w:szCs w:val="24"/>
        </w:rPr>
        <w:t>-</w:t>
      </w:r>
      <w:r w:rsidR="005D1DF4" w:rsidRPr="005D1DF4">
        <w:rPr>
          <w:color w:val="000000" w:themeColor="text1"/>
          <w:sz w:val="24"/>
          <w:szCs w:val="24"/>
        </w:rPr>
        <w:t xml:space="preserve"> </w:t>
      </w:r>
      <w:r w:rsidRPr="004E1CCF">
        <w:rPr>
          <w:color w:val="000000" w:themeColor="text1"/>
          <w:sz w:val="24"/>
          <w:szCs w:val="24"/>
        </w:rPr>
        <w:t xml:space="preserve">секция условия; </w:t>
      </w:r>
      <w:r w:rsidRPr="004E1CCF">
        <w:rPr>
          <w:b/>
          <w:color w:val="FF0000"/>
          <w:sz w:val="24"/>
          <w:szCs w:val="24"/>
        </w:rPr>
        <w:t>$</w:t>
      </w:r>
      <w:proofErr w:type="spellStart"/>
      <w:r w:rsidRPr="004E1CCF">
        <w:rPr>
          <w:b/>
          <w:color w:val="FF0000"/>
          <w:sz w:val="24"/>
          <w:szCs w:val="24"/>
        </w:rPr>
        <w:t>slogan</w:t>
      </w:r>
      <w:proofErr w:type="spellEnd"/>
      <w:r w:rsidRPr="004E1CCF">
        <w:rPr>
          <w:b/>
          <w:color w:val="FF0000"/>
          <w:sz w:val="24"/>
          <w:szCs w:val="24"/>
        </w:rPr>
        <w:t>++</w:t>
      </w:r>
      <w:r w:rsidRPr="004E1CCF">
        <w:rPr>
          <w:color w:val="FF0000"/>
          <w:sz w:val="24"/>
          <w:szCs w:val="24"/>
        </w:rPr>
        <w:t xml:space="preserve"> </w:t>
      </w:r>
      <w:r w:rsidRPr="004E1CCF">
        <w:rPr>
          <w:color w:val="000000" w:themeColor="text1"/>
          <w:sz w:val="24"/>
          <w:szCs w:val="24"/>
        </w:rPr>
        <w:t>- секция</w:t>
      </w:r>
      <w:r w:rsidR="004E1CCF" w:rsidRPr="004E1CCF">
        <w:rPr>
          <w:color w:val="000000" w:themeColor="text1"/>
          <w:sz w:val="24"/>
          <w:szCs w:val="24"/>
        </w:rPr>
        <w:t xml:space="preserve"> изменения</w:t>
      </w:r>
      <w:r w:rsidR="004E1CCF">
        <w:rPr>
          <w:color w:val="000000" w:themeColor="text1"/>
          <w:sz w:val="24"/>
          <w:szCs w:val="24"/>
        </w:rPr>
        <w:t xml:space="preserve"> итерируемой переменной </w:t>
      </w:r>
      <w:r w:rsidR="004E1CCF" w:rsidRPr="004E1CCF">
        <w:rPr>
          <w:color w:val="000000" w:themeColor="text1"/>
          <w:sz w:val="24"/>
          <w:szCs w:val="24"/>
        </w:rPr>
        <w:t>$</w:t>
      </w:r>
      <w:r w:rsidR="004E1CCF">
        <w:rPr>
          <w:color w:val="000000" w:themeColor="text1"/>
          <w:sz w:val="24"/>
          <w:szCs w:val="24"/>
          <w:lang w:val="en-US"/>
        </w:rPr>
        <w:t>slogan</w:t>
      </w:r>
      <w:proofErr w:type="gramStart"/>
      <w:r w:rsidR="004E1CCF">
        <w:rPr>
          <w:color w:val="000000" w:themeColor="text1"/>
          <w:sz w:val="24"/>
          <w:szCs w:val="24"/>
        </w:rPr>
        <w:t>на</w:t>
      </w:r>
      <w:proofErr w:type="gramEnd"/>
      <w:r w:rsidR="004E1CCF">
        <w:rPr>
          <w:color w:val="000000" w:themeColor="text1"/>
          <w:sz w:val="24"/>
          <w:szCs w:val="24"/>
        </w:rPr>
        <w:t xml:space="preserve"> одну единицу больше</w:t>
      </w:r>
    </w:p>
    <w:p w:rsidR="004E1CCF" w:rsidRDefault="004E1CCF" w:rsidP="00004D1E">
      <w:pPr>
        <w:rPr>
          <w:color w:val="000000" w:themeColor="text1"/>
          <w:sz w:val="24"/>
          <w:szCs w:val="24"/>
        </w:rPr>
      </w:pPr>
      <w:r w:rsidRPr="004E1CCF">
        <w:rPr>
          <w:b/>
          <w:color w:val="FF0000"/>
          <w:sz w:val="24"/>
          <w:szCs w:val="24"/>
        </w:rPr>
        <w:t>Выполнения цикла</w:t>
      </w:r>
      <w:r w:rsidRPr="004E1CCF">
        <w:rPr>
          <w:color w:val="FF0000"/>
          <w:sz w:val="24"/>
          <w:szCs w:val="24"/>
        </w:rPr>
        <w:t xml:space="preserve"> </w:t>
      </w:r>
      <w:r>
        <w:rPr>
          <w:color w:val="000000" w:themeColor="text1"/>
          <w:sz w:val="24"/>
          <w:szCs w:val="24"/>
        </w:rPr>
        <w:t>происходит в такой последовательности:</w:t>
      </w:r>
    </w:p>
    <w:p w:rsidR="004E1CCF" w:rsidRDefault="004E1CCF" w:rsidP="004E1CCF">
      <w:pPr>
        <w:pStyle w:val="a3"/>
        <w:numPr>
          <w:ilvl w:val="0"/>
          <w:numId w:val="11"/>
        </w:numPr>
        <w:rPr>
          <w:color w:val="000000" w:themeColor="text1"/>
          <w:sz w:val="24"/>
          <w:szCs w:val="24"/>
        </w:rPr>
      </w:pPr>
      <w:r>
        <w:rPr>
          <w:color w:val="000000" w:themeColor="text1"/>
          <w:sz w:val="24"/>
          <w:szCs w:val="24"/>
        </w:rPr>
        <w:t>Цикл считывает объявленн</w:t>
      </w:r>
      <w:r w:rsidR="000966D3">
        <w:rPr>
          <w:color w:val="000000" w:themeColor="text1"/>
          <w:sz w:val="24"/>
          <w:szCs w:val="24"/>
        </w:rPr>
        <w:t xml:space="preserve">ую переменную, которая равна - </w:t>
      </w:r>
      <w:r w:rsidR="00AB29E0">
        <w:rPr>
          <w:color w:val="000000" w:themeColor="text1"/>
          <w:sz w:val="24"/>
          <w:szCs w:val="24"/>
        </w:rPr>
        <w:t>1</w:t>
      </w:r>
    </w:p>
    <w:p w:rsidR="004E1CCF" w:rsidRDefault="004E1CCF" w:rsidP="004E1CCF">
      <w:pPr>
        <w:pStyle w:val="a3"/>
        <w:numPr>
          <w:ilvl w:val="0"/>
          <w:numId w:val="11"/>
        </w:numPr>
        <w:rPr>
          <w:color w:val="000000" w:themeColor="text1"/>
          <w:sz w:val="24"/>
          <w:szCs w:val="24"/>
        </w:rPr>
      </w:pPr>
      <w:r>
        <w:rPr>
          <w:color w:val="000000" w:themeColor="text1"/>
          <w:sz w:val="24"/>
          <w:szCs w:val="24"/>
        </w:rPr>
        <w:t xml:space="preserve">Проверяет условие, </w:t>
      </w:r>
      <w:r w:rsidR="000966D3">
        <w:rPr>
          <w:color w:val="000000" w:themeColor="text1"/>
          <w:sz w:val="24"/>
          <w:szCs w:val="24"/>
        </w:rPr>
        <w:t xml:space="preserve">согласно которому переменная </w:t>
      </w:r>
      <w:r>
        <w:rPr>
          <w:color w:val="000000" w:themeColor="text1"/>
          <w:sz w:val="24"/>
          <w:szCs w:val="24"/>
        </w:rPr>
        <w:t xml:space="preserve">должна быть </w:t>
      </w:r>
      <w:r w:rsidR="000966D3">
        <w:rPr>
          <w:color w:val="000000" w:themeColor="text1"/>
          <w:sz w:val="24"/>
          <w:szCs w:val="24"/>
        </w:rPr>
        <w:t>меньше или</w:t>
      </w:r>
      <w:r w:rsidR="00D17B70">
        <w:rPr>
          <w:color w:val="000000" w:themeColor="text1"/>
          <w:sz w:val="24"/>
          <w:szCs w:val="24"/>
        </w:rPr>
        <w:t xml:space="preserve"> </w:t>
      </w:r>
      <w:r w:rsidR="000966D3">
        <w:rPr>
          <w:color w:val="000000" w:themeColor="text1"/>
          <w:sz w:val="24"/>
          <w:szCs w:val="24"/>
        </w:rPr>
        <w:t>равна</w:t>
      </w:r>
      <w:r>
        <w:rPr>
          <w:color w:val="000000" w:themeColor="text1"/>
          <w:sz w:val="24"/>
          <w:szCs w:val="24"/>
        </w:rPr>
        <w:t xml:space="preserve"> </w:t>
      </w:r>
      <w:r w:rsidR="000966D3">
        <w:rPr>
          <w:color w:val="000000" w:themeColor="text1"/>
          <w:sz w:val="24"/>
          <w:szCs w:val="24"/>
        </w:rPr>
        <w:t xml:space="preserve">цифре - </w:t>
      </w:r>
      <w:r>
        <w:rPr>
          <w:color w:val="000000" w:themeColor="text1"/>
          <w:sz w:val="24"/>
          <w:szCs w:val="24"/>
        </w:rPr>
        <w:t>5</w:t>
      </w:r>
      <w:r w:rsidR="000966D3">
        <w:rPr>
          <w:color w:val="000000" w:themeColor="text1"/>
          <w:sz w:val="24"/>
          <w:szCs w:val="24"/>
        </w:rPr>
        <w:t xml:space="preserve"> </w:t>
      </w:r>
    </w:p>
    <w:p w:rsidR="004E1CCF" w:rsidRDefault="004E1CCF" w:rsidP="004E1CCF">
      <w:pPr>
        <w:pStyle w:val="a3"/>
        <w:numPr>
          <w:ilvl w:val="0"/>
          <w:numId w:val="11"/>
        </w:numPr>
        <w:rPr>
          <w:sz w:val="24"/>
          <w:szCs w:val="24"/>
        </w:rPr>
      </w:pPr>
      <w:proofErr w:type="gramStart"/>
      <w:r>
        <w:rPr>
          <w:color w:val="000000" w:themeColor="text1"/>
          <w:sz w:val="24"/>
          <w:szCs w:val="24"/>
        </w:rPr>
        <w:t>При</w:t>
      </w:r>
      <w:proofErr w:type="gramEnd"/>
      <w:r>
        <w:rPr>
          <w:color w:val="000000" w:themeColor="text1"/>
          <w:sz w:val="24"/>
          <w:szCs w:val="24"/>
        </w:rPr>
        <w:t xml:space="preserve"> выполнение условия выше – </w:t>
      </w:r>
      <w:r w:rsidR="000966D3">
        <w:rPr>
          <w:color w:val="000000" w:themeColor="text1"/>
          <w:sz w:val="24"/>
          <w:szCs w:val="24"/>
        </w:rPr>
        <w:t xml:space="preserve"> выводит на экран </w:t>
      </w:r>
      <w:r w:rsidR="000966D3" w:rsidRPr="008012CF">
        <w:rPr>
          <w:b/>
          <w:color w:val="FF0000"/>
          <w:sz w:val="24"/>
          <w:szCs w:val="24"/>
        </w:rPr>
        <w:t xml:space="preserve">Сумчанам </w:t>
      </w:r>
      <w:proofErr w:type="spellStart"/>
      <w:r w:rsidR="000966D3" w:rsidRPr="008012CF">
        <w:rPr>
          <w:b/>
          <w:color w:val="FF0000"/>
          <w:sz w:val="24"/>
          <w:szCs w:val="24"/>
        </w:rPr>
        <w:t>сучасні</w:t>
      </w:r>
      <w:proofErr w:type="spellEnd"/>
      <w:r w:rsidR="000966D3" w:rsidRPr="008012CF">
        <w:rPr>
          <w:b/>
          <w:color w:val="FF0000"/>
          <w:sz w:val="24"/>
          <w:szCs w:val="24"/>
        </w:rPr>
        <w:t xml:space="preserve"> </w:t>
      </w:r>
      <w:proofErr w:type="spellStart"/>
      <w:r w:rsidR="000966D3" w:rsidRPr="008012CF">
        <w:rPr>
          <w:b/>
          <w:color w:val="FF0000"/>
          <w:sz w:val="24"/>
          <w:szCs w:val="24"/>
        </w:rPr>
        <w:t>автобуси</w:t>
      </w:r>
      <w:proofErr w:type="spellEnd"/>
      <w:r w:rsidR="008012CF" w:rsidRPr="008012CF">
        <w:rPr>
          <w:b/>
          <w:color w:val="FF0000"/>
          <w:sz w:val="24"/>
          <w:szCs w:val="24"/>
        </w:rPr>
        <w:t xml:space="preserve"> 100+ </w:t>
      </w:r>
      <w:proofErr w:type="spellStart"/>
      <w:r w:rsidR="008012CF" w:rsidRPr="008012CF">
        <w:rPr>
          <w:b/>
          <w:color w:val="FF0000"/>
          <w:sz w:val="24"/>
          <w:szCs w:val="24"/>
        </w:rPr>
        <w:t>пасажирів</w:t>
      </w:r>
      <w:proofErr w:type="spellEnd"/>
      <w:r w:rsidR="000966D3" w:rsidRPr="000966D3">
        <w:rPr>
          <w:sz w:val="24"/>
          <w:szCs w:val="24"/>
        </w:rPr>
        <w:t xml:space="preserve">, а после этого  </w:t>
      </w:r>
      <w:r w:rsidRPr="000966D3">
        <w:rPr>
          <w:sz w:val="24"/>
          <w:szCs w:val="24"/>
        </w:rPr>
        <w:t>увеличивает переменную на единицу</w:t>
      </w:r>
      <w:r w:rsidR="000966D3" w:rsidRPr="000966D3">
        <w:rPr>
          <w:sz w:val="24"/>
          <w:szCs w:val="24"/>
        </w:rPr>
        <w:t>.</w:t>
      </w:r>
    </w:p>
    <w:p w:rsidR="000966D3" w:rsidRDefault="000966D3" w:rsidP="000966D3">
      <w:pPr>
        <w:pStyle w:val="a3"/>
        <w:numPr>
          <w:ilvl w:val="0"/>
          <w:numId w:val="11"/>
        </w:numPr>
        <w:rPr>
          <w:sz w:val="24"/>
          <w:szCs w:val="24"/>
        </w:rPr>
      </w:pPr>
      <w:r>
        <w:rPr>
          <w:color w:val="000000" w:themeColor="text1"/>
          <w:sz w:val="24"/>
          <w:szCs w:val="24"/>
        </w:rPr>
        <w:t>Цикл снова проверяет – равна ли переменная 5 и</w:t>
      </w:r>
      <w:r w:rsidR="008012CF">
        <w:rPr>
          <w:color w:val="000000" w:themeColor="text1"/>
          <w:sz w:val="24"/>
          <w:szCs w:val="24"/>
        </w:rPr>
        <w:t>ли меньше, и если условие выполняется, то</w:t>
      </w:r>
      <w:r>
        <w:rPr>
          <w:color w:val="000000" w:themeColor="text1"/>
          <w:sz w:val="24"/>
          <w:szCs w:val="24"/>
        </w:rPr>
        <w:t xml:space="preserve"> выводит на экран </w:t>
      </w:r>
      <w:r w:rsidRPr="000966D3">
        <w:rPr>
          <w:b/>
          <w:color w:val="FF0000"/>
          <w:sz w:val="24"/>
          <w:szCs w:val="24"/>
        </w:rPr>
        <w:t xml:space="preserve">Сумчанам </w:t>
      </w:r>
      <w:proofErr w:type="spellStart"/>
      <w:r w:rsidRPr="000966D3">
        <w:rPr>
          <w:b/>
          <w:color w:val="FF0000"/>
          <w:sz w:val="24"/>
          <w:szCs w:val="24"/>
        </w:rPr>
        <w:t>сучасні</w:t>
      </w:r>
      <w:proofErr w:type="spellEnd"/>
      <w:r w:rsidRPr="000966D3">
        <w:rPr>
          <w:b/>
          <w:color w:val="FF0000"/>
          <w:sz w:val="24"/>
          <w:szCs w:val="24"/>
        </w:rPr>
        <w:t xml:space="preserve"> </w:t>
      </w:r>
      <w:proofErr w:type="spellStart"/>
      <w:r w:rsidRPr="000966D3">
        <w:rPr>
          <w:b/>
          <w:color w:val="FF0000"/>
          <w:sz w:val="24"/>
          <w:szCs w:val="24"/>
        </w:rPr>
        <w:t>автобуси</w:t>
      </w:r>
      <w:proofErr w:type="spellEnd"/>
      <w:r w:rsidR="008012CF">
        <w:rPr>
          <w:b/>
          <w:color w:val="FF0000"/>
          <w:sz w:val="24"/>
          <w:szCs w:val="24"/>
        </w:rPr>
        <w:t xml:space="preserve"> </w:t>
      </w:r>
      <w:r w:rsidR="008012CF" w:rsidRPr="008012CF">
        <w:rPr>
          <w:b/>
          <w:color w:val="FF0000"/>
          <w:sz w:val="24"/>
          <w:szCs w:val="24"/>
        </w:rPr>
        <w:t xml:space="preserve">100+ </w:t>
      </w:r>
      <w:proofErr w:type="spellStart"/>
      <w:r w:rsidR="008012CF" w:rsidRPr="008012CF">
        <w:rPr>
          <w:b/>
          <w:color w:val="FF0000"/>
          <w:sz w:val="24"/>
          <w:szCs w:val="24"/>
        </w:rPr>
        <w:t>пасажирів</w:t>
      </w:r>
      <w:proofErr w:type="spellEnd"/>
      <w:r>
        <w:rPr>
          <w:b/>
          <w:color w:val="FF0000"/>
          <w:sz w:val="24"/>
          <w:szCs w:val="24"/>
        </w:rPr>
        <w:t xml:space="preserve">. </w:t>
      </w:r>
      <w:r>
        <w:rPr>
          <w:sz w:val="24"/>
          <w:szCs w:val="24"/>
        </w:rPr>
        <w:t>П</w:t>
      </w:r>
      <w:r w:rsidRPr="000966D3">
        <w:rPr>
          <w:sz w:val="24"/>
          <w:szCs w:val="24"/>
        </w:rPr>
        <w:t>осле этого  увеличивает переменную на единицу.</w:t>
      </w:r>
      <w:r>
        <w:rPr>
          <w:sz w:val="24"/>
          <w:szCs w:val="24"/>
        </w:rPr>
        <w:t xml:space="preserve"> И так до тех пор, пока переменная наконе</w:t>
      </w:r>
      <w:r w:rsidR="008012CF">
        <w:rPr>
          <w:sz w:val="24"/>
          <w:szCs w:val="24"/>
        </w:rPr>
        <w:t xml:space="preserve">ц-то не будет больше цифры 5. После этого цикл перестает работать и выводить фразу на экран </w:t>
      </w:r>
      <w:r w:rsidR="008012CF" w:rsidRPr="000966D3">
        <w:rPr>
          <w:b/>
          <w:color w:val="FF0000"/>
          <w:sz w:val="24"/>
          <w:szCs w:val="24"/>
        </w:rPr>
        <w:t xml:space="preserve">Сумчанам </w:t>
      </w:r>
      <w:proofErr w:type="spellStart"/>
      <w:r w:rsidR="008012CF" w:rsidRPr="000966D3">
        <w:rPr>
          <w:b/>
          <w:color w:val="FF0000"/>
          <w:sz w:val="24"/>
          <w:szCs w:val="24"/>
        </w:rPr>
        <w:t>сучасні</w:t>
      </w:r>
      <w:proofErr w:type="spellEnd"/>
      <w:r w:rsidR="008012CF" w:rsidRPr="000966D3">
        <w:rPr>
          <w:b/>
          <w:color w:val="FF0000"/>
          <w:sz w:val="24"/>
          <w:szCs w:val="24"/>
        </w:rPr>
        <w:t xml:space="preserve"> </w:t>
      </w:r>
      <w:proofErr w:type="spellStart"/>
      <w:r w:rsidR="008012CF" w:rsidRPr="000966D3">
        <w:rPr>
          <w:b/>
          <w:color w:val="FF0000"/>
          <w:sz w:val="24"/>
          <w:szCs w:val="24"/>
        </w:rPr>
        <w:t>автобуси</w:t>
      </w:r>
      <w:proofErr w:type="spellEnd"/>
      <w:r w:rsidR="008012CF">
        <w:rPr>
          <w:b/>
          <w:color w:val="FF0000"/>
          <w:sz w:val="24"/>
          <w:szCs w:val="24"/>
        </w:rPr>
        <w:t xml:space="preserve"> </w:t>
      </w:r>
      <w:r w:rsidR="008012CF" w:rsidRPr="008012CF">
        <w:rPr>
          <w:b/>
          <w:color w:val="FF0000"/>
          <w:sz w:val="24"/>
          <w:szCs w:val="24"/>
        </w:rPr>
        <w:t xml:space="preserve">100+ </w:t>
      </w:r>
      <w:proofErr w:type="spellStart"/>
      <w:r w:rsidR="008012CF" w:rsidRPr="008012CF">
        <w:rPr>
          <w:b/>
          <w:color w:val="FF0000"/>
          <w:sz w:val="24"/>
          <w:szCs w:val="24"/>
        </w:rPr>
        <w:t>пасажирі</w:t>
      </w:r>
      <w:proofErr w:type="gramStart"/>
      <w:r w:rsidR="008012CF" w:rsidRPr="008012CF">
        <w:rPr>
          <w:b/>
          <w:color w:val="FF0000"/>
          <w:sz w:val="24"/>
          <w:szCs w:val="24"/>
        </w:rPr>
        <w:t>в</w:t>
      </w:r>
      <w:proofErr w:type="spellEnd"/>
      <w:proofErr w:type="gramEnd"/>
    </w:p>
    <w:p w:rsidR="000966D3" w:rsidRPr="000966D3" w:rsidRDefault="000966D3" w:rsidP="004E1CCF">
      <w:pPr>
        <w:pStyle w:val="a3"/>
        <w:numPr>
          <w:ilvl w:val="0"/>
          <w:numId w:val="11"/>
        </w:numPr>
        <w:rPr>
          <w:sz w:val="24"/>
          <w:szCs w:val="24"/>
        </w:rPr>
      </w:pPr>
    </w:p>
    <w:p w:rsidR="000966D3" w:rsidRPr="00D17B70" w:rsidRDefault="000966D3" w:rsidP="000966D3">
      <w:pPr>
        <w:pStyle w:val="a3"/>
        <w:rPr>
          <w:color w:val="000000" w:themeColor="text1"/>
          <w:sz w:val="24"/>
          <w:szCs w:val="24"/>
        </w:rPr>
      </w:pPr>
      <w:r>
        <w:rPr>
          <w:color w:val="000000" w:themeColor="text1"/>
          <w:sz w:val="24"/>
          <w:szCs w:val="24"/>
        </w:rPr>
        <w:t xml:space="preserve">Другими словами, слоган </w:t>
      </w:r>
      <w:r w:rsidRPr="008012CF">
        <w:rPr>
          <w:b/>
          <w:color w:val="FF0000"/>
          <w:sz w:val="24"/>
          <w:szCs w:val="24"/>
        </w:rPr>
        <w:t xml:space="preserve">Сумчанам </w:t>
      </w:r>
      <w:proofErr w:type="spellStart"/>
      <w:r w:rsidRPr="008012CF">
        <w:rPr>
          <w:b/>
          <w:color w:val="FF0000"/>
          <w:sz w:val="24"/>
          <w:szCs w:val="24"/>
        </w:rPr>
        <w:t>сучасні</w:t>
      </w:r>
      <w:proofErr w:type="spellEnd"/>
      <w:r w:rsidRPr="008012CF">
        <w:rPr>
          <w:b/>
          <w:color w:val="FF0000"/>
          <w:sz w:val="24"/>
          <w:szCs w:val="24"/>
        </w:rPr>
        <w:t xml:space="preserve"> </w:t>
      </w:r>
      <w:proofErr w:type="spellStart"/>
      <w:r w:rsidRPr="008012CF">
        <w:rPr>
          <w:b/>
          <w:color w:val="FF0000"/>
          <w:sz w:val="24"/>
          <w:szCs w:val="24"/>
        </w:rPr>
        <w:t>автобуси</w:t>
      </w:r>
      <w:proofErr w:type="spellEnd"/>
      <w:r w:rsidRPr="008012CF">
        <w:rPr>
          <w:b/>
          <w:color w:val="FF0000"/>
          <w:sz w:val="24"/>
          <w:szCs w:val="24"/>
        </w:rPr>
        <w:t xml:space="preserve"> 100+ </w:t>
      </w:r>
      <w:proofErr w:type="spellStart"/>
      <w:r w:rsidRPr="008012CF">
        <w:rPr>
          <w:b/>
          <w:color w:val="FF0000"/>
          <w:sz w:val="24"/>
          <w:szCs w:val="24"/>
        </w:rPr>
        <w:t>пасажирі</w:t>
      </w:r>
      <w:proofErr w:type="gramStart"/>
      <w:r w:rsidRPr="008012CF">
        <w:rPr>
          <w:b/>
          <w:color w:val="FF0000"/>
          <w:sz w:val="24"/>
          <w:szCs w:val="24"/>
        </w:rPr>
        <w:t>в</w:t>
      </w:r>
      <w:proofErr w:type="spellEnd"/>
      <w:r w:rsidRPr="008012CF">
        <w:rPr>
          <w:b/>
          <w:color w:val="FF0000"/>
          <w:sz w:val="24"/>
          <w:szCs w:val="24"/>
        </w:rPr>
        <w:t xml:space="preserve"> </w:t>
      </w:r>
      <w:r w:rsidRPr="008012CF">
        <w:rPr>
          <w:color w:val="000000" w:themeColor="text1"/>
          <w:sz w:val="24"/>
          <w:szCs w:val="24"/>
        </w:rPr>
        <w:t>будет</w:t>
      </w:r>
      <w:proofErr w:type="gramEnd"/>
      <w:r w:rsidRPr="008012CF">
        <w:rPr>
          <w:color w:val="000000" w:themeColor="text1"/>
          <w:sz w:val="24"/>
          <w:szCs w:val="24"/>
        </w:rPr>
        <w:t xml:space="preserve"> выведен</w:t>
      </w:r>
      <w:r w:rsidR="008012CF" w:rsidRPr="008012CF">
        <w:rPr>
          <w:color w:val="000000" w:themeColor="text1"/>
          <w:sz w:val="24"/>
          <w:szCs w:val="24"/>
        </w:rPr>
        <w:t>, столько раз, пока</w:t>
      </w:r>
      <w:r w:rsidRPr="008012CF">
        <w:rPr>
          <w:color w:val="000000" w:themeColor="text1"/>
          <w:sz w:val="24"/>
          <w:szCs w:val="24"/>
        </w:rPr>
        <w:t xml:space="preserve"> переменная </w:t>
      </w:r>
      <w:r w:rsidRPr="008012CF">
        <w:rPr>
          <w:b/>
          <w:color w:val="FF0000"/>
          <w:sz w:val="24"/>
          <w:szCs w:val="24"/>
        </w:rPr>
        <w:t>$</w:t>
      </w:r>
      <w:proofErr w:type="spellStart"/>
      <w:r w:rsidRPr="008012CF">
        <w:rPr>
          <w:b/>
          <w:color w:val="FF0000"/>
          <w:sz w:val="24"/>
          <w:szCs w:val="24"/>
        </w:rPr>
        <w:t>slogan</w:t>
      </w:r>
      <w:proofErr w:type="spellEnd"/>
      <w:r w:rsidR="008012CF" w:rsidRPr="008012CF">
        <w:rPr>
          <w:color w:val="FF0000"/>
          <w:sz w:val="24"/>
          <w:szCs w:val="24"/>
        </w:rPr>
        <w:t xml:space="preserve"> </w:t>
      </w:r>
      <w:r w:rsidR="008012CF" w:rsidRPr="008012CF">
        <w:rPr>
          <w:color w:val="000000" w:themeColor="text1"/>
          <w:sz w:val="24"/>
          <w:szCs w:val="24"/>
        </w:rPr>
        <w:t xml:space="preserve">не превысит </w:t>
      </w:r>
      <w:r w:rsidR="008012CF" w:rsidRPr="008012CF">
        <w:rPr>
          <w:b/>
          <w:color w:val="FF0000"/>
          <w:sz w:val="24"/>
          <w:szCs w:val="24"/>
        </w:rPr>
        <w:t>условие меньше или равно 5</w:t>
      </w:r>
      <w:r w:rsidR="008012CF" w:rsidRPr="008012CF">
        <w:rPr>
          <w:color w:val="000000" w:themeColor="text1"/>
          <w:sz w:val="24"/>
          <w:szCs w:val="24"/>
        </w:rPr>
        <w:t>.</w:t>
      </w:r>
    </w:p>
    <w:p w:rsidR="00D17B70" w:rsidRDefault="00D17B70" w:rsidP="00D17B70">
      <w:pPr>
        <w:pStyle w:val="a3"/>
        <w:rPr>
          <w:color w:val="000000" w:themeColor="text1"/>
          <w:sz w:val="24"/>
          <w:szCs w:val="24"/>
        </w:rPr>
      </w:pPr>
    </w:p>
    <w:p w:rsidR="008012CF" w:rsidRDefault="008012CF" w:rsidP="00D17B70">
      <w:pPr>
        <w:pStyle w:val="a3"/>
        <w:rPr>
          <w:color w:val="000000" w:themeColor="text1"/>
          <w:sz w:val="24"/>
          <w:szCs w:val="24"/>
        </w:rPr>
      </w:pPr>
      <w:r w:rsidRPr="008012CF">
        <w:rPr>
          <w:b/>
          <w:color w:val="FF0000"/>
          <w:sz w:val="24"/>
          <w:szCs w:val="24"/>
        </w:rPr>
        <w:t>Бесконечность цикла</w:t>
      </w:r>
      <w:r>
        <w:rPr>
          <w:color w:val="000000" w:themeColor="text1"/>
          <w:sz w:val="24"/>
          <w:szCs w:val="24"/>
        </w:rPr>
        <w:t xml:space="preserve"> можно задать путем не указывания секции увеличения переменной на </w:t>
      </w:r>
      <w:r w:rsidR="00197318">
        <w:rPr>
          <w:color w:val="000000" w:themeColor="text1"/>
          <w:sz w:val="24"/>
          <w:szCs w:val="24"/>
        </w:rPr>
        <w:t>единицу</w:t>
      </w:r>
      <w:r>
        <w:rPr>
          <w:color w:val="000000" w:themeColor="text1"/>
          <w:sz w:val="24"/>
          <w:szCs w:val="24"/>
        </w:rPr>
        <w:t>.</w:t>
      </w:r>
    </w:p>
    <w:p w:rsidR="008012CF" w:rsidRDefault="008012CF" w:rsidP="008012CF">
      <w:pPr>
        <w:pStyle w:val="a3"/>
        <w:rPr>
          <w:b/>
          <w:color w:val="FF0000"/>
          <w:sz w:val="24"/>
          <w:szCs w:val="24"/>
        </w:rPr>
      </w:pPr>
      <w:r>
        <w:rPr>
          <w:b/>
          <w:color w:val="FF0000"/>
          <w:sz w:val="24"/>
          <w:szCs w:val="24"/>
        </w:rPr>
        <w:t xml:space="preserve">Например: </w:t>
      </w:r>
    </w:p>
    <w:p w:rsidR="008012CF" w:rsidRPr="00197318" w:rsidRDefault="008012CF" w:rsidP="008012CF">
      <w:pPr>
        <w:pStyle w:val="a3"/>
        <w:rPr>
          <w:b/>
          <w:color w:val="000000" w:themeColor="text1"/>
          <w:sz w:val="24"/>
          <w:szCs w:val="24"/>
        </w:rPr>
      </w:pPr>
      <w:proofErr w:type="spellStart"/>
      <w:r w:rsidRPr="00197318">
        <w:rPr>
          <w:b/>
          <w:color w:val="FF0000"/>
          <w:sz w:val="24"/>
          <w:szCs w:val="24"/>
        </w:rPr>
        <w:t>for</w:t>
      </w:r>
      <w:proofErr w:type="spellEnd"/>
      <w:r w:rsidR="000B2C1F">
        <w:rPr>
          <w:b/>
          <w:color w:val="000000" w:themeColor="text1"/>
          <w:sz w:val="24"/>
          <w:szCs w:val="24"/>
        </w:rPr>
        <w:t>($</w:t>
      </w:r>
      <w:proofErr w:type="spellStart"/>
      <w:r w:rsidR="000B2C1F">
        <w:rPr>
          <w:b/>
          <w:color w:val="000000" w:themeColor="text1"/>
          <w:sz w:val="24"/>
          <w:szCs w:val="24"/>
        </w:rPr>
        <w:t>slogan</w:t>
      </w:r>
      <w:proofErr w:type="spellEnd"/>
      <w:r w:rsidR="000B2C1F">
        <w:rPr>
          <w:b/>
          <w:color w:val="000000" w:themeColor="text1"/>
          <w:sz w:val="24"/>
          <w:szCs w:val="24"/>
        </w:rPr>
        <w:t>=1</w:t>
      </w:r>
      <w:r w:rsidRPr="00197318">
        <w:rPr>
          <w:b/>
          <w:color w:val="000000" w:themeColor="text1"/>
          <w:sz w:val="24"/>
          <w:szCs w:val="24"/>
        </w:rPr>
        <w:t>; $</w:t>
      </w:r>
      <w:proofErr w:type="spellStart"/>
      <w:r w:rsidRPr="00197318">
        <w:rPr>
          <w:b/>
          <w:color w:val="000000" w:themeColor="text1"/>
          <w:sz w:val="24"/>
          <w:szCs w:val="24"/>
        </w:rPr>
        <w:t>slogan</w:t>
      </w:r>
      <w:proofErr w:type="spellEnd"/>
      <w:r w:rsidRPr="00197318">
        <w:rPr>
          <w:b/>
          <w:color w:val="000000" w:themeColor="text1"/>
          <w:sz w:val="24"/>
          <w:szCs w:val="24"/>
        </w:rPr>
        <w:t xml:space="preserve"> &lt;= 5;){</w:t>
      </w:r>
    </w:p>
    <w:p w:rsidR="008012CF" w:rsidRPr="00197318" w:rsidRDefault="008012CF" w:rsidP="008012CF">
      <w:pPr>
        <w:pStyle w:val="a3"/>
        <w:rPr>
          <w:color w:val="000000" w:themeColor="text1"/>
          <w:sz w:val="24"/>
          <w:szCs w:val="24"/>
        </w:rPr>
      </w:pPr>
      <w:r w:rsidRPr="00197318">
        <w:rPr>
          <w:b/>
          <w:color w:val="000000" w:themeColor="text1"/>
          <w:sz w:val="24"/>
          <w:szCs w:val="24"/>
        </w:rPr>
        <w:t xml:space="preserve">            echo 'Сумчанам </w:t>
      </w:r>
      <w:proofErr w:type="spellStart"/>
      <w:r w:rsidRPr="00197318">
        <w:rPr>
          <w:b/>
          <w:color w:val="000000" w:themeColor="text1"/>
          <w:sz w:val="24"/>
          <w:szCs w:val="24"/>
        </w:rPr>
        <w:t>сучасні</w:t>
      </w:r>
      <w:proofErr w:type="spellEnd"/>
      <w:r w:rsidRPr="00197318">
        <w:rPr>
          <w:b/>
          <w:color w:val="000000" w:themeColor="text1"/>
          <w:sz w:val="24"/>
          <w:szCs w:val="24"/>
        </w:rPr>
        <w:t xml:space="preserve"> </w:t>
      </w:r>
      <w:proofErr w:type="spellStart"/>
      <w:r w:rsidRPr="00197318">
        <w:rPr>
          <w:b/>
          <w:color w:val="000000" w:themeColor="text1"/>
          <w:sz w:val="24"/>
          <w:szCs w:val="24"/>
        </w:rPr>
        <w:t>автобуси</w:t>
      </w:r>
      <w:proofErr w:type="spellEnd"/>
      <w:r w:rsidRPr="00197318">
        <w:rPr>
          <w:b/>
          <w:color w:val="000000" w:themeColor="text1"/>
          <w:sz w:val="24"/>
          <w:szCs w:val="24"/>
        </w:rPr>
        <w:t xml:space="preserve"> 100+ </w:t>
      </w:r>
      <w:proofErr w:type="spellStart"/>
      <w:r w:rsidRPr="00197318">
        <w:rPr>
          <w:b/>
          <w:color w:val="000000" w:themeColor="text1"/>
          <w:sz w:val="24"/>
          <w:szCs w:val="24"/>
        </w:rPr>
        <w:t>пасажирів</w:t>
      </w:r>
      <w:proofErr w:type="spellEnd"/>
      <w:r w:rsidRPr="00197318">
        <w:rPr>
          <w:b/>
          <w:color w:val="000000" w:themeColor="text1"/>
          <w:sz w:val="24"/>
          <w:szCs w:val="24"/>
        </w:rPr>
        <w:t xml:space="preserve"> &lt;br&gt;';</w:t>
      </w:r>
    </w:p>
    <w:p w:rsidR="003A1E9E" w:rsidRPr="00AB29E0" w:rsidRDefault="00197318" w:rsidP="00D17B70">
      <w:pPr>
        <w:pStyle w:val="a3"/>
        <w:rPr>
          <w:b/>
          <w:color w:val="000000" w:themeColor="text1"/>
          <w:sz w:val="24"/>
          <w:szCs w:val="24"/>
        </w:rPr>
      </w:pPr>
      <w:r w:rsidRPr="00AB29E0">
        <w:rPr>
          <w:b/>
          <w:color w:val="000000" w:themeColor="text1"/>
          <w:sz w:val="24"/>
          <w:szCs w:val="24"/>
        </w:rPr>
        <w:t>}</w:t>
      </w:r>
    </w:p>
    <w:p w:rsidR="00197318" w:rsidRPr="00AB29E0" w:rsidRDefault="00197318" w:rsidP="00D17B70">
      <w:pPr>
        <w:pStyle w:val="a3"/>
        <w:rPr>
          <w:b/>
          <w:color w:val="FF0000"/>
          <w:sz w:val="24"/>
          <w:szCs w:val="24"/>
        </w:rPr>
      </w:pPr>
    </w:p>
    <w:p w:rsidR="00415B85" w:rsidRPr="003A1E9E" w:rsidRDefault="00415B85" w:rsidP="00D17B70">
      <w:pPr>
        <w:pStyle w:val="a3"/>
        <w:rPr>
          <w:b/>
          <w:color w:val="FF0000"/>
          <w:sz w:val="24"/>
          <w:szCs w:val="24"/>
        </w:rPr>
      </w:pPr>
      <w:r w:rsidRPr="00415B85">
        <w:rPr>
          <w:b/>
          <w:color w:val="FF0000"/>
          <w:sz w:val="24"/>
          <w:szCs w:val="24"/>
        </w:rPr>
        <w:t xml:space="preserve">Пример сочетания условия </w:t>
      </w:r>
      <w:r w:rsidRPr="00415B85">
        <w:rPr>
          <w:b/>
          <w:color w:val="FF0000"/>
          <w:sz w:val="24"/>
          <w:szCs w:val="24"/>
          <w:lang w:val="en-US"/>
        </w:rPr>
        <w:t>if</w:t>
      </w:r>
      <w:r w:rsidRPr="00415B85">
        <w:rPr>
          <w:b/>
          <w:color w:val="FF0000"/>
          <w:sz w:val="24"/>
          <w:szCs w:val="24"/>
        </w:rPr>
        <w:t xml:space="preserve">  и цикла </w:t>
      </w:r>
      <w:r w:rsidRPr="00415B85">
        <w:rPr>
          <w:b/>
          <w:color w:val="FF0000"/>
          <w:sz w:val="24"/>
          <w:szCs w:val="24"/>
          <w:lang w:val="en-US"/>
        </w:rPr>
        <w:t>for</w:t>
      </w:r>
      <w:r w:rsidRPr="00415B85">
        <w:rPr>
          <w:b/>
          <w:color w:val="FF0000"/>
          <w:sz w:val="24"/>
          <w:szCs w:val="24"/>
        </w:rPr>
        <w:t>:</w:t>
      </w:r>
    </w:p>
    <w:p w:rsidR="003A1E9E" w:rsidRPr="003A1E9E" w:rsidRDefault="003A1E9E" w:rsidP="00D17B70">
      <w:pPr>
        <w:pStyle w:val="a3"/>
        <w:rPr>
          <w:b/>
          <w:color w:val="FF0000"/>
          <w:sz w:val="24"/>
          <w:szCs w:val="24"/>
        </w:rPr>
      </w:pPr>
    </w:p>
    <w:p w:rsidR="00415B85" w:rsidRPr="00415B85" w:rsidRDefault="00415B85" w:rsidP="00415B85">
      <w:pPr>
        <w:pStyle w:val="a3"/>
        <w:rPr>
          <w:b/>
          <w:color w:val="000000" w:themeColor="text1"/>
          <w:sz w:val="24"/>
          <w:szCs w:val="24"/>
          <w:lang w:val="en-US"/>
        </w:rPr>
      </w:pPr>
      <w:r w:rsidRPr="00415B85">
        <w:rPr>
          <w:b/>
          <w:color w:val="FF0000"/>
          <w:sz w:val="24"/>
          <w:szCs w:val="24"/>
          <w:lang w:val="en-US"/>
        </w:rPr>
        <w:t>for</w:t>
      </w:r>
      <w:r w:rsidR="00197318">
        <w:rPr>
          <w:b/>
          <w:color w:val="000000" w:themeColor="text1"/>
          <w:sz w:val="24"/>
          <w:szCs w:val="24"/>
          <w:lang w:val="en-US"/>
        </w:rPr>
        <w:t>($o=1</w:t>
      </w:r>
      <w:r w:rsidRPr="00415B85">
        <w:rPr>
          <w:b/>
          <w:color w:val="000000" w:themeColor="text1"/>
          <w:sz w:val="24"/>
          <w:szCs w:val="24"/>
          <w:lang w:val="en-US"/>
        </w:rPr>
        <w:t>;$o&lt;10;$o++){</w:t>
      </w:r>
    </w:p>
    <w:p w:rsidR="00415B85" w:rsidRPr="00415B85" w:rsidRDefault="00415B85" w:rsidP="00415B85">
      <w:pPr>
        <w:pStyle w:val="a3"/>
        <w:rPr>
          <w:b/>
          <w:color w:val="000000" w:themeColor="text1"/>
          <w:sz w:val="24"/>
          <w:szCs w:val="24"/>
          <w:lang w:val="en-US"/>
        </w:rPr>
      </w:pPr>
      <w:r w:rsidRPr="00415B85">
        <w:rPr>
          <w:b/>
          <w:color w:val="000000" w:themeColor="text1"/>
          <w:sz w:val="24"/>
          <w:szCs w:val="24"/>
          <w:lang w:val="en-US"/>
        </w:rPr>
        <w:t xml:space="preserve">                echo "&lt;br&gt; $o";</w:t>
      </w:r>
    </w:p>
    <w:p w:rsidR="00415B85" w:rsidRPr="00415B85" w:rsidRDefault="00415B85" w:rsidP="00415B85">
      <w:pPr>
        <w:pStyle w:val="a3"/>
        <w:rPr>
          <w:b/>
          <w:color w:val="000000" w:themeColor="text1"/>
          <w:sz w:val="24"/>
          <w:szCs w:val="24"/>
        </w:rPr>
      </w:pPr>
      <w:r w:rsidRPr="00415B85">
        <w:rPr>
          <w:b/>
          <w:color w:val="FF0000"/>
          <w:sz w:val="24"/>
          <w:szCs w:val="24"/>
          <w:lang w:val="en-US"/>
        </w:rPr>
        <w:t xml:space="preserve">                </w:t>
      </w:r>
      <w:proofErr w:type="spellStart"/>
      <w:r w:rsidRPr="00415B85">
        <w:rPr>
          <w:b/>
          <w:color w:val="FF0000"/>
          <w:sz w:val="24"/>
          <w:szCs w:val="24"/>
        </w:rPr>
        <w:t>if</w:t>
      </w:r>
      <w:proofErr w:type="spellEnd"/>
      <w:r w:rsidRPr="00415B85">
        <w:rPr>
          <w:b/>
          <w:color w:val="000000" w:themeColor="text1"/>
          <w:sz w:val="24"/>
          <w:szCs w:val="24"/>
        </w:rPr>
        <w:t>($o%2==0){</w:t>
      </w:r>
    </w:p>
    <w:p w:rsidR="00415B85" w:rsidRPr="00415B85" w:rsidRDefault="00415B85" w:rsidP="00415B85">
      <w:pPr>
        <w:pStyle w:val="a3"/>
        <w:rPr>
          <w:b/>
          <w:color w:val="000000" w:themeColor="text1"/>
          <w:sz w:val="24"/>
          <w:szCs w:val="24"/>
        </w:rPr>
      </w:pPr>
      <w:r w:rsidRPr="00415B85">
        <w:rPr>
          <w:b/>
          <w:color w:val="000000" w:themeColor="text1"/>
          <w:sz w:val="24"/>
          <w:szCs w:val="24"/>
        </w:rPr>
        <w:t xml:space="preserve">                echo ' - четное число';</w:t>
      </w:r>
    </w:p>
    <w:p w:rsidR="00415B85" w:rsidRPr="00415B85" w:rsidRDefault="00415B85" w:rsidP="00415B85">
      <w:pPr>
        <w:pStyle w:val="a3"/>
        <w:rPr>
          <w:b/>
          <w:color w:val="000000" w:themeColor="text1"/>
          <w:sz w:val="24"/>
          <w:szCs w:val="24"/>
        </w:rPr>
      </w:pPr>
      <w:r w:rsidRPr="00415B85">
        <w:rPr>
          <w:b/>
          <w:color w:val="000000" w:themeColor="text1"/>
          <w:sz w:val="24"/>
          <w:szCs w:val="24"/>
        </w:rPr>
        <w:t xml:space="preserve">                }</w:t>
      </w:r>
    </w:p>
    <w:p w:rsidR="00415B85" w:rsidRPr="00415B85" w:rsidRDefault="00415B85" w:rsidP="00415B85">
      <w:pPr>
        <w:pStyle w:val="a3"/>
        <w:rPr>
          <w:b/>
          <w:color w:val="000000" w:themeColor="text1"/>
          <w:sz w:val="24"/>
          <w:szCs w:val="24"/>
        </w:rPr>
      </w:pPr>
      <w:r w:rsidRPr="003A1E9E">
        <w:rPr>
          <w:b/>
          <w:color w:val="FF0000"/>
          <w:sz w:val="24"/>
          <w:szCs w:val="24"/>
        </w:rPr>
        <w:t xml:space="preserve">                    </w:t>
      </w:r>
      <w:proofErr w:type="spellStart"/>
      <w:r w:rsidRPr="003A1E9E">
        <w:rPr>
          <w:b/>
          <w:color w:val="FF0000"/>
          <w:sz w:val="24"/>
          <w:szCs w:val="24"/>
        </w:rPr>
        <w:t>if</w:t>
      </w:r>
      <w:proofErr w:type="spellEnd"/>
      <w:r w:rsidRPr="00415B85">
        <w:rPr>
          <w:b/>
          <w:color w:val="000000" w:themeColor="text1"/>
          <w:sz w:val="24"/>
          <w:szCs w:val="24"/>
        </w:rPr>
        <w:t>($o%2!==0){</w:t>
      </w:r>
    </w:p>
    <w:p w:rsidR="00415B85" w:rsidRPr="00415B85" w:rsidRDefault="00415B85" w:rsidP="00415B85">
      <w:pPr>
        <w:pStyle w:val="a3"/>
        <w:rPr>
          <w:b/>
          <w:color w:val="000000" w:themeColor="text1"/>
          <w:sz w:val="24"/>
          <w:szCs w:val="24"/>
        </w:rPr>
      </w:pPr>
      <w:r w:rsidRPr="00415B85">
        <w:rPr>
          <w:b/>
          <w:color w:val="000000" w:themeColor="text1"/>
          <w:sz w:val="24"/>
          <w:szCs w:val="24"/>
        </w:rPr>
        <w:t xml:space="preserve">                    echo ' - нечетное число';    </w:t>
      </w:r>
    </w:p>
    <w:p w:rsidR="00415B85" w:rsidRPr="00415B85" w:rsidRDefault="00415B85" w:rsidP="00415B85">
      <w:pPr>
        <w:pStyle w:val="a3"/>
        <w:rPr>
          <w:b/>
          <w:color w:val="000000" w:themeColor="text1"/>
          <w:sz w:val="24"/>
          <w:szCs w:val="24"/>
        </w:rPr>
      </w:pPr>
      <w:r w:rsidRPr="00415B85">
        <w:rPr>
          <w:b/>
          <w:color w:val="000000" w:themeColor="text1"/>
          <w:sz w:val="24"/>
          <w:szCs w:val="24"/>
        </w:rPr>
        <w:t xml:space="preserve">                    }</w:t>
      </w:r>
    </w:p>
    <w:p w:rsidR="00415B85" w:rsidRPr="00AB29E0" w:rsidRDefault="00415B85" w:rsidP="00415B85">
      <w:pPr>
        <w:pStyle w:val="a3"/>
        <w:rPr>
          <w:b/>
          <w:color w:val="000000" w:themeColor="text1"/>
          <w:sz w:val="24"/>
          <w:szCs w:val="24"/>
        </w:rPr>
      </w:pPr>
      <w:r w:rsidRPr="00415B85">
        <w:rPr>
          <w:b/>
          <w:color w:val="000000" w:themeColor="text1"/>
          <w:sz w:val="24"/>
          <w:szCs w:val="24"/>
        </w:rPr>
        <w:t xml:space="preserve">                 }</w:t>
      </w:r>
    </w:p>
    <w:p w:rsidR="003A1E9E" w:rsidRPr="00AB29E0" w:rsidRDefault="003A1E9E" w:rsidP="00415B85">
      <w:pPr>
        <w:pStyle w:val="a3"/>
        <w:rPr>
          <w:b/>
          <w:color w:val="000000" w:themeColor="text1"/>
          <w:sz w:val="24"/>
          <w:szCs w:val="24"/>
        </w:rPr>
      </w:pPr>
    </w:p>
    <w:p w:rsidR="003A1E9E" w:rsidRPr="00AB29E0" w:rsidRDefault="003A1E9E" w:rsidP="003A1E9E">
      <w:pPr>
        <w:pStyle w:val="a3"/>
        <w:rPr>
          <w:b/>
          <w:color w:val="FF0000"/>
          <w:sz w:val="24"/>
          <w:szCs w:val="24"/>
        </w:rPr>
      </w:pPr>
      <w:r w:rsidRPr="00415B85">
        <w:rPr>
          <w:b/>
          <w:color w:val="FF0000"/>
          <w:sz w:val="24"/>
          <w:szCs w:val="24"/>
        </w:rPr>
        <w:t xml:space="preserve">Пример сочетания </w:t>
      </w:r>
      <w:r w:rsidRPr="003A1E9E">
        <w:rPr>
          <w:b/>
          <w:color w:val="FF0000"/>
          <w:sz w:val="24"/>
          <w:szCs w:val="24"/>
        </w:rPr>
        <w:t>условия</w:t>
      </w:r>
      <w:r w:rsidRPr="00415B85">
        <w:rPr>
          <w:b/>
          <w:color w:val="FF0000"/>
          <w:sz w:val="24"/>
          <w:szCs w:val="24"/>
        </w:rPr>
        <w:t xml:space="preserve"> </w:t>
      </w:r>
      <w:r w:rsidRPr="00415B85">
        <w:rPr>
          <w:b/>
          <w:color w:val="FF0000"/>
          <w:sz w:val="24"/>
          <w:szCs w:val="24"/>
          <w:lang w:val="en-US"/>
        </w:rPr>
        <w:t>if</w:t>
      </w:r>
      <w:r w:rsidRPr="00415B85">
        <w:rPr>
          <w:b/>
          <w:color w:val="FF0000"/>
          <w:sz w:val="24"/>
          <w:szCs w:val="24"/>
        </w:rPr>
        <w:t xml:space="preserve"> </w:t>
      </w:r>
      <w:r>
        <w:rPr>
          <w:b/>
          <w:color w:val="FF0000"/>
          <w:sz w:val="24"/>
          <w:szCs w:val="24"/>
          <w:lang w:val="en-US"/>
        </w:rPr>
        <w:t>else</w:t>
      </w:r>
      <w:r w:rsidRPr="00415B85">
        <w:rPr>
          <w:b/>
          <w:color w:val="FF0000"/>
          <w:sz w:val="24"/>
          <w:szCs w:val="24"/>
        </w:rPr>
        <w:t xml:space="preserve"> и цикла </w:t>
      </w:r>
      <w:r w:rsidRPr="00415B85">
        <w:rPr>
          <w:b/>
          <w:color w:val="FF0000"/>
          <w:sz w:val="24"/>
          <w:szCs w:val="24"/>
          <w:lang w:val="en-US"/>
        </w:rPr>
        <w:t>for</w:t>
      </w:r>
      <w:r w:rsidRPr="00415B85">
        <w:rPr>
          <w:b/>
          <w:color w:val="FF0000"/>
          <w:sz w:val="24"/>
          <w:szCs w:val="24"/>
        </w:rPr>
        <w:t>:</w:t>
      </w:r>
    </w:p>
    <w:p w:rsidR="003A1E9E" w:rsidRPr="00AB29E0" w:rsidRDefault="003A1E9E" w:rsidP="003A1E9E">
      <w:pPr>
        <w:pStyle w:val="a3"/>
        <w:rPr>
          <w:b/>
          <w:color w:val="FF0000"/>
          <w:sz w:val="24"/>
          <w:szCs w:val="24"/>
        </w:rPr>
      </w:pPr>
    </w:p>
    <w:p w:rsidR="003A1E9E" w:rsidRPr="003A1E9E" w:rsidRDefault="003A1E9E" w:rsidP="003A1E9E">
      <w:pPr>
        <w:pStyle w:val="a3"/>
        <w:rPr>
          <w:b/>
          <w:color w:val="000000" w:themeColor="text1"/>
          <w:sz w:val="24"/>
          <w:szCs w:val="24"/>
          <w:lang w:val="en-US"/>
        </w:rPr>
      </w:pPr>
      <w:r w:rsidRPr="003A1E9E">
        <w:rPr>
          <w:b/>
          <w:color w:val="FF0000"/>
          <w:sz w:val="24"/>
          <w:szCs w:val="24"/>
          <w:lang w:val="en-US"/>
        </w:rPr>
        <w:t>for</w:t>
      </w:r>
      <w:r w:rsidRPr="003A1E9E">
        <w:rPr>
          <w:b/>
          <w:color w:val="000000" w:themeColor="text1"/>
          <w:sz w:val="24"/>
          <w:szCs w:val="24"/>
          <w:lang w:val="en-US"/>
        </w:rPr>
        <w:t>( $p = 1; $p &lt; 10; $p++){</w:t>
      </w:r>
    </w:p>
    <w:p w:rsidR="003A1E9E" w:rsidRPr="003A1E9E" w:rsidRDefault="003A1E9E" w:rsidP="003A1E9E">
      <w:pPr>
        <w:pStyle w:val="a3"/>
        <w:rPr>
          <w:b/>
          <w:color w:val="000000" w:themeColor="text1"/>
          <w:sz w:val="24"/>
          <w:szCs w:val="24"/>
          <w:lang w:val="en-US"/>
        </w:rPr>
      </w:pPr>
      <w:r w:rsidRPr="003A1E9E">
        <w:rPr>
          <w:b/>
          <w:color w:val="000000" w:themeColor="text1"/>
          <w:sz w:val="24"/>
          <w:szCs w:val="24"/>
          <w:lang w:val="en-US"/>
        </w:rPr>
        <w:t xml:space="preserve">                     echo "&lt;br&gt; $p";</w:t>
      </w:r>
    </w:p>
    <w:p w:rsidR="003A1E9E" w:rsidRPr="003A1E9E" w:rsidRDefault="003A1E9E" w:rsidP="003A1E9E">
      <w:pPr>
        <w:pStyle w:val="a3"/>
        <w:rPr>
          <w:b/>
          <w:color w:val="000000" w:themeColor="text1"/>
          <w:sz w:val="24"/>
          <w:szCs w:val="24"/>
          <w:lang w:val="en-US"/>
        </w:rPr>
      </w:pPr>
      <w:r w:rsidRPr="003A1E9E">
        <w:rPr>
          <w:b/>
          <w:color w:val="000000" w:themeColor="text1"/>
          <w:sz w:val="24"/>
          <w:szCs w:val="24"/>
          <w:lang w:val="en-US"/>
        </w:rPr>
        <w:t xml:space="preserve">                 </w:t>
      </w:r>
    </w:p>
    <w:p w:rsidR="003A1E9E" w:rsidRPr="003A1E9E" w:rsidRDefault="003A1E9E" w:rsidP="003A1E9E">
      <w:pPr>
        <w:pStyle w:val="a3"/>
        <w:rPr>
          <w:b/>
          <w:color w:val="000000" w:themeColor="text1"/>
          <w:sz w:val="24"/>
          <w:szCs w:val="24"/>
        </w:rPr>
      </w:pPr>
      <w:r w:rsidRPr="003A1E9E">
        <w:rPr>
          <w:b/>
          <w:color w:val="FF0000"/>
          <w:sz w:val="24"/>
          <w:szCs w:val="24"/>
          <w:lang w:val="en-US"/>
        </w:rPr>
        <w:t xml:space="preserve">                     if</w:t>
      </w:r>
      <w:r w:rsidRPr="003A1E9E">
        <w:rPr>
          <w:b/>
          <w:color w:val="000000" w:themeColor="text1"/>
          <w:sz w:val="24"/>
          <w:szCs w:val="24"/>
        </w:rPr>
        <w:t>($</w:t>
      </w:r>
      <w:r w:rsidRPr="003A1E9E">
        <w:rPr>
          <w:b/>
          <w:color w:val="000000" w:themeColor="text1"/>
          <w:sz w:val="24"/>
          <w:szCs w:val="24"/>
          <w:lang w:val="en-US"/>
        </w:rPr>
        <w:t>p</w:t>
      </w:r>
      <w:r w:rsidRPr="003A1E9E">
        <w:rPr>
          <w:b/>
          <w:color w:val="000000" w:themeColor="text1"/>
          <w:sz w:val="24"/>
          <w:szCs w:val="24"/>
        </w:rPr>
        <w:t xml:space="preserve"> % 2 == 0){</w:t>
      </w:r>
    </w:p>
    <w:p w:rsidR="003A1E9E" w:rsidRPr="003A1E9E" w:rsidRDefault="003A1E9E" w:rsidP="003A1E9E">
      <w:pPr>
        <w:pStyle w:val="a3"/>
        <w:rPr>
          <w:b/>
          <w:color w:val="000000" w:themeColor="text1"/>
          <w:sz w:val="24"/>
          <w:szCs w:val="24"/>
        </w:rPr>
      </w:pPr>
      <w:r w:rsidRPr="003A1E9E">
        <w:rPr>
          <w:b/>
          <w:color w:val="000000" w:themeColor="text1"/>
          <w:sz w:val="24"/>
          <w:szCs w:val="24"/>
        </w:rPr>
        <w:t xml:space="preserve">                 </w:t>
      </w:r>
      <w:r w:rsidRPr="003A1E9E">
        <w:rPr>
          <w:b/>
          <w:color w:val="000000" w:themeColor="text1"/>
          <w:sz w:val="24"/>
          <w:szCs w:val="24"/>
          <w:lang w:val="en-US"/>
        </w:rPr>
        <w:t>echo</w:t>
      </w:r>
      <w:r w:rsidRPr="003A1E9E">
        <w:rPr>
          <w:b/>
          <w:color w:val="000000" w:themeColor="text1"/>
          <w:sz w:val="24"/>
          <w:szCs w:val="24"/>
        </w:rPr>
        <w:t xml:space="preserve"> " - четное число";</w:t>
      </w:r>
    </w:p>
    <w:p w:rsidR="003A1E9E" w:rsidRPr="007C796A" w:rsidRDefault="003A1E9E" w:rsidP="003A1E9E">
      <w:pPr>
        <w:pStyle w:val="a3"/>
        <w:rPr>
          <w:b/>
          <w:color w:val="000000" w:themeColor="text1"/>
          <w:sz w:val="24"/>
          <w:szCs w:val="24"/>
        </w:rPr>
      </w:pPr>
      <w:r w:rsidRPr="003A1E9E">
        <w:rPr>
          <w:b/>
          <w:color w:val="000000" w:themeColor="text1"/>
          <w:sz w:val="24"/>
          <w:szCs w:val="24"/>
        </w:rPr>
        <w:t xml:space="preserve">                 </w:t>
      </w:r>
      <w:r w:rsidRPr="007C796A">
        <w:rPr>
          <w:b/>
          <w:color w:val="000000" w:themeColor="text1"/>
          <w:sz w:val="24"/>
          <w:szCs w:val="24"/>
        </w:rPr>
        <w:t>}</w:t>
      </w:r>
      <w:r w:rsidRPr="003A1E9E">
        <w:rPr>
          <w:b/>
          <w:color w:val="FF0000"/>
          <w:sz w:val="24"/>
          <w:szCs w:val="24"/>
          <w:lang w:val="en-US"/>
        </w:rPr>
        <w:t>else</w:t>
      </w:r>
      <w:r w:rsidRPr="007C796A">
        <w:rPr>
          <w:b/>
          <w:color w:val="000000" w:themeColor="text1"/>
          <w:sz w:val="24"/>
          <w:szCs w:val="24"/>
        </w:rPr>
        <w:t>{</w:t>
      </w:r>
    </w:p>
    <w:p w:rsidR="003A1E9E" w:rsidRPr="007C796A" w:rsidRDefault="003A1E9E" w:rsidP="003A1E9E">
      <w:pPr>
        <w:pStyle w:val="a3"/>
        <w:rPr>
          <w:b/>
          <w:color w:val="000000" w:themeColor="text1"/>
          <w:sz w:val="24"/>
          <w:szCs w:val="24"/>
        </w:rPr>
      </w:pPr>
      <w:r w:rsidRPr="007C796A">
        <w:rPr>
          <w:b/>
          <w:color w:val="000000" w:themeColor="text1"/>
          <w:sz w:val="24"/>
          <w:szCs w:val="24"/>
        </w:rPr>
        <w:t xml:space="preserve">                         </w:t>
      </w:r>
      <w:proofErr w:type="gramStart"/>
      <w:r w:rsidRPr="003A1E9E">
        <w:rPr>
          <w:b/>
          <w:color w:val="000000" w:themeColor="text1"/>
          <w:sz w:val="24"/>
          <w:szCs w:val="24"/>
          <w:lang w:val="en-US"/>
        </w:rPr>
        <w:t>echo</w:t>
      </w:r>
      <w:proofErr w:type="gramEnd"/>
      <w:r w:rsidRPr="007C796A">
        <w:rPr>
          <w:b/>
          <w:color w:val="000000" w:themeColor="text1"/>
          <w:sz w:val="24"/>
          <w:szCs w:val="24"/>
        </w:rPr>
        <w:t xml:space="preserve"> " - нечетное число";</w:t>
      </w:r>
    </w:p>
    <w:p w:rsidR="003A1E9E" w:rsidRPr="007C796A" w:rsidRDefault="003A1E9E" w:rsidP="003A1E9E">
      <w:pPr>
        <w:pStyle w:val="a3"/>
        <w:rPr>
          <w:b/>
          <w:color w:val="000000" w:themeColor="text1"/>
          <w:sz w:val="24"/>
          <w:szCs w:val="24"/>
        </w:rPr>
      </w:pPr>
      <w:r w:rsidRPr="007C796A">
        <w:rPr>
          <w:b/>
          <w:color w:val="000000" w:themeColor="text1"/>
          <w:sz w:val="24"/>
          <w:szCs w:val="24"/>
        </w:rPr>
        <w:t xml:space="preserve">                     }</w:t>
      </w:r>
    </w:p>
    <w:p w:rsidR="003A1E9E" w:rsidRPr="007C796A" w:rsidRDefault="003A1E9E" w:rsidP="003A1E9E">
      <w:pPr>
        <w:pStyle w:val="a3"/>
        <w:rPr>
          <w:b/>
          <w:color w:val="000000" w:themeColor="text1"/>
          <w:sz w:val="24"/>
          <w:szCs w:val="24"/>
        </w:rPr>
      </w:pPr>
      <w:r w:rsidRPr="007C796A">
        <w:rPr>
          <w:b/>
          <w:color w:val="000000" w:themeColor="text1"/>
          <w:sz w:val="24"/>
          <w:szCs w:val="24"/>
        </w:rPr>
        <w:t xml:space="preserve">                 }</w:t>
      </w:r>
    </w:p>
    <w:p w:rsidR="003A1E9E" w:rsidRDefault="003A1E9E" w:rsidP="00415B85">
      <w:pPr>
        <w:pStyle w:val="a3"/>
        <w:rPr>
          <w:b/>
          <w:color w:val="000000" w:themeColor="text1"/>
          <w:sz w:val="24"/>
          <w:szCs w:val="24"/>
        </w:rPr>
      </w:pPr>
    </w:p>
    <w:p w:rsidR="00395CEF" w:rsidRPr="00395CEF" w:rsidRDefault="00395CEF" w:rsidP="00395CEF">
      <w:pPr>
        <w:rPr>
          <w:sz w:val="24"/>
          <w:szCs w:val="24"/>
        </w:rPr>
      </w:pPr>
      <w:r w:rsidRPr="00395CEF">
        <w:rPr>
          <w:sz w:val="24"/>
          <w:szCs w:val="24"/>
        </w:rPr>
        <w:t xml:space="preserve">Данный цикл </w:t>
      </w:r>
      <w:r>
        <w:rPr>
          <w:sz w:val="24"/>
          <w:szCs w:val="24"/>
        </w:rPr>
        <w:t xml:space="preserve">также </w:t>
      </w:r>
      <w:r w:rsidRPr="00395CEF">
        <w:rPr>
          <w:sz w:val="24"/>
          <w:szCs w:val="24"/>
        </w:rPr>
        <w:t>использует</w:t>
      </w:r>
      <w:r w:rsidR="00CF77ED">
        <w:rPr>
          <w:sz w:val="24"/>
          <w:szCs w:val="24"/>
        </w:rPr>
        <w:t>ся, чтобы сделать блог</w:t>
      </w:r>
    </w:p>
    <w:p w:rsidR="00395CEF" w:rsidRDefault="00395CEF" w:rsidP="00415B85">
      <w:pPr>
        <w:pStyle w:val="a3"/>
        <w:rPr>
          <w:b/>
          <w:color w:val="000000" w:themeColor="text1"/>
          <w:sz w:val="24"/>
          <w:szCs w:val="24"/>
        </w:rPr>
      </w:pPr>
    </w:p>
    <w:p w:rsidR="00395CEF" w:rsidRPr="003A1E9E" w:rsidRDefault="00395CEF" w:rsidP="00415B85">
      <w:pPr>
        <w:pStyle w:val="a3"/>
        <w:rPr>
          <w:b/>
          <w:color w:val="000000" w:themeColor="text1"/>
          <w:sz w:val="24"/>
          <w:szCs w:val="24"/>
        </w:rPr>
      </w:pPr>
    </w:p>
    <w:p w:rsidR="00DD518E" w:rsidRPr="00AB29E0" w:rsidRDefault="00DD518E" w:rsidP="00A44194">
      <w:pPr>
        <w:pStyle w:val="a3"/>
        <w:numPr>
          <w:ilvl w:val="0"/>
          <w:numId w:val="10"/>
        </w:numPr>
        <w:rPr>
          <w:color w:val="000000" w:themeColor="text1"/>
          <w:sz w:val="24"/>
          <w:szCs w:val="24"/>
        </w:rPr>
      </w:pPr>
      <w:r w:rsidRPr="00DD518E">
        <w:rPr>
          <w:b/>
          <w:color w:val="FF0000"/>
          <w:sz w:val="24"/>
          <w:szCs w:val="24"/>
          <w:lang w:val="en-US"/>
        </w:rPr>
        <w:t>While</w:t>
      </w:r>
      <w:r w:rsidRPr="00B21E70">
        <w:rPr>
          <w:b/>
          <w:color w:val="FF0000"/>
          <w:sz w:val="24"/>
          <w:szCs w:val="24"/>
        </w:rPr>
        <w:t>:</w:t>
      </w:r>
      <w:r w:rsidR="00B21E70" w:rsidRPr="00B21E70">
        <w:rPr>
          <w:b/>
          <w:color w:val="FF0000"/>
          <w:sz w:val="24"/>
          <w:szCs w:val="24"/>
        </w:rPr>
        <w:t xml:space="preserve"> </w:t>
      </w:r>
      <w:r w:rsidR="00B21E70" w:rsidRPr="00AB29E0">
        <w:rPr>
          <w:color w:val="000000" w:themeColor="text1"/>
          <w:sz w:val="24"/>
          <w:szCs w:val="24"/>
        </w:rPr>
        <w:t xml:space="preserve">выполняет тоже самое, что и цикл </w:t>
      </w:r>
      <w:r w:rsidR="00B21E70" w:rsidRPr="00AB29E0">
        <w:rPr>
          <w:color w:val="000000" w:themeColor="text1"/>
          <w:sz w:val="24"/>
          <w:szCs w:val="24"/>
          <w:lang w:val="en-US"/>
        </w:rPr>
        <w:t>for</w:t>
      </w:r>
      <w:r w:rsidR="00B21E70" w:rsidRPr="00AB29E0">
        <w:rPr>
          <w:color w:val="000000" w:themeColor="text1"/>
          <w:sz w:val="24"/>
          <w:szCs w:val="24"/>
        </w:rPr>
        <w:t xml:space="preserve">, но отличается тем, что </w:t>
      </w:r>
      <w:r w:rsidR="0083295E">
        <w:rPr>
          <w:color w:val="000000" w:themeColor="text1"/>
          <w:sz w:val="24"/>
          <w:szCs w:val="24"/>
        </w:rPr>
        <w:t xml:space="preserve">из цикла </w:t>
      </w:r>
      <w:r w:rsidR="00977387" w:rsidRPr="00AB29E0">
        <w:rPr>
          <w:color w:val="000000" w:themeColor="text1"/>
          <w:sz w:val="24"/>
          <w:szCs w:val="24"/>
          <w:lang w:val="en-US"/>
        </w:rPr>
        <w:t>for</w:t>
      </w:r>
      <w:r w:rsidR="00977387" w:rsidRPr="00AB29E0">
        <w:rPr>
          <w:color w:val="000000" w:themeColor="text1"/>
          <w:sz w:val="24"/>
          <w:szCs w:val="24"/>
        </w:rPr>
        <w:t xml:space="preserve"> используется лишь </w:t>
      </w:r>
      <w:r w:rsidR="00977387" w:rsidRPr="00AB29E0">
        <w:rPr>
          <w:b/>
          <w:color w:val="FF0000"/>
          <w:sz w:val="24"/>
          <w:szCs w:val="24"/>
        </w:rPr>
        <w:t>секция услов</w:t>
      </w:r>
      <w:r w:rsidR="00AB29E0" w:rsidRPr="00AB29E0">
        <w:rPr>
          <w:b/>
          <w:color w:val="FF0000"/>
          <w:sz w:val="24"/>
          <w:szCs w:val="24"/>
        </w:rPr>
        <w:t>ия</w:t>
      </w:r>
      <w:r w:rsidR="0083295E">
        <w:rPr>
          <w:color w:val="000000" w:themeColor="text1"/>
          <w:sz w:val="24"/>
          <w:szCs w:val="24"/>
        </w:rPr>
        <w:t>, а остальные части используются</w:t>
      </w:r>
      <w:r w:rsidR="00977387" w:rsidRPr="00AB29E0">
        <w:rPr>
          <w:color w:val="000000" w:themeColor="text1"/>
          <w:sz w:val="24"/>
          <w:szCs w:val="24"/>
        </w:rPr>
        <w:t xml:space="preserve"> уже в самом</w:t>
      </w:r>
      <w:r w:rsidR="0083295E">
        <w:rPr>
          <w:color w:val="000000" w:themeColor="text1"/>
          <w:sz w:val="24"/>
          <w:szCs w:val="24"/>
        </w:rPr>
        <w:t xml:space="preserve"> блоке</w:t>
      </w:r>
      <w:r w:rsidR="00977387" w:rsidRPr="00AB29E0">
        <w:rPr>
          <w:color w:val="000000" w:themeColor="text1"/>
          <w:sz w:val="24"/>
          <w:szCs w:val="24"/>
        </w:rPr>
        <w:t xml:space="preserve"> коде за пределами цикла</w:t>
      </w:r>
      <w:r w:rsidR="0083295E">
        <w:rPr>
          <w:color w:val="000000" w:themeColor="text1"/>
          <w:sz w:val="24"/>
          <w:szCs w:val="24"/>
        </w:rPr>
        <w:t xml:space="preserve">. </w:t>
      </w:r>
      <w:r w:rsidR="00E528DE">
        <w:rPr>
          <w:color w:val="000000" w:themeColor="text1"/>
          <w:sz w:val="24"/>
          <w:szCs w:val="24"/>
        </w:rPr>
        <w:t xml:space="preserve"> </w:t>
      </w:r>
    </w:p>
    <w:p w:rsidR="00977387" w:rsidRPr="00AB29E0" w:rsidRDefault="00977387" w:rsidP="00977387">
      <w:pPr>
        <w:pStyle w:val="a3"/>
        <w:rPr>
          <w:color w:val="000000" w:themeColor="text1"/>
          <w:sz w:val="24"/>
          <w:szCs w:val="24"/>
        </w:rPr>
      </w:pPr>
      <w:r w:rsidRPr="00AB29E0">
        <w:rPr>
          <w:color w:val="000000" w:themeColor="text1"/>
          <w:sz w:val="24"/>
          <w:szCs w:val="24"/>
        </w:rPr>
        <w:t>Например:</w:t>
      </w:r>
    </w:p>
    <w:p w:rsidR="00395CEF" w:rsidRDefault="00395CEF" w:rsidP="00395CEF">
      <w:pPr>
        <w:rPr>
          <w:b/>
          <w:color w:val="FF0000"/>
          <w:sz w:val="24"/>
          <w:szCs w:val="24"/>
        </w:rPr>
      </w:pPr>
      <w:r>
        <w:rPr>
          <w:b/>
          <w:color w:val="FF0000"/>
          <w:sz w:val="24"/>
          <w:szCs w:val="24"/>
        </w:rPr>
        <w:t xml:space="preserve">                 </w:t>
      </w:r>
    </w:p>
    <w:p w:rsidR="00395CEF" w:rsidRPr="00395CEF" w:rsidRDefault="00395CEF" w:rsidP="00395CEF">
      <w:pPr>
        <w:rPr>
          <w:b/>
          <w:sz w:val="24"/>
          <w:szCs w:val="24"/>
        </w:rPr>
      </w:pPr>
      <w:r w:rsidRPr="00395CEF">
        <w:rPr>
          <w:b/>
          <w:sz w:val="24"/>
          <w:szCs w:val="24"/>
        </w:rPr>
        <w:t xml:space="preserve">                  $</w:t>
      </w:r>
      <w:r w:rsidRPr="00395CEF">
        <w:rPr>
          <w:b/>
          <w:sz w:val="24"/>
          <w:szCs w:val="24"/>
          <w:lang w:val="en-US"/>
        </w:rPr>
        <w:t>q</w:t>
      </w:r>
      <w:r w:rsidRPr="00395CEF">
        <w:rPr>
          <w:b/>
          <w:sz w:val="24"/>
          <w:szCs w:val="24"/>
        </w:rPr>
        <w:t xml:space="preserve"> = 0;</w:t>
      </w:r>
    </w:p>
    <w:p w:rsidR="00395CEF" w:rsidRPr="00395CEF" w:rsidRDefault="00395CEF" w:rsidP="00395CEF">
      <w:pPr>
        <w:rPr>
          <w:b/>
          <w:sz w:val="24"/>
          <w:szCs w:val="24"/>
        </w:rPr>
      </w:pPr>
      <w:r w:rsidRPr="00395CEF">
        <w:rPr>
          <w:b/>
          <w:sz w:val="24"/>
          <w:szCs w:val="24"/>
        </w:rPr>
        <w:t xml:space="preserve">                 </w:t>
      </w:r>
      <w:r w:rsidRPr="00395CEF">
        <w:rPr>
          <w:b/>
          <w:color w:val="FF0000"/>
          <w:sz w:val="24"/>
          <w:szCs w:val="24"/>
          <w:lang w:val="en-US"/>
        </w:rPr>
        <w:t>while</w:t>
      </w:r>
      <w:r w:rsidRPr="00395CEF">
        <w:rPr>
          <w:b/>
          <w:sz w:val="24"/>
          <w:szCs w:val="24"/>
        </w:rPr>
        <w:t>($</w:t>
      </w:r>
      <w:r w:rsidRPr="00395CEF">
        <w:rPr>
          <w:b/>
          <w:sz w:val="24"/>
          <w:szCs w:val="24"/>
          <w:lang w:val="en-US"/>
        </w:rPr>
        <w:t>q</w:t>
      </w:r>
      <w:r w:rsidRPr="00395CEF">
        <w:rPr>
          <w:b/>
          <w:sz w:val="24"/>
          <w:szCs w:val="24"/>
        </w:rPr>
        <w:t xml:space="preserve"> &lt; 5){</w:t>
      </w:r>
    </w:p>
    <w:p w:rsidR="00395CEF" w:rsidRPr="00395CEF" w:rsidRDefault="00395CEF" w:rsidP="00395CEF">
      <w:pPr>
        <w:rPr>
          <w:b/>
          <w:sz w:val="24"/>
          <w:szCs w:val="24"/>
        </w:rPr>
      </w:pPr>
      <w:r w:rsidRPr="00395CEF">
        <w:rPr>
          <w:b/>
          <w:sz w:val="24"/>
          <w:szCs w:val="24"/>
        </w:rPr>
        <w:t xml:space="preserve">                     </w:t>
      </w:r>
      <w:proofErr w:type="gramStart"/>
      <w:r w:rsidRPr="00395CEF">
        <w:rPr>
          <w:b/>
          <w:sz w:val="24"/>
          <w:szCs w:val="24"/>
          <w:lang w:val="en-US"/>
        </w:rPr>
        <w:t>echo</w:t>
      </w:r>
      <w:proofErr w:type="gramEnd"/>
      <w:r w:rsidRPr="00395CEF">
        <w:rPr>
          <w:b/>
          <w:sz w:val="24"/>
          <w:szCs w:val="24"/>
        </w:rPr>
        <w:t xml:space="preserve"> '&lt;</w:t>
      </w:r>
      <w:r w:rsidRPr="00395CEF">
        <w:rPr>
          <w:b/>
          <w:sz w:val="24"/>
          <w:szCs w:val="24"/>
          <w:lang w:val="en-US"/>
        </w:rPr>
        <w:t>br</w:t>
      </w:r>
      <w:r w:rsidRPr="00395CEF">
        <w:rPr>
          <w:b/>
          <w:sz w:val="24"/>
          <w:szCs w:val="24"/>
        </w:rPr>
        <w:t>&gt;</w:t>
      </w:r>
      <w:r w:rsidRPr="00405234">
        <w:rPr>
          <w:b/>
          <w:sz w:val="24"/>
          <w:szCs w:val="24"/>
          <w:lang w:val="uk-UA"/>
        </w:rPr>
        <w:t xml:space="preserve">Сумчанам сучасні автобуси 100+ </w:t>
      </w:r>
      <w:r w:rsidRPr="00405234">
        <w:rPr>
          <w:b/>
          <w:noProof/>
          <w:sz w:val="24"/>
          <w:szCs w:val="24"/>
          <w:lang w:val="uk-UA"/>
        </w:rPr>
        <w:t>пасажирів'</w:t>
      </w:r>
      <w:r w:rsidRPr="00405234">
        <w:rPr>
          <w:b/>
          <w:sz w:val="24"/>
          <w:szCs w:val="24"/>
          <w:lang w:val="uk-UA"/>
        </w:rPr>
        <w:t>;</w:t>
      </w:r>
    </w:p>
    <w:p w:rsidR="00395CEF" w:rsidRPr="00E528DE" w:rsidRDefault="00395CEF" w:rsidP="00395CEF">
      <w:pPr>
        <w:rPr>
          <w:b/>
          <w:sz w:val="24"/>
          <w:szCs w:val="24"/>
        </w:rPr>
      </w:pPr>
      <w:r w:rsidRPr="00395CEF">
        <w:rPr>
          <w:b/>
          <w:sz w:val="24"/>
          <w:szCs w:val="24"/>
        </w:rPr>
        <w:t xml:space="preserve">                     </w:t>
      </w:r>
      <w:r w:rsidRPr="00E528DE">
        <w:rPr>
          <w:b/>
          <w:sz w:val="24"/>
          <w:szCs w:val="24"/>
        </w:rPr>
        <w:t>$</w:t>
      </w:r>
      <w:r w:rsidRPr="00395CEF">
        <w:rPr>
          <w:b/>
          <w:sz w:val="24"/>
          <w:szCs w:val="24"/>
          <w:lang w:val="en-US"/>
        </w:rPr>
        <w:t>q</w:t>
      </w:r>
      <w:r w:rsidRPr="00E528DE">
        <w:rPr>
          <w:b/>
          <w:sz w:val="24"/>
          <w:szCs w:val="24"/>
        </w:rPr>
        <w:t>++;</w:t>
      </w:r>
    </w:p>
    <w:p w:rsidR="00DD518E" w:rsidRDefault="00395CEF" w:rsidP="00395CEF">
      <w:pPr>
        <w:rPr>
          <w:b/>
          <w:sz w:val="24"/>
          <w:szCs w:val="24"/>
        </w:rPr>
      </w:pPr>
      <w:r w:rsidRPr="00E528DE">
        <w:rPr>
          <w:b/>
          <w:sz w:val="24"/>
          <w:szCs w:val="24"/>
        </w:rPr>
        <w:t xml:space="preserve">                 }</w:t>
      </w:r>
    </w:p>
    <w:p w:rsidR="0083295E" w:rsidRPr="00E528DE" w:rsidRDefault="00E528DE" w:rsidP="00395CEF">
      <w:pPr>
        <w:rPr>
          <w:b/>
          <w:sz w:val="24"/>
          <w:szCs w:val="24"/>
        </w:rPr>
      </w:pPr>
      <w:r>
        <w:rPr>
          <w:b/>
          <w:sz w:val="24"/>
          <w:szCs w:val="24"/>
        </w:rPr>
        <w:t xml:space="preserve">Читаем код так: </w:t>
      </w:r>
      <w:r w:rsidRPr="00E528DE">
        <w:rPr>
          <w:b/>
          <w:color w:val="E36C0A" w:themeColor="accent6" w:themeShade="BF"/>
          <w:sz w:val="24"/>
          <w:szCs w:val="24"/>
        </w:rPr>
        <w:t>если условие - истина</w:t>
      </w:r>
      <w:r w:rsidRPr="00E528DE">
        <w:rPr>
          <w:b/>
          <w:color w:val="000000" w:themeColor="text1"/>
          <w:sz w:val="24"/>
          <w:szCs w:val="24"/>
        </w:rPr>
        <w:t>($</w:t>
      </w:r>
      <w:r w:rsidRPr="00E528DE">
        <w:rPr>
          <w:b/>
          <w:color w:val="000000" w:themeColor="text1"/>
          <w:sz w:val="24"/>
          <w:szCs w:val="24"/>
          <w:lang w:val="en-US"/>
        </w:rPr>
        <w:t>q</w:t>
      </w:r>
      <w:r w:rsidRPr="00E528DE">
        <w:rPr>
          <w:b/>
          <w:color w:val="000000" w:themeColor="text1"/>
          <w:sz w:val="24"/>
          <w:szCs w:val="24"/>
        </w:rPr>
        <w:t>&lt;5),</w:t>
      </w:r>
      <w:r w:rsidRPr="00E528DE">
        <w:rPr>
          <w:color w:val="000000" w:themeColor="text1"/>
          <w:sz w:val="24"/>
          <w:szCs w:val="24"/>
        </w:rPr>
        <w:t xml:space="preserve"> </w:t>
      </w:r>
      <w:r w:rsidRPr="00E528DE">
        <w:rPr>
          <w:b/>
          <w:color w:val="E36C0A" w:themeColor="accent6" w:themeShade="BF"/>
          <w:sz w:val="24"/>
          <w:szCs w:val="24"/>
        </w:rPr>
        <w:t>то выполняется тело цикла</w:t>
      </w:r>
      <w:r w:rsidRPr="00E528DE">
        <w:rPr>
          <w:color w:val="E36C0A" w:themeColor="accent6" w:themeShade="BF"/>
          <w:sz w:val="24"/>
          <w:szCs w:val="24"/>
        </w:rPr>
        <w:t xml:space="preserve"> </w:t>
      </w:r>
      <w:r w:rsidRPr="00E528DE">
        <w:rPr>
          <w:sz w:val="24"/>
          <w:szCs w:val="24"/>
        </w:rPr>
        <w:t xml:space="preserve">- </w:t>
      </w:r>
      <w:r w:rsidRPr="00E528DE">
        <w:rPr>
          <w:b/>
          <w:sz w:val="24"/>
          <w:szCs w:val="24"/>
          <w:lang w:val="en-US"/>
        </w:rPr>
        <w:t>echo</w:t>
      </w:r>
      <w:r w:rsidRPr="00E528DE">
        <w:rPr>
          <w:b/>
          <w:sz w:val="24"/>
          <w:szCs w:val="24"/>
        </w:rPr>
        <w:t xml:space="preserve"> '&lt;</w:t>
      </w:r>
      <w:r w:rsidRPr="00E528DE">
        <w:rPr>
          <w:b/>
          <w:sz w:val="24"/>
          <w:szCs w:val="24"/>
          <w:lang w:val="en-US"/>
        </w:rPr>
        <w:t>br</w:t>
      </w:r>
      <w:r w:rsidRPr="00E528DE">
        <w:rPr>
          <w:b/>
          <w:sz w:val="24"/>
          <w:szCs w:val="24"/>
        </w:rPr>
        <w:t>&gt;</w:t>
      </w:r>
      <w:r w:rsidRPr="00E528DE">
        <w:rPr>
          <w:b/>
          <w:sz w:val="24"/>
          <w:szCs w:val="24"/>
          <w:lang w:val="uk-UA"/>
        </w:rPr>
        <w:t xml:space="preserve">Сумчанам сучасні автобуси 100+ </w:t>
      </w:r>
      <w:r w:rsidRPr="00E528DE">
        <w:rPr>
          <w:b/>
          <w:noProof/>
          <w:sz w:val="24"/>
          <w:szCs w:val="24"/>
          <w:lang w:val="uk-UA"/>
        </w:rPr>
        <w:t>пасажирів'</w:t>
      </w:r>
      <w:r w:rsidRPr="00E528DE">
        <w:rPr>
          <w:b/>
          <w:sz w:val="24"/>
          <w:szCs w:val="24"/>
          <w:lang w:val="uk-UA"/>
        </w:rPr>
        <w:t>;</w:t>
      </w:r>
    </w:p>
    <w:p w:rsidR="00395CEF" w:rsidRPr="00395CEF" w:rsidRDefault="00CF77ED" w:rsidP="00395CEF">
      <w:pPr>
        <w:rPr>
          <w:sz w:val="24"/>
          <w:szCs w:val="24"/>
        </w:rPr>
      </w:pPr>
      <w:r>
        <w:rPr>
          <w:sz w:val="24"/>
          <w:szCs w:val="24"/>
        </w:rPr>
        <w:t>Данный цикл</w:t>
      </w:r>
      <w:r w:rsidR="00395CEF">
        <w:rPr>
          <w:sz w:val="24"/>
          <w:szCs w:val="24"/>
        </w:rPr>
        <w:t xml:space="preserve"> </w:t>
      </w:r>
      <w:r w:rsidR="00395CEF" w:rsidRPr="00395CEF">
        <w:rPr>
          <w:sz w:val="24"/>
          <w:szCs w:val="24"/>
        </w:rPr>
        <w:t>использует</w:t>
      </w:r>
      <w:r w:rsidR="00395CEF">
        <w:rPr>
          <w:sz w:val="24"/>
          <w:szCs w:val="24"/>
        </w:rPr>
        <w:t>ся, чтобы выводить статьи</w:t>
      </w:r>
      <w:r w:rsidR="00395CEF" w:rsidRPr="00395CEF">
        <w:rPr>
          <w:sz w:val="24"/>
          <w:szCs w:val="24"/>
        </w:rPr>
        <w:t xml:space="preserve"> в </w:t>
      </w:r>
      <w:proofErr w:type="gramStart"/>
      <w:r w:rsidR="00395CEF" w:rsidRPr="00395CEF">
        <w:rPr>
          <w:sz w:val="24"/>
          <w:szCs w:val="24"/>
        </w:rPr>
        <w:t>нашем</w:t>
      </w:r>
      <w:proofErr w:type="gramEnd"/>
      <w:r w:rsidR="00395CEF" w:rsidRPr="00395CEF">
        <w:rPr>
          <w:sz w:val="24"/>
          <w:szCs w:val="24"/>
        </w:rPr>
        <w:t xml:space="preserve"> блоге</w:t>
      </w:r>
    </w:p>
    <w:p w:rsidR="00DD518E" w:rsidRPr="00B21E70" w:rsidRDefault="00DD518E" w:rsidP="00DD518E">
      <w:pPr>
        <w:rPr>
          <w:b/>
          <w:color w:val="FF0000"/>
          <w:sz w:val="24"/>
          <w:szCs w:val="24"/>
        </w:rPr>
      </w:pPr>
    </w:p>
    <w:p w:rsidR="000C2A9E" w:rsidRPr="000C2A9E" w:rsidRDefault="00DD518E" w:rsidP="00A44194">
      <w:pPr>
        <w:pStyle w:val="a3"/>
        <w:numPr>
          <w:ilvl w:val="0"/>
          <w:numId w:val="9"/>
        </w:numPr>
        <w:rPr>
          <w:b/>
          <w:color w:val="FF0000"/>
          <w:sz w:val="24"/>
          <w:szCs w:val="24"/>
        </w:rPr>
      </w:pPr>
      <w:r w:rsidRPr="00A44194">
        <w:rPr>
          <w:b/>
          <w:color w:val="FF0000"/>
          <w:sz w:val="24"/>
          <w:szCs w:val="24"/>
          <w:lang w:val="en-US"/>
        </w:rPr>
        <w:t>Foreach</w:t>
      </w:r>
      <w:r w:rsidRPr="00A44194">
        <w:rPr>
          <w:b/>
          <w:color w:val="FF0000"/>
          <w:sz w:val="24"/>
          <w:szCs w:val="24"/>
        </w:rPr>
        <w:t>:</w:t>
      </w:r>
      <w:r w:rsidR="0083295E" w:rsidRPr="00A44194">
        <w:rPr>
          <w:b/>
          <w:color w:val="FF0000"/>
          <w:sz w:val="24"/>
          <w:szCs w:val="24"/>
        </w:rPr>
        <w:t xml:space="preserve"> </w:t>
      </w:r>
      <w:r w:rsidR="0083295E" w:rsidRPr="00A44194">
        <w:rPr>
          <w:color w:val="000000" w:themeColor="text1"/>
          <w:sz w:val="24"/>
          <w:szCs w:val="24"/>
        </w:rPr>
        <w:t xml:space="preserve">необходим для того, чтобы </w:t>
      </w:r>
      <w:r w:rsidR="0083295E" w:rsidRPr="007B26BE">
        <w:rPr>
          <w:b/>
          <w:color w:val="FF0000"/>
          <w:sz w:val="24"/>
          <w:szCs w:val="24"/>
        </w:rPr>
        <w:t>работать с массивом</w:t>
      </w:r>
      <w:r w:rsidR="0083295E" w:rsidRPr="00A44194">
        <w:rPr>
          <w:color w:val="000000" w:themeColor="text1"/>
          <w:sz w:val="24"/>
          <w:szCs w:val="24"/>
        </w:rPr>
        <w:t xml:space="preserve">.  </w:t>
      </w:r>
    </w:p>
    <w:p w:rsidR="00D74747" w:rsidRP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8000"/>
          <w:sz w:val="18"/>
          <w:szCs w:val="18"/>
          <w:lang w:eastAsia="ru-RU"/>
        </w:rPr>
      </w:pPr>
      <w:r w:rsidRPr="00D74747">
        <w:rPr>
          <w:rFonts w:ascii="Verdana" w:eastAsia="Times New Roman" w:hAnsi="Verdana" w:cs="Times New Roman"/>
          <w:b/>
          <w:bCs/>
          <w:color w:val="008000"/>
          <w:sz w:val="18"/>
          <w:szCs w:val="18"/>
          <w:lang w:eastAsia="ru-RU"/>
        </w:rPr>
        <w:t>Цикл перебора массивов foreach</w:t>
      </w:r>
    </w:p>
    <w:p w:rsidR="00D74747" w:rsidRP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D74747">
        <w:rPr>
          <w:rFonts w:ascii="Verdana" w:eastAsia="Times New Roman" w:hAnsi="Verdana" w:cs="Times New Roman"/>
          <w:color w:val="000000"/>
          <w:sz w:val="18"/>
          <w:szCs w:val="18"/>
          <w:lang w:eastAsia="ru-RU"/>
        </w:rPr>
        <w:t>В PHP4 появился еще один специальный тип цикла - </w:t>
      </w:r>
      <w:r w:rsidRPr="00D74747">
        <w:rPr>
          <w:rFonts w:ascii="Verdana" w:eastAsia="Times New Roman" w:hAnsi="Verdana" w:cs="Times New Roman"/>
          <w:b/>
          <w:bCs/>
          <w:color w:val="000000"/>
          <w:sz w:val="18"/>
          <w:szCs w:val="18"/>
          <w:lang w:eastAsia="ru-RU"/>
        </w:rPr>
        <w:t>foreach</w:t>
      </w:r>
      <w:r w:rsidRPr="00D74747">
        <w:rPr>
          <w:rFonts w:ascii="Verdana" w:eastAsia="Times New Roman" w:hAnsi="Verdana" w:cs="Times New Roman"/>
          <w:color w:val="000000"/>
          <w:sz w:val="18"/>
          <w:szCs w:val="18"/>
          <w:lang w:eastAsia="ru-RU"/>
        </w:rPr>
        <w:t>. Данный цикл предназначен специально для </w:t>
      </w:r>
      <w:ins w:id="5" w:author="Unknown">
        <w:r w:rsidRPr="00D74747">
          <w:rPr>
            <w:rFonts w:ascii="Verdana" w:eastAsia="Times New Roman" w:hAnsi="Verdana" w:cs="Times New Roman"/>
            <w:color w:val="000000"/>
            <w:sz w:val="18"/>
            <w:szCs w:val="18"/>
            <w:lang w:eastAsia="ru-RU"/>
          </w:rPr>
          <w:t>перебора массивов</w:t>
        </w:r>
      </w:ins>
      <w:r w:rsidRPr="00D74747">
        <w:rPr>
          <w:rFonts w:ascii="Verdana" w:eastAsia="Times New Roman" w:hAnsi="Verdana" w:cs="Times New Roman"/>
          <w:color w:val="000000"/>
          <w:sz w:val="18"/>
          <w:szCs w:val="18"/>
          <w:lang w:eastAsia="ru-RU"/>
        </w:rPr>
        <w:t>.</w:t>
      </w:r>
    </w:p>
    <w:p w:rsid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r w:rsidRPr="00D74747">
        <w:rPr>
          <w:rFonts w:ascii="Verdana" w:eastAsia="Times New Roman" w:hAnsi="Verdana" w:cs="Times New Roman"/>
          <w:color w:val="000000"/>
          <w:sz w:val="18"/>
          <w:szCs w:val="18"/>
          <w:lang w:eastAsia="ru-RU"/>
        </w:rPr>
        <w:t>Синтаксис цикла </w:t>
      </w:r>
      <w:r w:rsidRPr="00D74747">
        <w:rPr>
          <w:rFonts w:ascii="Verdana" w:eastAsia="Times New Roman" w:hAnsi="Verdana" w:cs="Times New Roman"/>
          <w:b/>
          <w:bCs/>
          <w:color w:val="000000"/>
          <w:sz w:val="18"/>
          <w:szCs w:val="18"/>
          <w:lang w:eastAsia="ru-RU"/>
        </w:rPr>
        <w:t>foreach</w:t>
      </w:r>
      <w:r w:rsidRPr="00D74747">
        <w:rPr>
          <w:rFonts w:ascii="Verdana" w:eastAsia="Times New Roman" w:hAnsi="Verdana" w:cs="Times New Roman"/>
          <w:color w:val="000000"/>
          <w:sz w:val="18"/>
          <w:szCs w:val="18"/>
          <w:lang w:eastAsia="ru-RU"/>
        </w:rPr>
        <w:t> выглядит следующим образом:</w:t>
      </w:r>
    </w:p>
    <w:p w:rsidR="00F72CED" w:rsidRP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Pr="00D74747"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color w:val="000000"/>
          <w:sz w:val="20"/>
          <w:szCs w:val="20"/>
          <w:lang w:eastAsia="ru-RU"/>
        </w:rPr>
      </w:pPr>
      <w:r w:rsidRPr="00D74747">
        <w:rPr>
          <w:rFonts w:ascii="Courier New" w:eastAsia="Times New Roman" w:hAnsi="Courier New" w:cs="Courier New"/>
          <w:color w:val="000000"/>
          <w:sz w:val="20"/>
          <w:szCs w:val="20"/>
          <w:lang w:eastAsia="ru-RU"/>
        </w:rPr>
        <w:t>foreach (массив as $ключ=&gt;$значение)</w:t>
      </w:r>
      <w:r w:rsidRPr="00D74747">
        <w:rPr>
          <w:rFonts w:ascii="Courier New" w:eastAsia="Times New Roman" w:hAnsi="Courier New" w:cs="Courier New"/>
          <w:color w:val="000000"/>
          <w:sz w:val="20"/>
          <w:szCs w:val="20"/>
          <w:lang w:eastAsia="ru-RU"/>
        </w:rPr>
        <w:br/>
        <w:t>команды;</w:t>
      </w:r>
    </w:p>
    <w:p w:rsid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r w:rsidRPr="00D74747">
        <w:rPr>
          <w:rFonts w:ascii="Verdana" w:eastAsia="Times New Roman" w:hAnsi="Verdana" w:cs="Times New Roman"/>
          <w:color w:val="000000"/>
          <w:sz w:val="18"/>
          <w:szCs w:val="18"/>
          <w:lang w:eastAsia="ru-RU"/>
        </w:rPr>
        <w:lastRenderedPageBreak/>
        <w:t>Здесь команды циклически выполняются для каждого элемента массива, при этом очередная пара </w:t>
      </w:r>
      <w:r w:rsidRPr="00D74747">
        <w:rPr>
          <w:rFonts w:ascii="Verdana" w:eastAsia="Times New Roman" w:hAnsi="Verdana" w:cs="Times New Roman"/>
          <w:b/>
          <w:bCs/>
          <w:color w:val="000000"/>
          <w:sz w:val="18"/>
          <w:szCs w:val="18"/>
          <w:lang w:eastAsia="ru-RU"/>
        </w:rPr>
        <w:t>ключ=&gt;значение</w:t>
      </w:r>
      <w:r w:rsidR="00F72CED">
        <w:rPr>
          <w:rFonts w:ascii="Verdana" w:eastAsia="Times New Roman" w:hAnsi="Verdana" w:cs="Times New Roman"/>
          <w:b/>
          <w:bCs/>
          <w:color w:val="000000"/>
          <w:sz w:val="18"/>
          <w:szCs w:val="18"/>
          <w:lang w:val="en-US" w:eastAsia="ru-RU"/>
        </w:rPr>
        <w:t xml:space="preserve"> </w:t>
      </w:r>
      <w:r w:rsidRPr="00D74747">
        <w:rPr>
          <w:rFonts w:ascii="Verdana" w:eastAsia="Times New Roman" w:hAnsi="Verdana" w:cs="Times New Roman"/>
          <w:color w:val="000000"/>
          <w:sz w:val="18"/>
          <w:szCs w:val="18"/>
          <w:lang w:eastAsia="ru-RU"/>
        </w:rPr>
        <w:t>оказывается в переменных </w:t>
      </w:r>
      <w:r w:rsidRPr="00D74747">
        <w:rPr>
          <w:rFonts w:ascii="Verdana" w:eastAsia="Times New Roman" w:hAnsi="Verdana" w:cs="Times New Roman"/>
          <w:b/>
          <w:bCs/>
          <w:color w:val="000000"/>
          <w:sz w:val="18"/>
          <w:szCs w:val="18"/>
          <w:lang w:eastAsia="ru-RU"/>
        </w:rPr>
        <w:t>$ключ</w:t>
      </w:r>
      <w:r w:rsidRPr="00D74747">
        <w:rPr>
          <w:rFonts w:ascii="Verdana" w:eastAsia="Times New Roman" w:hAnsi="Verdana" w:cs="Times New Roman"/>
          <w:color w:val="000000"/>
          <w:sz w:val="18"/>
          <w:szCs w:val="18"/>
          <w:lang w:eastAsia="ru-RU"/>
        </w:rPr>
        <w:t> и </w:t>
      </w:r>
      <w:r w:rsidRPr="00D74747">
        <w:rPr>
          <w:rFonts w:ascii="Verdana" w:eastAsia="Times New Roman" w:hAnsi="Verdana" w:cs="Times New Roman"/>
          <w:b/>
          <w:bCs/>
          <w:color w:val="000000"/>
          <w:sz w:val="18"/>
          <w:szCs w:val="18"/>
          <w:lang w:eastAsia="ru-RU"/>
        </w:rPr>
        <w:t>$значение</w:t>
      </w:r>
      <w:r w:rsidRPr="00D74747">
        <w:rPr>
          <w:rFonts w:ascii="Verdana" w:eastAsia="Times New Roman" w:hAnsi="Verdana" w:cs="Times New Roman"/>
          <w:color w:val="000000"/>
          <w:sz w:val="18"/>
          <w:szCs w:val="18"/>
          <w:lang w:eastAsia="ru-RU"/>
        </w:rPr>
        <w:t>. Приведем пример работы цикла </w:t>
      </w:r>
      <w:r w:rsidRPr="00D74747">
        <w:rPr>
          <w:rFonts w:ascii="Verdana" w:eastAsia="Times New Roman" w:hAnsi="Verdana" w:cs="Times New Roman"/>
          <w:b/>
          <w:bCs/>
          <w:color w:val="000000"/>
          <w:sz w:val="18"/>
          <w:szCs w:val="18"/>
          <w:lang w:eastAsia="ru-RU"/>
        </w:rPr>
        <w:t>foreach</w:t>
      </w:r>
      <w:r w:rsidRPr="00D74747">
        <w:rPr>
          <w:rFonts w:ascii="Verdana" w:eastAsia="Times New Roman" w:hAnsi="Verdana" w:cs="Times New Roman"/>
          <w:color w:val="000000"/>
          <w:sz w:val="18"/>
          <w:szCs w:val="18"/>
          <w:lang w:eastAsia="ru-RU"/>
        </w:rPr>
        <w:t>:</w:t>
      </w:r>
    </w:p>
    <w:p w:rsidR="00F72CED" w:rsidRP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Pr="00D74747"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color w:val="000000"/>
          <w:sz w:val="20"/>
          <w:szCs w:val="20"/>
          <w:lang w:eastAsia="ru-RU"/>
        </w:rPr>
      </w:pPr>
      <w:r w:rsidRPr="00D74747">
        <w:rPr>
          <w:rFonts w:ascii="Courier New" w:eastAsia="Times New Roman" w:hAnsi="Courier New" w:cs="Courier New"/>
          <w:color w:val="008000"/>
          <w:sz w:val="20"/>
          <w:szCs w:val="20"/>
          <w:lang w:eastAsia="ru-RU"/>
        </w:rPr>
        <w:t>&lt;?</w:t>
      </w:r>
      <w:r w:rsidRPr="00D74747">
        <w:rPr>
          <w:rFonts w:ascii="Courier New" w:eastAsia="Times New Roman" w:hAnsi="Courier New" w:cs="Courier New"/>
          <w:color w:val="0000BB"/>
          <w:sz w:val="20"/>
          <w:szCs w:val="20"/>
          <w:lang w:eastAsia="ru-RU"/>
        </w:rPr>
        <w:t>php</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FF0000"/>
          <w:sz w:val="20"/>
          <w:szCs w:val="20"/>
          <w:lang w:eastAsia="ru-RU"/>
        </w:rPr>
        <w:t>"Иванов"</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"Андрей"</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FF0000"/>
          <w:sz w:val="20"/>
          <w:szCs w:val="20"/>
          <w:lang w:eastAsia="ru-RU"/>
        </w:rPr>
        <w:t>"Петров"</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"Борис"</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FF0000"/>
          <w:sz w:val="20"/>
          <w:szCs w:val="20"/>
          <w:lang w:eastAsia="ru-RU"/>
        </w:rPr>
        <w:t>"Волков"</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"Сергей"</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FF0000"/>
          <w:sz w:val="20"/>
          <w:szCs w:val="20"/>
          <w:lang w:eastAsia="ru-RU"/>
        </w:rPr>
        <w:t>"Макаров"</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"Федор"</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00BB"/>
          <w:sz w:val="20"/>
          <w:szCs w:val="20"/>
          <w:lang w:eastAsia="ru-RU"/>
        </w:rPr>
        <w:t>foreach </w:t>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00BB"/>
          <w:sz w:val="20"/>
          <w:szCs w:val="20"/>
          <w:lang w:eastAsia="ru-RU"/>
        </w:rPr>
        <w:t> </w:t>
      </w:r>
      <w:proofErr w:type="spellStart"/>
      <w:r w:rsidRPr="00D74747">
        <w:rPr>
          <w:rFonts w:ascii="Courier New" w:eastAsia="Times New Roman" w:hAnsi="Courier New" w:cs="Courier New"/>
          <w:color w:val="0000BB"/>
          <w:sz w:val="20"/>
          <w:szCs w:val="20"/>
          <w:lang w:eastAsia="ru-RU"/>
        </w:rPr>
        <w:t>as</w:t>
      </w:r>
      <w:proofErr w:type="spellEnd"/>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key</w:t>
      </w:r>
      <w:proofErr w:type="spellEnd"/>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=&gt;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value</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00BB"/>
          <w:sz w:val="20"/>
          <w:szCs w:val="20"/>
          <w:lang w:eastAsia="ru-RU"/>
        </w:rPr>
        <w:t>echo </w:t>
      </w:r>
      <w:r w:rsidRPr="00D74747">
        <w:rPr>
          <w:rFonts w:ascii="Courier New" w:eastAsia="Times New Roman" w:hAnsi="Courier New" w:cs="Courier New"/>
          <w:color w:val="FF0000"/>
          <w:sz w:val="20"/>
          <w:szCs w:val="20"/>
          <w:lang w:eastAsia="ru-RU"/>
        </w:rPr>
        <w:t>"&lt;b&gt;$</w:t>
      </w:r>
      <w:proofErr w:type="spellStart"/>
      <w:r w:rsidRPr="00D74747">
        <w:rPr>
          <w:rFonts w:ascii="Courier New" w:eastAsia="Times New Roman" w:hAnsi="Courier New" w:cs="Courier New"/>
          <w:color w:val="FF0000"/>
          <w:sz w:val="20"/>
          <w:szCs w:val="20"/>
          <w:lang w:eastAsia="ru-RU"/>
        </w:rPr>
        <w:t>value</w:t>
      </w:r>
      <w:proofErr w:type="spellEnd"/>
      <w:r w:rsidRPr="00D74747">
        <w:rPr>
          <w:rFonts w:ascii="Courier New" w:eastAsia="Times New Roman" w:hAnsi="Courier New" w:cs="Courier New"/>
          <w:color w:val="FF0000"/>
          <w:sz w:val="20"/>
          <w:szCs w:val="20"/>
          <w:lang w:eastAsia="ru-RU"/>
        </w:rPr>
        <w:t> $</w:t>
      </w:r>
      <w:proofErr w:type="spellStart"/>
      <w:r w:rsidRPr="00D74747">
        <w:rPr>
          <w:rFonts w:ascii="Courier New" w:eastAsia="Times New Roman" w:hAnsi="Courier New" w:cs="Courier New"/>
          <w:color w:val="FF0000"/>
          <w:sz w:val="20"/>
          <w:szCs w:val="20"/>
          <w:lang w:eastAsia="ru-RU"/>
        </w:rPr>
        <w:t>key</w:t>
      </w:r>
      <w:proofErr w:type="spellEnd"/>
      <w:r w:rsidRPr="00D74747">
        <w:rPr>
          <w:rFonts w:ascii="Courier New" w:eastAsia="Times New Roman" w:hAnsi="Courier New" w:cs="Courier New"/>
          <w:color w:val="FF0000"/>
          <w:sz w:val="20"/>
          <w:szCs w:val="20"/>
          <w:lang w:eastAsia="ru-RU"/>
        </w:rPr>
        <w:t>&lt;/b&gt;&lt;br&gt;"</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?&gt;</w:t>
      </w:r>
    </w:p>
    <w:p w:rsid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r w:rsidRPr="00D74747">
        <w:rPr>
          <w:rFonts w:ascii="Verdana" w:eastAsia="Times New Roman" w:hAnsi="Verdana" w:cs="Times New Roman"/>
          <w:color w:val="000000"/>
          <w:sz w:val="18"/>
          <w:szCs w:val="18"/>
          <w:lang w:eastAsia="ru-RU"/>
        </w:rPr>
        <w:t>Рассмотренный сценарий выводит:</w:t>
      </w:r>
    </w:p>
    <w:p w:rsidR="00F72CED" w:rsidRP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Pr="00D74747"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color w:val="000000"/>
          <w:sz w:val="20"/>
          <w:szCs w:val="20"/>
          <w:lang w:eastAsia="ru-RU"/>
        </w:rPr>
      </w:pPr>
      <w:r w:rsidRPr="00D74747">
        <w:rPr>
          <w:rFonts w:ascii="Courier New" w:eastAsia="Times New Roman" w:hAnsi="Courier New" w:cs="Courier New"/>
          <w:b/>
          <w:bCs/>
          <w:color w:val="000000"/>
          <w:sz w:val="20"/>
          <w:szCs w:val="20"/>
          <w:lang w:eastAsia="ru-RU"/>
        </w:rPr>
        <w:t>Андрей Иванов</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b/>
          <w:bCs/>
          <w:color w:val="000000"/>
          <w:sz w:val="20"/>
          <w:szCs w:val="20"/>
          <w:lang w:eastAsia="ru-RU"/>
        </w:rPr>
        <w:t>Борис Петров</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b/>
          <w:bCs/>
          <w:color w:val="000000"/>
          <w:sz w:val="20"/>
          <w:szCs w:val="20"/>
          <w:lang w:eastAsia="ru-RU"/>
        </w:rPr>
        <w:t>Сергей Волков</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b/>
          <w:bCs/>
          <w:color w:val="000000"/>
          <w:sz w:val="20"/>
          <w:szCs w:val="20"/>
          <w:lang w:eastAsia="ru-RU"/>
        </w:rPr>
        <w:t>Федор Макаров</w:t>
      </w:r>
    </w:p>
    <w:p w:rsid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P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D74747">
        <w:rPr>
          <w:rFonts w:ascii="Verdana" w:eastAsia="Times New Roman" w:hAnsi="Verdana" w:cs="Times New Roman"/>
          <w:color w:val="000000"/>
          <w:sz w:val="18"/>
          <w:szCs w:val="18"/>
          <w:lang w:eastAsia="ru-RU"/>
        </w:rPr>
        <w:t>У цикла </w:t>
      </w:r>
      <w:r w:rsidRPr="00D74747">
        <w:rPr>
          <w:rFonts w:ascii="Verdana" w:eastAsia="Times New Roman" w:hAnsi="Verdana" w:cs="Times New Roman"/>
          <w:b/>
          <w:bCs/>
          <w:color w:val="000000"/>
          <w:sz w:val="18"/>
          <w:szCs w:val="18"/>
          <w:lang w:eastAsia="ru-RU"/>
        </w:rPr>
        <w:t>foreach</w:t>
      </w:r>
      <w:r w:rsidRPr="00D74747">
        <w:rPr>
          <w:rFonts w:ascii="Verdana" w:eastAsia="Times New Roman" w:hAnsi="Verdana" w:cs="Times New Roman"/>
          <w:color w:val="000000"/>
          <w:sz w:val="18"/>
          <w:szCs w:val="18"/>
          <w:lang w:eastAsia="ru-RU"/>
        </w:rPr>
        <w:t> имеется и другая форма записи, которую следует применять, когда нас не интересует значение ключа очередного элемента. Выглядит она так:</w:t>
      </w:r>
    </w:p>
    <w:p w:rsidR="00D74747" w:rsidRPr="00F72CED" w:rsidRDefault="00D74747" w:rsidP="00F72CED">
      <w:pPr>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left="360" w:right="75"/>
        <w:rPr>
          <w:rFonts w:ascii="Verdana" w:eastAsia="Times New Roman" w:hAnsi="Verdana" w:cs="Times New Roman"/>
          <w:color w:val="000000"/>
          <w:sz w:val="20"/>
          <w:szCs w:val="20"/>
          <w:lang w:eastAsia="ru-RU"/>
        </w:rPr>
      </w:pPr>
      <w:r w:rsidRPr="00F72CED">
        <w:rPr>
          <w:rFonts w:ascii="Courier New" w:eastAsia="Times New Roman" w:hAnsi="Courier New" w:cs="Courier New"/>
          <w:color w:val="000000"/>
          <w:sz w:val="20"/>
          <w:szCs w:val="20"/>
          <w:lang w:eastAsia="ru-RU"/>
        </w:rPr>
        <w:t>foreach (массив as $значение)</w:t>
      </w:r>
      <w:r w:rsidRPr="00F72CED">
        <w:rPr>
          <w:rFonts w:ascii="Courier New" w:eastAsia="Times New Roman" w:hAnsi="Courier New" w:cs="Courier New"/>
          <w:color w:val="000000"/>
          <w:sz w:val="20"/>
          <w:szCs w:val="20"/>
          <w:lang w:eastAsia="ru-RU"/>
        </w:rPr>
        <w:br/>
        <w:t>команды;</w:t>
      </w:r>
    </w:p>
    <w:p w:rsidR="00D74747" w:rsidRDefault="00D74747"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r w:rsidRPr="00D74747">
        <w:rPr>
          <w:rFonts w:ascii="Verdana" w:eastAsia="Times New Roman" w:hAnsi="Verdana" w:cs="Times New Roman"/>
          <w:color w:val="000000"/>
          <w:sz w:val="18"/>
          <w:szCs w:val="18"/>
          <w:lang w:eastAsia="ru-RU"/>
        </w:rPr>
        <w:t>В этом случае доступно лишь </w:t>
      </w:r>
      <w:ins w:id="6" w:author="Unknown">
        <w:r w:rsidRPr="00D74747">
          <w:rPr>
            <w:rFonts w:ascii="Verdana" w:eastAsia="Times New Roman" w:hAnsi="Verdana" w:cs="Times New Roman"/>
            <w:color w:val="000000"/>
            <w:sz w:val="18"/>
            <w:szCs w:val="18"/>
            <w:lang w:eastAsia="ru-RU"/>
          </w:rPr>
          <w:t>значение</w:t>
        </w:r>
      </w:ins>
      <w:r w:rsidRPr="00D74747">
        <w:rPr>
          <w:rFonts w:ascii="Verdana" w:eastAsia="Times New Roman" w:hAnsi="Verdana" w:cs="Times New Roman"/>
          <w:color w:val="000000"/>
          <w:sz w:val="18"/>
          <w:szCs w:val="18"/>
          <w:lang w:eastAsia="ru-RU"/>
        </w:rPr>
        <w:t> очередного элемента массива, но не его ключ. Это может быть полезно, например, для работы с массивами-списками:</w:t>
      </w:r>
    </w:p>
    <w:p w:rsidR="00F72CED" w:rsidRPr="00F72CED" w:rsidRDefault="00F72CED" w:rsidP="00F72CED">
      <w:pPr>
        <w:pStyle w:val="a3"/>
        <w:shd w:val="clear" w:color="auto" w:fill="F7F7F7"/>
        <w:spacing w:before="100" w:beforeAutospacing="1" w:after="100" w:afterAutospacing="1" w:line="255" w:lineRule="atLeast"/>
        <w:rPr>
          <w:rFonts w:ascii="Verdana" w:eastAsia="Times New Roman" w:hAnsi="Verdana" w:cs="Times New Roman"/>
          <w:color w:val="000000"/>
          <w:sz w:val="18"/>
          <w:szCs w:val="18"/>
          <w:lang w:val="en-US" w:eastAsia="ru-RU"/>
        </w:rPr>
      </w:pPr>
    </w:p>
    <w:p w:rsidR="00D74747" w:rsidRPr="00D74747" w:rsidRDefault="00D74747" w:rsidP="00F72CED">
      <w:pPr>
        <w:pStyle w:val="a3"/>
        <w:pBdr>
          <w:top w:val="single" w:sz="6" w:space="4" w:color="000066"/>
          <w:left w:val="single" w:sz="6" w:space="7" w:color="000066"/>
          <w:bottom w:val="single" w:sz="6" w:space="4" w:color="000066"/>
          <w:right w:val="single" w:sz="6" w:space="4" w:color="000066"/>
        </w:pBdr>
        <w:shd w:val="clear" w:color="auto" w:fill="E6F3F9"/>
        <w:spacing w:before="75" w:after="75" w:line="255" w:lineRule="atLeast"/>
        <w:ind w:right="75"/>
        <w:rPr>
          <w:rFonts w:ascii="Verdana" w:eastAsia="Times New Roman" w:hAnsi="Verdana" w:cs="Times New Roman"/>
          <w:color w:val="000000"/>
          <w:sz w:val="20"/>
          <w:szCs w:val="20"/>
          <w:lang w:eastAsia="ru-RU"/>
        </w:rPr>
      </w:pPr>
      <w:r w:rsidRPr="00D74747">
        <w:rPr>
          <w:rFonts w:ascii="Courier New" w:eastAsia="Times New Roman" w:hAnsi="Courier New" w:cs="Courier New"/>
          <w:color w:val="008000"/>
          <w:sz w:val="20"/>
          <w:szCs w:val="20"/>
          <w:lang w:eastAsia="ru-RU"/>
        </w:rPr>
        <w:t>&lt;?</w:t>
      </w:r>
      <w:r w:rsidRPr="00D74747">
        <w:rPr>
          <w:rFonts w:ascii="Courier New" w:eastAsia="Times New Roman" w:hAnsi="Courier New" w:cs="Courier New"/>
          <w:color w:val="0000BB"/>
          <w:sz w:val="20"/>
          <w:szCs w:val="20"/>
          <w:lang w:eastAsia="ru-RU"/>
        </w:rPr>
        <w:t>php</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"Андрей"</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"Борис"</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"Сергей"</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FF0000"/>
          <w:sz w:val="20"/>
          <w:szCs w:val="20"/>
          <w:lang w:eastAsia="ru-RU"/>
        </w:rPr>
        <w:t>"Федор"</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00BB"/>
          <w:sz w:val="20"/>
          <w:szCs w:val="20"/>
          <w:lang w:eastAsia="ru-RU"/>
        </w:rPr>
        <w:t>foreach </w:t>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names</w:t>
      </w:r>
      <w:proofErr w:type="spellEnd"/>
      <w:r w:rsidRPr="00D74747">
        <w:rPr>
          <w:rFonts w:ascii="Courier New" w:eastAsia="Times New Roman" w:hAnsi="Courier New" w:cs="Courier New"/>
          <w:color w:val="0000BB"/>
          <w:sz w:val="20"/>
          <w:szCs w:val="20"/>
          <w:lang w:eastAsia="ru-RU"/>
        </w:rPr>
        <w:t> </w:t>
      </w:r>
      <w:proofErr w:type="spellStart"/>
      <w:r w:rsidRPr="00D74747">
        <w:rPr>
          <w:rFonts w:ascii="Courier New" w:eastAsia="Times New Roman" w:hAnsi="Courier New" w:cs="Courier New"/>
          <w:color w:val="0000BB"/>
          <w:sz w:val="20"/>
          <w:szCs w:val="20"/>
          <w:lang w:eastAsia="ru-RU"/>
        </w:rPr>
        <w:t>as</w:t>
      </w:r>
      <w:proofErr w:type="spellEnd"/>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proofErr w:type="spellStart"/>
      <w:r w:rsidRPr="00D74747">
        <w:rPr>
          <w:rFonts w:ascii="Courier New" w:eastAsia="Times New Roman" w:hAnsi="Courier New" w:cs="Courier New"/>
          <w:color w:val="0000BB"/>
          <w:sz w:val="20"/>
          <w:szCs w:val="20"/>
          <w:lang w:eastAsia="ru-RU"/>
        </w:rPr>
        <w:t>value</w:t>
      </w:r>
      <w:proofErr w:type="spellEnd"/>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BB"/>
          <w:sz w:val="20"/>
          <w:szCs w:val="20"/>
          <w:lang w:eastAsia="ru-RU"/>
        </w:rPr>
        <w:t> </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00BB"/>
          <w:sz w:val="20"/>
          <w:szCs w:val="20"/>
          <w:lang w:eastAsia="ru-RU"/>
        </w:rPr>
        <w:t>echo </w:t>
      </w:r>
      <w:r w:rsidRPr="00D74747">
        <w:rPr>
          <w:rFonts w:ascii="Courier New" w:eastAsia="Times New Roman" w:hAnsi="Courier New" w:cs="Courier New"/>
          <w:color w:val="FF0000"/>
          <w:sz w:val="20"/>
          <w:szCs w:val="20"/>
          <w:lang w:eastAsia="ru-RU"/>
        </w:rPr>
        <w:t>"&lt;b&gt;$</w:t>
      </w:r>
      <w:proofErr w:type="spellStart"/>
      <w:r w:rsidRPr="00D74747">
        <w:rPr>
          <w:rFonts w:ascii="Courier New" w:eastAsia="Times New Roman" w:hAnsi="Courier New" w:cs="Courier New"/>
          <w:color w:val="FF0000"/>
          <w:sz w:val="20"/>
          <w:szCs w:val="20"/>
          <w:lang w:eastAsia="ru-RU"/>
        </w:rPr>
        <w:t>value</w:t>
      </w:r>
      <w:proofErr w:type="spellEnd"/>
      <w:r w:rsidRPr="00D74747">
        <w:rPr>
          <w:rFonts w:ascii="Courier New" w:eastAsia="Times New Roman" w:hAnsi="Courier New" w:cs="Courier New"/>
          <w:color w:val="FF0000"/>
          <w:sz w:val="20"/>
          <w:szCs w:val="20"/>
          <w:lang w:eastAsia="ru-RU"/>
        </w:rPr>
        <w:t>&lt;/b&gt;&lt;br&gt;"</w:t>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w:t>
      </w:r>
      <w:r w:rsidRPr="00D74747">
        <w:rPr>
          <w:rFonts w:ascii="Courier New" w:eastAsia="Times New Roman" w:hAnsi="Courier New" w:cs="Courier New"/>
          <w:color w:val="000000"/>
          <w:sz w:val="20"/>
          <w:szCs w:val="20"/>
          <w:lang w:eastAsia="ru-RU"/>
        </w:rPr>
        <w:br/>
      </w:r>
      <w:r w:rsidRPr="00D74747">
        <w:rPr>
          <w:rFonts w:ascii="Courier New" w:eastAsia="Times New Roman" w:hAnsi="Courier New" w:cs="Courier New"/>
          <w:color w:val="008000"/>
          <w:sz w:val="20"/>
          <w:szCs w:val="20"/>
          <w:lang w:eastAsia="ru-RU"/>
        </w:rPr>
        <w:t>?&gt;</w:t>
      </w:r>
    </w:p>
    <w:p w:rsidR="00557241" w:rsidRDefault="00557241" w:rsidP="000C2A9E">
      <w:pPr>
        <w:pStyle w:val="a3"/>
        <w:rPr>
          <w:b/>
          <w:color w:val="FF0000"/>
          <w:sz w:val="24"/>
          <w:szCs w:val="24"/>
        </w:rPr>
      </w:pPr>
    </w:p>
    <w:p w:rsidR="00DD518E" w:rsidRDefault="00557241" w:rsidP="000C2A9E">
      <w:pPr>
        <w:pStyle w:val="a3"/>
        <w:rPr>
          <w:color w:val="000000" w:themeColor="text1"/>
          <w:sz w:val="24"/>
          <w:szCs w:val="24"/>
        </w:rPr>
      </w:pPr>
      <w:r w:rsidRPr="00557241">
        <w:rPr>
          <w:b/>
          <w:color w:val="FF0000"/>
          <w:sz w:val="24"/>
          <w:szCs w:val="24"/>
        </w:rPr>
        <w:t>3.1)</w:t>
      </w:r>
      <w:r w:rsidRPr="00557241">
        <w:rPr>
          <w:color w:val="FF0000"/>
          <w:sz w:val="24"/>
          <w:szCs w:val="24"/>
        </w:rPr>
        <w:t xml:space="preserve"> </w:t>
      </w:r>
      <w:r w:rsidR="0083295E" w:rsidRPr="00A44194">
        <w:rPr>
          <w:color w:val="000000" w:themeColor="text1"/>
          <w:sz w:val="24"/>
          <w:szCs w:val="24"/>
        </w:rPr>
        <w:t xml:space="preserve">Например, </w:t>
      </w:r>
      <w:r w:rsidR="000C2A9E">
        <w:rPr>
          <w:color w:val="000000" w:themeColor="text1"/>
          <w:sz w:val="24"/>
          <w:szCs w:val="24"/>
        </w:rPr>
        <w:t xml:space="preserve">нам нужно </w:t>
      </w:r>
      <w:r w:rsidR="0083295E" w:rsidRPr="0006133E">
        <w:rPr>
          <w:b/>
          <w:color w:val="FF0000"/>
          <w:sz w:val="24"/>
          <w:szCs w:val="24"/>
        </w:rPr>
        <w:t>вывести на экран содержимое массива</w:t>
      </w:r>
      <w:r w:rsidR="00A44194" w:rsidRPr="0006133E">
        <w:rPr>
          <w:b/>
          <w:color w:val="FF0000"/>
          <w:sz w:val="24"/>
          <w:szCs w:val="24"/>
        </w:rPr>
        <w:t xml:space="preserve"> </w:t>
      </w:r>
      <w:r w:rsidR="003767B3">
        <w:rPr>
          <w:b/>
          <w:color w:val="FF0000"/>
          <w:sz w:val="24"/>
          <w:szCs w:val="24"/>
        </w:rPr>
        <w:t xml:space="preserve">(его элементов) </w:t>
      </w:r>
      <w:r w:rsidR="00A44194" w:rsidRPr="0006133E">
        <w:rPr>
          <w:b/>
          <w:color w:val="FF0000"/>
          <w:sz w:val="24"/>
          <w:szCs w:val="24"/>
        </w:rPr>
        <w:t>полностью</w:t>
      </w:r>
      <w:r w:rsidR="0083295E" w:rsidRPr="0006133E">
        <w:rPr>
          <w:b/>
          <w:color w:val="FF0000"/>
          <w:sz w:val="24"/>
          <w:szCs w:val="24"/>
        </w:rPr>
        <w:t>:</w:t>
      </w:r>
    </w:p>
    <w:p w:rsidR="000C2A9E" w:rsidRPr="007B26BE" w:rsidRDefault="000C2A9E" w:rsidP="000C2A9E">
      <w:pPr>
        <w:pStyle w:val="a3"/>
        <w:rPr>
          <w:b/>
          <w:color w:val="FF0000"/>
          <w:sz w:val="24"/>
          <w:szCs w:val="24"/>
        </w:rPr>
      </w:pP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$bus_Bogdan = </w:t>
      </w:r>
      <w:r w:rsidRPr="000C2A9E">
        <w:rPr>
          <w:b/>
          <w:color w:val="FF0000"/>
          <w:sz w:val="24"/>
          <w:szCs w:val="24"/>
          <w:lang w:val="en-US"/>
        </w:rPr>
        <w:t>array</w:t>
      </w:r>
      <w:r w:rsidRPr="000C2A9E">
        <w:rPr>
          <w:b/>
          <w:color w:val="000000" w:themeColor="text1"/>
          <w:sz w:val="24"/>
          <w:szCs w:val="24"/>
          <w:lang w:val="en-US"/>
        </w:rPr>
        <w:t xml:space="preserve"> (</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'Type of engine:' =&gt; 'diesel (Euro-5)',</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'Transmission type:' </w:t>
      </w:r>
      <w:proofErr w:type="gramStart"/>
      <w:r w:rsidRPr="000C2A9E">
        <w:rPr>
          <w:b/>
          <w:color w:val="000000" w:themeColor="text1"/>
          <w:sz w:val="24"/>
          <w:szCs w:val="24"/>
          <w:lang w:val="en-US"/>
        </w:rPr>
        <w:t>=</w:t>
      </w:r>
      <w:proofErr w:type="gramEnd"/>
      <w:r w:rsidRPr="000C2A9E">
        <w:rPr>
          <w:b/>
          <w:color w:val="000000" w:themeColor="text1"/>
          <w:sz w:val="24"/>
          <w:szCs w:val="24"/>
          <w:lang w:val="en-US"/>
        </w:rPr>
        <w:t>&gt; 'automatic',</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'Max speed at full load, km / h:' =&gt; 60,</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'Type of floor:' </w:t>
      </w:r>
      <w:proofErr w:type="gramStart"/>
      <w:r w:rsidRPr="000C2A9E">
        <w:rPr>
          <w:b/>
          <w:color w:val="000000" w:themeColor="text1"/>
          <w:sz w:val="24"/>
          <w:szCs w:val="24"/>
          <w:lang w:val="en-US"/>
        </w:rPr>
        <w:t>=</w:t>
      </w:r>
      <w:proofErr w:type="gramEnd"/>
      <w:r w:rsidRPr="000C2A9E">
        <w:rPr>
          <w:b/>
          <w:color w:val="000000" w:themeColor="text1"/>
          <w:sz w:val="24"/>
          <w:szCs w:val="24"/>
          <w:lang w:val="en-US"/>
        </w:rPr>
        <w:t>&gt; 'low-floor',</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'Air conditioner availability:' =&gt; false</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w:t>
      </w:r>
    </w:p>
    <w:p w:rsidR="000C2A9E" w:rsidRPr="000C2A9E" w:rsidRDefault="000C2A9E" w:rsidP="000C2A9E">
      <w:pPr>
        <w:pStyle w:val="a3"/>
        <w:rPr>
          <w:b/>
          <w:color w:val="000000" w:themeColor="text1"/>
          <w:sz w:val="24"/>
          <w:szCs w:val="24"/>
          <w:lang w:val="en-US"/>
        </w:rPr>
      </w:pPr>
      <w:r w:rsidRPr="000C2A9E">
        <w:rPr>
          <w:b/>
          <w:color w:val="FF0000"/>
          <w:sz w:val="24"/>
          <w:szCs w:val="24"/>
          <w:lang w:val="en-US"/>
        </w:rPr>
        <w:t xml:space="preserve">               foreach</w:t>
      </w:r>
      <w:r w:rsidRPr="000C2A9E">
        <w:rPr>
          <w:b/>
          <w:color w:val="000000" w:themeColor="text1"/>
          <w:sz w:val="24"/>
          <w:szCs w:val="24"/>
          <w:lang w:val="en-US"/>
        </w:rPr>
        <w:t xml:space="preserve">($bus_Bogdan </w:t>
      </w:r>
      <w:r w:rsidRPr="00466BCF">
        <w:rPr>
          <w:b/>
          <w:color w:val="FF0000"/>
          <w:sz w:val="24"/>
          <w:szCs w:val="24"/>
          <w:lang w:val="en-US"/>
        </w:rPr>
        <w:t>as</w:t>
      </w:r>
      <w:r w:rsidRPr="000C2A9E">
        <w:rPr>
          <w:b/>
          <w:color w:val="000000" w:themeColor="text1"/>
          <w:sz w:val="24"/>
          <w:szCs w:val="24"/>
          <w:lang w:val="en-US"/>
        </w:rPr>
        <w:t xml:space="preserve"> $full_content_array){</w:t>
      </w:r>
    </w:p>
    <w:p w:rsidR="000C2A9E" w:rsidRPr="000C2A9E" w:rsidRDefault="000C2A9E" w:rsidP="000C2A9E">
      <w:pPr>
        <w:pStyle w:val="a3"/>
        <w:rPr>
          <w:b/>
          <w:color w:val="000000" w:themeColor="text1"/>
          <w:sz w:val="24"/>
          <w:szCs w:val="24"/>
          <w:lang w:val="en-US"/>
        </w:rPr>
      </w:pPr>
      <w:r w:rsidRPr="000C2A9E">
        <w:rPr>
          <w:b/>
          <w:color w:val="000000" w:themeColor="text1"/>
          <w:sz w:val="24"/>
          <w:szCs w:val="24"/>
          <w:lang w:val="en-US"/>
        </w:rPr>
        <w:t xml:space="preserve">                   echo '&lt;br&gt;'. $full_content_array;</w:t>
      </w:r>
    </w:p>
    <w:p w:rsidR="007B26BE" w:rsidRDefault="000C2A9E" w:rsidP="000C2A9E">
      <w:pPr>
        <w:pStyle w:val="a3"/>
        <w:rPr>
          <w:b/>
          <w:color w:val="000000" w:themeColor="text1"/>
          <w:sz w:val="24"/>
          <w:szCs w:val="24"/>
        </w:rPr>
      </w:pPr>
      <w:r w:rsidRPr="000C2A9E">
        <w:rPr>
          <w:b/>
          <w:color w:val="000000" w:themeColor="text1"/>
          <w:sz w:val="24"/>
          <w:szCs w:val="24"/>
          <w:lang w:val="en-US"/>
        </w:rPr>
        <w:lastRenderedPageBreak/>
        <w:t xml:space="preserve">               </w:t>
      </w:r>
      <w:r w:rsidRPr="000C2A9E">
        <w:rPr>
          <w:b/>
          <w:color w:val="000000" w:themeColor="text1"/>
          <w:sz w:val="24"/>
          <w:szCs w:val="24"/>
        </w:rPr>
        <w:t>}</w:t>
      </w:r>
    </w:p>
    <w:p w:rsidR="0006133E" w:rsidRDefault="0006133E" w:rsidP="000C2A9E">
      <w:pPr>
        <w:pStyle w:val="a3"/>
        <w:rPr>
          <w:color w:val="000000" w:themeColor="text1"/>
          <w:sz w:val="24"/>
          <w:szCs w:val="24"/>
        </w:rPr>
      </w:pPr>
    </w:p>
    <w:p w:rsidR="000C2A9E" w:rsidRPr="0006133E" w:rsidRDefault="000C2A9E" w:rsidP="000C2A9E">
      <w:pPr>
        <w:pStyle w:val="a3"/>
        <w:rPr>
          <w:color w:val="000000" w:themeColor="text1"/>
          <w:sz w:val="24"/>
          <w:szCs w:val="24"/>
          <w:lang w:val="en-US"/>
        </w:rPr>
      </w:pPr>
      <w:r w:rsidRPr="0006133E">
        <w:rPr>
          <w:color w:val="000000" w:themeColor="text1"/>
          <w:sz w:val="24"/>
          <w:szCs w:val="24"/>
        </w:rPr>
        <w:t>Выведет</w:t>
      </w:r>
      <w:r w:rsidRPr="0006133E">
        <w:rPr>
          <w:color w:val="000000" w:themeColor="text1"/>
          <w:sz w:val="24"/>
          <w:szCs w:val="24"/>
          <w:lang w:val="en-US"/>
        </w:rPr>
        <w:t>:</w:t>
      </w:r>
    </w:p>
    <w:p w:rsidR="00A44194" w:rsidRPr="000C2A9E" w:rsidRDefault="00A44194" w:rsidP="00A44194">
      <w:pPr>
        <w:pStyle w:val="a3"/>
        <w:rPr>
          <w:b/>
          <w:color w:val="FF0000"/>
          <w:sz w:val="24"/>
          <w:szCs w:val="24"/>
          <w:lang w:val="en-US"/>
        </w:rPr>
      </w:pPr>
    </w:p>
    <w:p w:rsidR="00A44194" w:rsidRPr="007C796A" w:rsidRDefault="000C2A9E" w:rsidP="00A44194">
      <w:pPr>
        <w:pStyle w:val="a3"/>
        <w:rPr>
          <w:color w:val="F5F5F5"/>
          <w:sz w:val="27"/>
          <w:szCs w:val="27"/>
          <w:shd w:val="clear" w:color="auto" w:fill="808080"/>
          <w:lang w:val="en-US"/>
        </w:rPr>
      </w:pPr>
      <w:proofErr w:type="gramStart"/>
      <w:r w:rsidRPr="000C2A9E">
        <w:rPr>
          <w:color w:val="F5F5F5"/>
          <w:sz w:val="27"/>
          <w:szCs w:val="27"/>
          <w:shd w:val="clear" w:color="auto" w:fill="808080"/>
          <w:lang w:val="en-US"/>
        </w:rPr>
        <w:t>diesel</w:t>
      </w:r>
      <w:proofErr w:type="gramEnd"/>
      <w:r w:rsidRPr="000C2A9E">
        <w:rPr>
          <w:color w:val="F5F5F5"/>
          <w:sz w:val="27"/>
          <w:szCs w:val="27"/>
          <w:shd w:val="clear" w:color="auto" w:fill="808080"/>
          <w:lang w:val="en-US"/>
        </w:rPr>
        <w:t xml:space="preserve"> (Euro-5)</w:t>
      </w:r>
      <w:r w:rsidRPr="000C2A9E">
        <w:rPr>
          <w:color w:val="F5F5F5"/>
          <w:sz w:val="27"/>
          <w:szCs w:val="27"/>
          <w:lang w:val="en-US"/>
        </w:rPr>
        <w:br/>
      </w:r>
      <w:r w:rsidRPr="000C2A9E">
        <w:rPr>
          <w:color w:val="F5F5F5"/>
          <w:sz w:val="27"/>
          <w:szCs w:val="27"/>
          <w:shd w:val="clear" w:color="auto" w:fill="808080"/>
          <w:lang w:val="en-US"/>
        </w:rPr>
        <w:t>automatic</w:t>
      </w:r>
      <w:r w:rsidRPr="000C2A9E">
        <w:rPr>
          <w:color w:val="F5F5F5"/>
          <w:sz w:val="27"/>
          <w:szCs w:val="27"/>
          <w:lang w:val="en-US"/>
        </w:rPr>
        <w:br/>
      </w:r>
      <w:r w:rsidRPr="000C2A9E">
        <w:rPr>
          <w:color w:val="F5F5F5"/>
          <w:sz w:val="27"/>
          <w:szCs w:val="27"/>
          <w:shd w:val="clear" w:color="auto" w:fill="808080"/>
          <w:lang w:val="en-US"/>
        </w:rPr>
        <w:t>60</w:t>
      </w:r>
      <w:r w:rsidRPr="000C2A9E">
        <w:rPr>
          <w:color w:val="F5F5F5"/>
          <w:sz w:val="27"/>
          <w:szCs w:val="27"/>
          <w:lang w:val="en-US"/>
        </w:rPr>
        <w:br/>
      </w:r>
      <w:r w:rsidRPr="000C2A9E">
        <w:rPr>
          <w:color w:val="F5F5F5"/>
          <w:sz w:val="27"/>
          <w:szCs w:val="27"/>
          <w:shd w:val="clear" w:color="auto" w:fill="808080"/>
          <w:lang w:val="en-US"/>
        </w:rPr>
        <w:t>low-floor</w:t>
      </w:r>
      <w:r w:rsidRPr="000C2A9E">
        <w:rPr>
          <w:color w:val="F5F5F5"/>
          <w:sz w:val="27"/>
          <w:szCs w:val="27"/>
          <w:lang w:val="en-US"/>
        </w:rPr>
        <w:br/>
      </w:r>
      <w:r w:rsidRPr="000C2A9E">
        <w:rPr>
          <w:color w:val="F5F5F5"/>
          <w:sz w:val="27"/>
          <w:szCs w:val="27"/>
          <w:shd w:val="clear" w:color="auto" w:fill="808080"/>
          <w:lang w:val="en-US"/>
        </w:rPr>
        <w:t>1</w:t>
      </w:r>
    </w:p>
    <w:p w:rsidR="000C2A9E" w:rsidRPr="007C796A" w:rsidRDefault="000C2A9E" w:rsidP="00A44194">
      <w:pPr>
        <w:pStyle w:val="a3"/>
        <w:rPr>
          <w:color w:val="F5F5F5"/>
          <w:sz w:val="27"/>
          <w:szCs w:val="27"/>
          <w:shd w:val="clear" w:color="auto" w:fill="808080"/>
          <w:lang w:val="en-US"/>
        </w:rPr>
      </w:pPr>
    </w:p>
    <w:p w:rsidR="00466BCF" w:rsidRDefault="000C2A9E" w:rsidP="000C2A9E">
      <w:pPr>
        <w:pStyle w:val="a3"/>
        <w:rPr>
          <w:sz w:val="24"/>
          <w:szCs w:val="24"/>
        </w:rPr>
      </w:pPr>
      <w:r>
        <w:rPr>
          <w:sz w:val="24"/>
          <w:szCs w:val="24"/>
        </w:rPr>
        <w:t>Тоесть, с новой</w:t>
      </w:r>
      <w:r w:rsidR="00466BCF">
        <w:rPr>
          <w:sz w:val="24"/>
          <w:szCs w:val="24"/>
        </w:rPr>
        <w:t xml:space="preserve"> строки будут выводиться все значения</w:t>
      </w:r>
      <w:r>
        <w:rPr>
          <w:sz w:val="24"/>
          <w:szCs w:val="24"/>
        </w:rPr>
        <w:t xml:space="preserve"> массива по порядку благодаря конструкции</w:t>
      </w:r>
      <w:r w:rsidR="00466BCF">
        <w:rPr>
          <w:sz w:val="24"/>
          <w:szCs w:val="24"/>
        </w:rPr>
        <w:t>:</w:t>
      </w:r>
      <w:r>
        <w:rPr>
          <w:sz w:val="24"/>
          <w:szCs w:val="24"/>
        </w:rPr>
        <w:t xml:space="preserve"> </w:t>
      </w:r>
    </w:p>
    <w:p w:rsidR="000C2A9E" w:rsidRPr="00466BCF" w:rsidRDefault="00466BCF" w:rsidP="000C2A9E">
      <w:pPr>
        <w:pStyle w:val="a3"/>
        <w:rPr>
          <w:b/>
          <w:color w:val="000000" w:themeColor="text1"/>
          <w:sz w:val="24"/>
          <w:szCs w:val="24"/>
          <w:lang w:val="en-US"/>
        </w:rPr>
      </w:pPr>
      <w:r w:rsidRPr="000C2A9E">
        <w:rPr>
          <w:b/>
          <w:color w:val="FF0000"/>
          <w:sz w:val="24"/>
          <w:szCs w:val="24"/>
          <w:lang w:val="en-US"/>
        </w:rPr>
        <w:t>foreach</w:t>
      </w:r>
      <w:r w:rsidRPr="00466BCF">
        <w:rPr>
          <w:b/>
          <w:color w:val="000000" w:themeColor="text1"/>
          <w:sz w:val="24"/>
          <w:szCs w:val="24"/>
          <w:lang w:val="en-US"/>
        </w:rPr>
        <w:t xml:space="preserve"> (</w:t>
      </w:r>
      <w:r w:rsidR="000C2A9E" w:rsidRPr="00466BCF">
        <w:rPr>
          <w:b/>
          <w:color w:val="000000" w:themeColor="text1"/>
          <w:sz w:val="24"/>
          <w:szCs w:val="24"/>
          <w:lang w:val="en-US"/>
        </w:rPr>
        <w:t>$</w:t>
      </w:r>
      <w:r w:rsidR="000C2A9E" w:rsidRPr="000C2A9E">
        <w:rPr>
          <w:b/>
          <w:color w:val="000000" w:themeColor="text1"/>
          <w:sz w:val="24"/>
          <w:szCs w:val="24"/>
          <w:lang w:val="en-US"/>
        </w:rPr>
        <w:t>bus</w:t>
      </w:r>
      <w:r w:rsidR="000C2A9E" w:rsidRPr="00466BCF">
        <w:rPr>
          <w:b/>
          <w:color w:val="000000" w:themeColor="text1"/>
          <w:sz w:val="24"/>
          <w:szCs w:val="24"/>
          <w:lang w:val="en-US"/>
        </w:rPr>
        <w:t>_</w:t>
      </w:r>
      <w:r w:rsidR="000C2A9E" w:rsidRPr="000C2A9E">
        <w:rPr>
          <w:b/>
          <w:color w:val="000000" w:themeColor="text1"/>
          <w:sz w:val="24"/>
          <w:szCs w:val="24"/>
          <w:lang w:val="en-US"/>
        </w:rPr>
        <w:t>Bogdan</w:t>
      </w:r>
      <w:r w:rsidR="000C2A9E" w:rsidRPr="00466BCF">
        <w:rPr>
          <w:b/>
          <w:color w:val="000000" w:themeColor="text1"/>
          <w:sz w:val="24"/>
          <w:szCs w:val="24"/>
          <w:lang w:val="en-US"/>
        </w:rPr>
        <w:t xml:space="preserve"> </w:t>
      </w:r>
      <w:r w:rsidR="000C2A9E" w:rsidRPr="00466BCF">
        <w:rPr>
          <w:b/>
          <w:color w:val="FF0000"/>
          <w:sz w:val="24"/>
          <w:szCs w:val="24"/>
          <w:lang w:val="en-US"/>
        </w:rPr>
        <w:t>as</w:t>
      </w:r>
      <w:r w:rsidR="000C2A9E" w:rsidRPr="00466BCF">
        <w:rPr>
          <w:b/>
          <w:color w:val="000000" w:themeColor="text1"/>
          <w:sz w:val="24"/>
          <w:szCs w:val="24"/>
          <w:lang w:val="en-US"/>
        </w:rPr>
        <w:t xml:space="preserve"> $</w:t>
      </w:r>
      <w:r w:rsidR="000C2A9E" w:rsidRPr="000C2A9E">
        <w:rPr>
          <w:b/>
          <w:color w:val="000000" w:themeColor="text1"/>
          <w:sz w:val="24"/>
          <w:szCs w:val="24"/>
          <w:lang w:val="en-US"/>
        </w:rPr>
        <w:t>full</w:t>
      </w:r>
      <w:r w:rsidR="000C2A9E" w:rsidRPr="00466BCF">
        <w:rPr>
          <w:b/>
          <w:color w:val="000000" w:themeColor="text1"/>
          <w:sz w:val="24"/>
          <w:szCs w:val="24"/>
          <w:lang w:val="en-US"/>
        </w:rPr>
        <w:t>_</w:t>
      </w:r>
      <w:r w:rsidR="000C2A9E" w:rsidRPr="000C2A9E">
        <w:rPr>
          <w:b/>
          <w:color w:val="000000" w:themeColor="text1"/>
          <w:sz w:val="24"/>
          <w:szCs w:val="24"/>
          <w:lang w:val="en-US"/>
        </w:rPr>
        <w:t>content</w:t>
      </w:r>
      <w:r w:rsidR="000C2A9E" w:rsidRPr="00466BCF">
        <w:rPr>
          <w:b/>
          <w:color w:val="000000" w:themeColor="text1"/>
          <w:sz w:val="24"/>
          <w:szCs w:val="24"/>
          <w:lang w:val="en-US"/>
        </w:rPr>
        <w:t>_</w:t>
      </w:r>
      <w:r w:rsidR="000C2A9E" w:rsidRPr="000C2A9E">
        <w:rPr>
          <w:b/>
          <w:color w:val="000000" w:themeColor="text1"/>
          <w:sz w:val="24"/>
          <w:szCs w:val="24"/>
          <w:lang w:val="en-US"/>
        </w:rPr>
        <w:t>array</w:t>
      </w:r>
      <w:r w:rsidR="000C2A9E" w:rsidRPr="00466BCF">
        <w:rPr>
          <w:b/>
          <w:color w:val="000000" w:themeColor="text1"/>
          <w:sz w:val="24"/>
          <w:szCs w:val="24"/>
          <w:lang w:val="en-US"/>
        </w:rPr>
        <w:t>){</w:t>
      </w:r>
    </w:p>
    <w:p w:rsidR="000C2A9E" w:rsidRPr="007C796A" w:rsidRDefault="000C2A9E" w:rsidP="000C2A9E">
      <w:pPr>
        <w:pStyle w:val="a3"/>
        <w:rPr>
          <w:b/>
          <w:color w:val="000000" w:themeColor="text1"/>
          <w:sz w:val="24"/>
          <w:szCs w:val="24"/>
          <w:lang w:val="en-US"/>
        </w:rPr>
      </w:pPr>
      <w:r w:rsidRPr="00466BCF">
        <w:rPr>
          <w:b/>
          <w:color w:val="000000" w:themeColor="text1"/>
          <w:sz w:val="24"/>
          <w:szCs w:val="24"/>
          <w:lang w:val="en-US"/>
        </w:rPr>
        <w:t xml:space="preserve">                   </w:t>
      </w:r>
      <w:r w:rsidRPr="000C2A9E">
        <w:rPr>
          <w:b/>
          <w:color w:val="000000" w:themeColor="text1"/>
          <w:sz w:val="24"/>
          <w:szCs w:val="24"/>
          <w:lang w:val="en-US"/>
        </w:rPr>
        <w:t>echo '&lt;br&gt;'. $full_content_array;</w:t>
      </w:r>
    </w:p>
    <w:p w:rsidR="00466BCF" w:rsidRDefault="00466BCF" w:rsidP="000C2A9E">
      <w:pPr>
        <w:pStyle w:val="a3"/>
        <w:rPr>
          <w:color w:val="000000" w:themeColor="text1"/>
          <w:sz w:val="24"/>
          <w:szCs w:val="24"/>
        </w:rPr>
      </w:pPr>
      <w:r w:rsidRPr="00466BCF">
        <w:rPr>
          <w:color w:val="000000" w:themeColor="text1"/>
          <w:sz w:val="24"/>
          <w:szCs w:val="24"/>
        </w:rPr>
        <w:t xml:space="preserve">где </w:t>
      </w:r>
      <w:r w:rsidR="001E74C3" w:rsidRPr="001E74C3">
        <w:rPr>
          <w:b/>
          <w:color w:val="FF0000"/>
          <w:sz w:val="24"/>
          <w:szCs w:val="24"/>
        </w:rPr>
        <w:t>$</w:t>
      </w:r>
      <w:r w:rsidR="001E74C3" w:rsidRPr="001E74C3">
        <w:rPr>
          <w:b/>
          <w:color w:val="FF0000"/>
          <w:sz w:val="24"/>
          <w:szCs w:val="24"/>
          <w:lang w:val="en-US"/>
        </w:rPr>
        <w:t>bus</w:t>
      </w:r>
      <w:r w:rsidR="001E74C3" w:rsidRPr="001E74C3">
        <w:rPr>
          <w:b/>
          <w:color w:val="FF0000"/>
          <w:sz w:val="24"/>
          <w:szCs w:val="24"/>
        </w:rPr>
        <w:t>_</w:t>
      </w:r>
      <w:r w:rsidR="001E74C3" w:rsidRPr="001E74C3">
        <w:rPr>
          <w:b/>
          <w:color w:val="FF0000"/>
          <w:sz w:val="24"/>
          <w:szCs w:val="24"/>
          <w:lang w:val="en-US"/>
        </w:rPr>
        <w:t>Bogdan</w:t>
      </w:r>
      <w:r w:rsidR="001E74C3" w:rsidRPr="001E74C3">
        <w:rPr>
          <w:color w:val="FF0000"/>
          <w:sz w:val="24"/>
          <w:szCs w:val="24"/>
        </w:rPr>
        <w:t xml:space="preserve"> </w:t>
      </w:r>
      <w:r w:rsidR="001E74C3">
        <w:rPr>
          <w:color w:val="000000" w:themeColor="text1"/>
          <w:sz w:val="24"/>
          <w:szCs w:val="24"/>
        </w:rPr>
        <w:t>– значение индекса (ключа</w:t>
      </w:r>
      <w:r w:rsidR="00314113">
        <w:rPr>
          <w:color w:val="000000" w:themeColor="text1"/>
          <w:sz w:val="24"/>
          <w:szCs w:val="24"/>
          <w:lang w:val="en-US"/>
        </w:rPr>
        <w:t>[0]</w:t>
      </w:r>
      <w:r w:rsidR="001E74C3">
        <w:rPr>
          <w:color w:val="000000" w:themeColor="text1"/>
          <w:sz w:val="24"/>
          <w:szCs w:val="24"/>
        </w:rPr>
        <w:t xml:space="preserve">), а </w:t>
      </w:r>
      <w:r w:rsidR="001E74C3" w:rsidRPr="00466BCF">
        <w:rPr>
          <w:b/>
          <w:color w:val="FF0000"/>
          <w:sz w:val="24"/>
          <w:szCs w:val="24"/>
        </w:rPr>
        <w:t>$</w:t>
      </w:r>
      <w:r w:rsidR="001E74C3" w:rsidRPr="00466BCF">
        <w:rPr>
          <w:b/>
          <w:color w:val="FF0000"/>
          <w:sz w:val="24"/>
          <w:szCs w:val="24"/>
          <w:lang w:val="en-US"/>
        </w:rPr>
        <w:t>full</w:t>
      </w:r>
      <w:r w:rsidR="001E74C3" w:rsidRPr="00466BCF">
        <w:rPr>
          <w:b/>
          <w:color w:val="FF0000"/>
          <w:sz w:val="24"/>
          <w:szCs w:val="24"/>
        </w:rPr>
        <w:t>_</w:t>
      </w:r>
      <w:r w:rsidR="001E74C3" w:rsidRPr="00466BCF">
        <w:rPr>
          <w:b/>
          <w:color w:val="FF0000"/>
          <w:sz w:val="24"/>
          <w:szCs w:val="24"/>
          <w:lang w:val="en-US"/>
        </w:rPr>
        <w:t>content</w:t>
      </w:r>
      <w:r w:rsidR="001E74C3" w:rsidRPr="00466BCF">
        <w:rPr>
          <w:b/>
          <w:color w:val="FF0000"/>
          <w:sz w:val="24"/>
          <w:szCs w:val="24"/>
        </w:rPr>
        <w:t>_</w:t>
      </w:r>
      <w:r w:rsidR="001E74C3" w:rsidRPr="00466BCF">
        <w:rPr>
          <w:b/>
          <w:color w:val="FF0000"/>
          <w:sz w:val="24"/>
          <w:szCs w:val="24"/>
          <w:lang w:val="en-US"/>
        </w:rPr>
        <w:t>array</w:t>
      </w:r>
      <w:r w:rsidR="001E74C3">
        <w:rPr>
          <w:b/>
          <w:color w:val="FF0000"/>
          <w:sz w:val="24"/>
          <w:szCs w:val="24"/>
        </w:rPr>
        <w:t xml:space="preserve"> – </w:t>
      </w:r>
      <w:r w:rsidR="001E74C3">
        <w:rPr>
          <w:color w:val="000000" w:themeColor="text1"/>
          <w:sz w:val="24"/>
          <w:szCs w:val="24"/>
        </w:rPr>
        <w:t>значение массива</w:t>
      </w:r>
      <w:r w:rsidR="00314113">
        <w:rPr>
          <w:color w:val="000000" w:themeColor="text1"/>
          <w:sz w:val="24"/>
          <w:szCs w:val="24"/>
          <w:lang w:val="en-US"/>
        </w:rPr>
        <w:t>(10)</w:t>
      </w:r>
      <w:r w:rsidR="001E74C3">
        <w:rPr>
          <w:color w:val="000000" w:themeColor="text1"/>
          <w:sz w:val="24"/>
          <w:szCs w:val="24"/>
        </w:rPr>
        <w:t>.</w:t>
      </w:r>
    </w:p>
    <w:p w:rsidR="006F3C2B" w:rsidRPr="006F3C2B" w:rsidRDefault="006F3C2B" w:rsidP="006F3C2B">
      <w:pPr>
        <w:rPr>
          <w:color w:val="000000" w:themeColor="text1"/>
          <w:sz w:val="24"/>
          <w:szCs w:val="24"/>
        </w:rPr>
      </w:pPr>
      <w:r>
        <w:rPr>
          <w:color w:val="000000" w:themeColor="text1"/>
          <w:sz w:val="24"/>
          <w:szCs w:val="24"/>
        </w:rPr>
        <w:t xml:space="preserve">      </w:t>
      </w:r>
      <w:r w:rsidRPr="006F3C2B">
        <w:rPr>
          <w:color w:val="000000" w:themeColor="text1"/>
          <w:sz w:val="24"/>
          <w:szCs w:val="24"/>
        </w:rPr>
        <w:t xml:space="preserve"> </w:t>
      </w:r>
      <w:r>
        <w:rPr>
          <w:b/>
          <w:color w:val="FF0000"/>
          <w:sz w:val="24"/>
          <w:szCs w:val="24"/>
        </w:rPr>
        <w:t>3.2</w:t>
      </w:r>
      <w:r w:rsidRPr="00557241">
        <w:rPr>
          <w:b/>
          <w:color w:val="FF0000"/>
          <w:sz w:val="24"/>
          <w:szCs w:val="24"/>
        </w:rPr>
        <w:t>)</w:t>
      </w:r>
      <w:r>
        <w:rPr>
          <w:b/>
          <w:color w:val="FF0000"/>
          <w:sz w:val="24"/>
          <w:szCs w:val="24"/>
        </w:rPr>
        <w:t xml:space="preserve"> </w:t>
      </w:r>
      <w:r w:rsidRPr="006F3C2B">
        <w:rPr>
          <w:color w:val="000000" w:themeColor="text1"/>
          <w:sz w:val="24"/>
          <w:szCs w:val="24"/>
        </w:rPr>
        <w:t xml:space="preserve">Также с помощью цикла </w:t>
      </w:r>
      <w:r w:rsidRPr="003318FB">
        <w:rPr>
          <w:b/>
          <w:color w:val="FF0000"/>
          <w:sz w:val="24"/>
          <w:szCs w:val="24"/>
          <w:lang w:val="en-US"/>
        </w:rPr>
        <w:t>foreach</w:t>
      </w:r>
      <w:r w:rsidRPr="006F3C2B">
        <w:rPr>
          <w:color w:val="000000" w:themeColor="text1"/>
          <w:sz w:val="24"/>
          <w:szCs w:val="24"/>
        </w:rPr>
        <w:t xml:space="preserve"> можно осуществ</w:t>
      </w:r>
      <w:r>
        <w:rPr>
          <w:color w:val="000000" w:themeColor="text1"/>
          <w:sz w:val="24"/>
          <w:szCs w:val="24"/>
        </w:rPr>
        <w:t>л</w:t>
      </w:r>
      <w:r w:rsidRPr="006F3C2B">
        <w:rPr>
          <w:color w:val="000000" w:themeColor="text1"/>
          <w:sz w:val="24"/>
          <w:szCs w:val="24"/>
        </w:rPr>
        <w:t>ять математические операции:</w:t>
      </w:r>
    </w:p>
    <w:p w:rsidR="00B447EC" w:rsidRPr="00B447EC" w:rsidRDefault="00B447EC" w:rsidP="00B447EC">
      <w:pPr>
        <w:pStyle w:val="a3"/>
        <w:rPr>
          <w:b/>
          <w:noProof/>
          <w:color w:val="000000" w:themeColor="text1"/>
          <w:sz w:val="24"/>
          <w:szCs w:val="24"/>
          <w:lang w:val="en-US"/>
        </w:rPr>
      </w:pPr>
      <w:r w:rsidRPr="00B447EC">
        <w:rPr>
          <w:b/>
          <w:noProof/>
          <w:color w:val="000000" w:themeColor="text1"/>
          <w:sz w:val="24"/>
          <w:szCs w:val="24"/>
          <w:lang w:val="en-US"/>
        </w:rPr>
        <w:t>$digits = array(5,6,7,8,9,10);</w:t>
      </w:r>
    </w:p>
    <w:p w:rsidR="00B447EC" w:rsidRPr="00B447EC" w:rsidRDefault="00B447EC" w:rsidP="00B447EC">
      <w:pPr>
        <w:pStyle w:val="a3"/>
        <w:rPr>
          <w:b/>
          <w:noProof/>
          <w:color w:val="000000" w:themeColor="text1"/>
          <w:sz w:val="24"/>
          <w:szCs w:val="24"/>
          <w:lang w:val="en-US"/>
        </w:rPr>
      </w:pPr>
      <w:r w:rsidRPr="00B447EC">
        <w:rPr>
          <w:b/>
          <w:noProof/>
          <w:color w:val="FF0000"/>
          <w:sz w:val="24"/>
          <w:szCs w:val="24"/>
          <w:lang w:val="en-US"/>
        </w:rPr>
        <w:t xml:space="preserve">                 foreach </w:t>
      </w:r>
      <w:r w:rsidRPr="00B447EC">
        <w:rPr>
          <w:b/>
          <w:noProof/>
          <w:color w:val="000000" w:themeColor="text1"/>
          <w:sz w:val="24"/>
          <w:szCs w:val="24"/>
          <w:lang w:val="en-US"/>
        </w:rPr>
        <w:t xml:space="preserve">($digits </w:t>
      </w:r>
      <w:r w:rsidRPr="00B447EC">
        <w:rPr>
          <w:b/>
          <w:noProof/>
          <w:color w:val="FF0000"/>
          <w:sz w:val="24"/>
          <w:szCs w:val="24"/>
          <w:lang w:val="en-US"/>
        </w:rPr>
        <w:t>as</w:t>
      </w:r>
      <w:r w:rsidRPr="00B447EC">
        <w:rPr>
          <w:b/>
          <w:noProof/>
          <w:color w:val="000000" w:themeColor="text1"/>
          <w:sz w:val="24"/>
          <w:szCs w:val="24"/>
          <w:lang w:val="en-US"/>
        </w:rPr>
        <w:t xml:space="preserve"> $sum_of_digits){</w:t>
      </w:r>
    </w:p>
    <w:p w:rsidR="00B447EC" w:rsidRPr="00B447EC" w:rsidRDefault="00B447EC" w:rsidP="00B447EC">
      <w:pPr>
        <w:pStyle w:val="a3"/>
        <w:rPr>
          <w:b/>
          <w:noProof/>
          <w:color w:val="000000" w:themeColor="text1"/>
          <w:sz w:val="24"/>
          <w:szCs w:val="24"/>
          <w:lang w:val="en-US"/>
        </w:rPr>
      </w:pPr>
      <w:r w:rsidRPr="00B447EC">
        <w:rPr>
          <w:b/>
          <w:noProof/>
          <w:color w:val="000000" w:themeColor="text1"/>
          <w:sz w:val="24"/>
          <w:szCs w:val="24"/>
          <w:lang w:val="en-US"/>
        </w:rPr>
        <w:t xml:space="preserve">                     echo</w:t>
      </w:r>
      <w:r w:rsidRPr="00E83097">
        <w:rPr>
          <w:b/>
          <w:noProof/>
          <w:color w:val="000000" w:themeColor="text1"/>
          <w:sz w:val="24"/>
          <w:szCs w:val="24"/>
        </w:rPr>
        <w:t xml:space="preserve"> '&lt;</w:t>
      </w:r>
      <w:r w:rsidRPr="00B447EC">
        <w:rPr>
          <w:b/>
          <w:noProof/>
          <w:color w:val="000000" w:themeColor="text1"/>
          <w:sz w:val="24"/>
          <w:szCs w:val="24"/>
          <w:lang w:val="en-US"/>
        </w:rPr>
        <w:t>br</w:t>
      </w:r>
      <w:r w:rsidRPr="00E83097">
        <w:rPr>
          <w:b/>
          <w:noProof/>
          <w:color w:val="000000" w:themeColor="text1"/>
          <w:sz w:val="24"/>
          <w:szCs w:val="24"/>
        </w:rPr>
        <w:t xml:space="preserve">&gt; Сума чисел:' . </w:t>
      </w:r>
      <w:r w:rsidRPr="00B447EC">
        <w:rPr>
          <w:b/>
          <w:noProof/>
          <w:color w:val="FF0000"/>
          <w:sz w:val="24"/>
          <w:szCs w:val="24"/>
          <w:lang w:val="en-US"/>
        </w:rPr>
        <w:t>(</w:t>
      </w:r>
      <w:r w:rsidRPr="00B447EC">
        <w:rPr>
          <w:b/>
          <w:noProof/>
          <w:color w:val="000000" w:themeColor="text1"/>
          <w:sz w:val="24"/>
          <w:szCs w:val="24"/>
          <w:lang w:val="en-US"/>
        </w:rPr>
        <w:t xml:space="preserve">$sum_of_digits </w:t>
      </w:r>
      <w:r w:rsidRPr="00B447EC">
        <w:rPr>
          <w:b/>
          <w:noProof/>
          <w:color w:val="FF0000"/>
          <w:sz w:val="24"/>
          <w:szCs w:val="24"/>
          <w:lang w:val="en-US"/>
        </w:rPr>
        <w:t>+</w:t>
      </w:r>
      <w:r w:rsidRPr="00B447EC">
        <w:rPr>
          <w:b/>
          <w:noProof/>
          <w:color w:val="000000" w:themeColor="text1"/>
          <w:sz w:val="24"/>
          <w:szCs w:val="24"/>
          <w:lang w:val="en-US"/>
        </w:rPr>
        <w:t xml:space="preserve"> $sum_of_digits</w:t>
      </w:r>
      <w:r w:rsidRPr="00B447EC">
        <w:rPr>
          <w:b/>
          <w:noProof/>
          <w:color w:val="FF0000"/>
          <w:sz w:val="24"/>
          <w:szCs w:val="24"/>
          <w:lang w:val="en-US"/>
        </w:rPr>
        <w:t>)</w:t>
      </w:r>
      <w:r w:rsidRPr="00B447EC">
        <w:rPr>
          <w:b/>
          <w:noProof/>
          <w:color w:val="000000" w:themeColor="text1"/>
          <w:sz w:val="24"/>
          <w:szCs w:val="24"/>
          <w:lang w:val="en-US"/>
        </w:rPr>
        <w:t>;</w:t>
      </w:r>
    </w:p>
    <w:p w:rsidR="006F3C2B" w:rsidRPr="00E83097" w:rsidRDefault="00B447EC" w:rsidP="00B447EC">
      <w:pPr>
        <w:pStyle w:val="a3"/>
        <w:rPr>
          <w:b/>
          <w:noProof/>
          <w:color w:val="000000" w:themeColor="text1"/>
          <w:sz w:val="24"/>
          <w:szCs w:val="24"/>
        </w:rPr>
      </w:pPr>
      <w:r w:rsidRPr="00B447EC">
        <w:rPr>
          <w:b/>
          <w:noProof/>
          <w:color w:val="000000" w:themeColor="text1"/>
          <w:sz w:val="24"/>
          <w:szCs w:val="24"/>
          <w:lang w:val="en-US"/>
        </w:rPr>
        <w:t xml:space="preserve">                </w:t>
      </w:r>
      <w:r w:rsidRPr="00E83097">
        <w:rPr>
          <w:b/>
          <w:noProof/>
          <w:color w:val="000000" w:themeColor="text1"/>
          <w:sz w:val="24"/>
          <w:szCs w:val="24"/>
        </w:rPr>
        <w:t>}</w:t>
      </w:r>
    </w:p>
    <w:p w:rsidR="00A76746" w:rsidRDefault="00E83097" w:rsidP="000C2A9E">
      <w:pPr>
        <w:pStyle w:val="a3"/>
        <w:rPr>
          <w:b/>
          <w:noProof/>
          <w:color w:val="000000" w:themeColor="text1"/>
          <w:sz w:val="24"/>
          <w:szCs w:val="24"/>
        </w:rPr>
      </w:pPr>
      <w:r>
        <w:rPr>
          <w:b/>
          <w:noProof/>
          <w:color w:val="000000" w:themeColor="text1"/>
          <w:sz w:val="24"/>
          <w:szCs w:val="24"/>
        </w:rPr>
        <w:t xml:space="preserve">Выведет: </w:t>
      </w:r>
    </w:p>
    <w:p w:rsidR="00557241" w:rsidRPr="00E83097" w:rsidRDefault="00E83097" w:rsidP="000C2A9E">
      <w:pPr>
        <w:pStyle w:val="a3"/>
        <w:rPr>
          <w:b/>
          <w:noProof/>
          <w:color w:val="000000" w:themeColor="text1"/>
          <w:sz w:val="24"/>
          <w:szCs w:val="24"/>
        </w:rPr>
      </w:pPr>
      <w:r>
        <w:rPr>
          <w:color w:val="000000"/>
          <w:sz w:val="27"/>
          <w:szCs w:val="27"/>
          <w:shd w:val="clear" w:color="auto" w:fill="808080"/>
        </w:rPr>
        <w:t>Сума чисел:10</w:t>
      </w:r>
      <w:r>
        <w:rPr>
          <w:color w:val="000000"/>
          <w:sz w:val="27"/>
          <w:szCs w:val="27"/>
        </w:rPr>
        <w:br/>
      </w:r>
      <w:r>
        <w:rPr>
          <w:color w:val="000000"/>
          <w:sz w:val="27"/>
          <w:szCs w:val="27"/>
          <w:shd w:val="clear" w:color="auto" w:fill="808080"/>
        </w:rPr>
        <w:t>Сума чисел:12</w:t>
      </w:r>
      <w:r>
        <w:rPr>
          <w:color w:val="000000"/>
          <w:sz w:val="27"/>
          <w:szCs w:val="27"/>
        </w:rPr>
        <w:br/>
      </w:r>
      <w:r>
        <w:rPr>
          <w:color w:val="000000"/>
          <w:sz w:val="27"/>
          <w:szCs w:val="27"/>
          <w:shd w:val="clear" w:color="auto" w:fill="808080"/>
        </w:rPr>
        <w:t>Сума чисел:14</w:t>
      </w:r>
      <w:r>
        <w:rPr>
          <w:color w:val="000000"/>
          <w:sz w:val="27"/>
          <w:szCs w:val="27"/>
        </w:rPr>
        <w:br/>
      </w:r>
      <w:r>
        <w:rPr>
          <w:color w:val="000000"/>
          <w:sz w:val="27"/>
          <w:szCs w:val="27"/>
          <w:shd w:val="clear" w:color="auto" w:fill="808080"/>
        </w:rPr>
        <w:t>Сума чисел:16</w:t>
      </w:r>
      <w:r>
        <w:rPr>
          <w:color w:val="000000"/>
          <w:sz w:val="27"/>
          <w:szCs w:val="27"/>
        </w:rPr>
        <w:br/>
      </w:r>
      <w:r>
        <w:rPr>
          <w:color w:val="000000"/>
          <w:sz w:val="27"/>
          <w:szCs w:val="27"/>
          <w:shd w:val="clear" w:color="auto" w:fill="808080"/>
        </w:rPr>
        <w:t>Сума чисел:18</w:t>
      </w:r>
      <w:r>
        <w:rPr>
          <w:color w:val="000000"/>
          <w:sz w:val="27"/>
          <w:szCs w:val="27"/>
        </w:rPr>
        <w:br/>
      </w:r>
      <w:r>
        <w:rPr>
          <w:color w:val="000000"/>
          <w:sz w:val="27"/>
          <w:szCs w:val="27"/>
          <w:shd w:val="clear" w:color="auto" w:fill="808080"/>
        </w:rPr>
        <w:t>Сума чисел:20</w:t>
      </w:r>
    </w:p>
    <w:p w:rsidR="0006133E" w:rsidRPr="006F3C2B" w:rsidRDefault="006F3C2B" w:rsidP="006F3C2B">
      <w:pPr>
        <w:ind w:left="360"/>
        <w:rPr>
          <w:b/>
          <w:color w:val="000000" w:themeColor="text1"/>
          <w:sz w:val="24"/>
          <w:szCs w:val="24"/>
        </w:rPr>
      </w:pPr>
      <w:r>
        <w:rPr>
          <w:b/>
          <w:color w:val="FF0000"/>
          <w:sz w:val="24"/>
          <w:szCs w:val="24"/>
        </w:rPr>
        <w:t>3.3</w:t>
      </w:r>
      <w:r w:rsidRPr="00557241">
        <w:rPr>
          <w:b/>
          <w:color w:val="FF0000"/>
          <w:sz w:val="24"/>
          <w:szCs w:val="24"/>
        </w:rPr>
        <w:t>)</w:t>
      </w:r>
      <w:r>
        <w:rPr>
          <w:b/>
          <w:color w:val="FF0000"/>
          <w:sz w:val="24"/>
          <w:szCs w:val="24"/>
        </w:rPr>
        <w:t xml:space="preserve"> </w:t>
      </w:r>
      <w:r w:rsidR="0006133E" w:rsidRPr="006F3C2B">
        <w:rPr>
          <w:b/>
          <w:color w:val="FF0000"/>
          <w:sz w:val="24"/>
          <w:szCs w:val="24"/>
          <w:lang w:val="en-US"/>
        </w:rPr>
        <w:t>Foreach</w:t>
      </w:r>
      <w:r w:rsidR="0006133E" w:rsidRPr="006F3C2B">
        <w:rPr>
          <w:b/>
          <w:color w:val="FF0000"/>
          <w:sz w:val="24"/>
          <w:szCs w:val="24"/>
        </w:rPr>
        <w:t xml:space="preserve"> </w:t>
      </w:r>
      <w:r w:rsidR="0006133E" w:rsidRPr="006F3C2B">
        <w:rPr>
          <w:color w:val="000000" w:themeColor="text1"/>
          <w:sz w:val="24"/>
          <w:szCs w:val="24"/>
        </w:rPr>
        <w:t>также необходим</w:t>
      </w:r>
      <w:r w:rsidR="0006133E" w:rsidRPr="006F3C2B">
        <w:rPr>
          <w:b/>
          <w:color w:val="000000" w:themeColor="text1"/>
          <w:sz w:val="24"/>
          <w:szCs w:val="24"/>
        </w:rPr>
        <w:t xml:space="preserve"> </w:t>
      </w:r>
      <w:r w:rsidR="0006133E" w:rsidRPr="006F3C2B">
        <w:rPr>
          <w:b/>
          <w:color w:val="FF0000"/>
          <w:sz w:val="24"/>
          <w:szCs w:val="24"/>
        </w:rPr>
        <w:t xml:space="preserve">для вывода </w:t>
      </w:r>
      <w:r w:rsidR="0006133E" w:rsidRPr="006F3C2B">
        <w:rPr>
          <w:color w:val="000000" w:themeColor="text1"/>
          <w:sz w:val="24"/>
          <w:szCs w:val="24"/>
        </w:rPr>
        <w:t>не только содержимого массив</w:t>
      </w:r>
      <w:proofErr w:type="gramStart"/>
      <w:r w:rsidR="0006133E" w:rsidRPr="006F3C2B">
        <w:rPr>
          <w:color w:val="000000" w:themeColor="text1"/>
          <w:sz w:val="24"/>
          <w:szCs w:val="24"/>
        </w:rPr>
        <w:t>а</w:t>
      </w:r>
      <w:r w:rsidR="003767B3" w:rsidRPr="006F3C2B">
        <w:rPr>
          <w:color w:val="000000" w:themeColor="text1"/>
          <w:sz w:val="24"/>
          <w:szCs w:val="24"/>
        </w:rPr>
        <w:t>(</w:t>
      </w:r>
      <w:proofErr w:type="gramEnd"/>
      <w:r w:rsidR="003767B3" w:rsidRPr="006F3C2B">
        <w:rPr>
          <w:color w:val="000000" w:themeColor="text1"/>
          <w:sz w:val="24"/>
          <w:szCs w:val="24"/>
        </w:rPr>
        <w:t>его элементов)</w:t>
      </w:r>
      <w:r w:rsidR="0006133E" w:rsidRPr="006F3C2B">
        <w:rPr>
          <w:color w:val="000000" w:themeColor="text1"/>
          <w:sz w:val="24"/>
          <w:szCs w:val="24"/>
        </w:rPr>
        <w:t>, но и самих</w:t>
      </w:r>
      <w:r w:rsidR="0006133E" w:rsidRPr="006F3C2B">
        <w:rPr>
          <w:b/>
          <w:color w:val="000000" w:themeColor="text1"/>
          <w:sz w:val="24"/>
          <w:szCs w:val="24"/>
        </w:rPr>
        <w:t xml:space="preserve"> </w:t>
      </w:r>
      <w:r w:rsidR="0006133E" w:rsidRPr="006F3C2B">
        <w:rPr>
          <w:b/>
          <w:color w:val="FF0000"/>
          <w:sz w:val="24"/>
          <w:szCs w:val="24"/>
        </w:rPr>
        <w:t>названий ключей(индексов) массива :</w:t>
      </w:r>
    </w:p>
    <w:p w:rsidR="0006133E" w:rsidRPr="0090626E" w:rsidRDefault="0006133E" w:rsidP="0006133E">
      <w:pPr>
        <w:pStyle w:val="a3"/>
        <w:rPr>
          <w:color w:val="000000" w:themeColor="text1"/>
          <w:sz w:val="24"/>
          <w:szCs w:val="24"/>
        </w:rPr>
      </w:pPr>
      <w:r>
        <w:rPr>
          <w:color w:val="000000" w:themeColor="text1"/>
          <w:sz w:val="24"/>
          <w:szCs w:val="24"/>
        </w:rPr>
        <w:t>Осуществляется</w:t>
      </w:r>
      <w:r w:rsidRPr="0090626E">
        <w:rPr>
          <w:color w:val="000000" w:themeColor="text1"/>
          <w:sz w:val="24"/>
          <w:szCs w:val="24"/>
        </w:rPr>
        <w:t xml:space="preserve"> </w:t>
      </w:r>
      <w:r>
        <w:rPr>
          <w:color w:val="000000" w:themeColor="text1"/>
          <w:sz w:val="24"/>
          <w:szCs w:val="24"/>
        </w:rPr>
        <w:t>благодаря</w:t>
      </w:r>
      <w:r w:rsidRPr="0090626E">
        <w:rPr>
          <w:color w:val="000000" w:themeColor="text1"/>
          <w:sz w:val="24"/>
          <w:szCs w:val="24"/>
        </w:rPr>
        <w:t xml:space="preserve"> </w:t>
      </w:r>
      <w:r>
        <w:rPr>
          <w:color w:val="000000" w:themeColor="text1"/>
          <w:sz w:val="24"/>
          <w:szCs w:val="24"/>
        </w:rPr>
        <w:t>конструкции</w:t>
      </w:r>
      <w:r w:rsidRPr="0090626E">
        <w:rPr>
          <w:color w:val="000000" w:themeColor="text1"/>
          <w:sz w:val="24"/>
          <w:szCs w:val="24"/>
        </w:rPr>
        <w:t xml:space="preserve"> </w:t>
      </w:r>
    </w:p>
    <w:p w:rsidR="0006133E" w:rsidRPr="0090626E" w:rsidRDefault="0006133E" w:rsidP="0006133E">
      <w:pPr>
        <w:pStyle w:val="a3"/>
        <w:rPr>
          <w:b/>
          <w:color w:val="000000" w:themeColor="text1"/>
          <w:sz w:val="24"/>
          <w:szCs w:val="24"/>
        </w:rPr>
      </w:pPr>
      <w:r w:rsidRPr="0090626E">
        <w:rPr>
          <w:b/>
          <w:color w:val="000000" w:themeColor="text1"/>
          <w:sz w:val="24"/>
          <w:szCs w:val="24"/>
        </w:rPr>
        <w:t>$</w:t>
      </w:r>
      <w:r w:rsidRPr="007C796A">
        <w:rPr>
          <w:b/>
          <w:color w:val="000000" w:themeColor="text1"/>
          <w:sz w:val="24"/>
          <w:szCs w:val="24"/>
          <w:lang w:val="en-US"/>
        </w:rPr>
        <w:t>bus</w:t>
      </w:r>
      <w:r w:rsidRPr="0090626E">
        <w:rPr>
          <w:b/>
          <w:color w:val="000000" w:themeColor="text1"/>
          <w:sz w:val="24"/>
          <w:szCs w:val="24"/>
        </w:rPr>
        <w:t>_</w:t>
      </w:r>
      <w:r w:rsidRPr="007C796A">
        <w:rPr>
          <w:b/>
          <w:color w:val="000000" w:themeColor="text1"/>
          <w:sz w:val="24"/>
          <w:szCs w:val="24"/>
          <w:lang w:val="en-US"/>
        </w:rPr>
        <w:t>Bogdan</w:t>
      </w:r>
      <w:r w:rsidRPr="0090626E">
        <w:rPr>
          <w:b/>
          <w:color w:val="000000" w:themeColor="text1"/>
          <w:sz w:val="24"/>
          <w:szCs w:val="24"/>
        </w:rPr>
        <w:t xml:space="preserve"> = </w:t>
      </w:r>
      <w:r w:rsidRPr="007C796A">
        <w:rPr>
          <w:b/>
          <w:color w:val="000000" w:themeColor="text1"/>
          <w:sz w:val="24"/>
          <w:szCs w:val="24"/>
          <w:lang w:val="en-US"/>
        </w:rPr>
        <w:t>array</w:t>
      </w:r>
      <w:r w:rsidRPr="0090626E">
        <w:rPr>
          <w:b/>
          <w:color w:val="000000" w:themeColor="text1"/>
          <w:sz w:val="24"/>
          <w:szCs w:val="24"/>
        </w:rPr>
        <w:t xml:space="preserve"> (</w:t>
      </w:r>
    </w:p>
    <w:p w:rsidR="0006133E" w:rsidRPr="0006133E" w:rsidRDefault="0006133E" w:rsidP="0006133E">
      <w:pPr>
        <w:pStyle w:val="a3"/>
        <w:rPr>
          <w:b/>
          <w:color w:val="000000" w:themeColor="text1"/>
          <w:sz w:val="24"/>
          <w:szCs w:val="24"/>
          <w:lang w:val="en-US"/>
        </w:rPr>
      </w:pPr>
      <w:r w:rsidRPr="0090626E">
        <w:rPr>
          <w:b/>
          <w:color w:val="000000" w:themeColor="text1"/>
          <w:sz w:val="24"/>
          <w:szCs w:val="24"/>
        </w:rPr>
        <w:t xml:space="preserve">                   </w:t>
      </w:r>
      <w:r w:rsidRPr="0006133E">
        <w:rPr>
          <w:b/>
          <w:color w:val="000000" w:themeColor="text1"/>
          <w:sz w:val="24"/>
          <w:szCs w:val="24"/>
          <w:lang w:val="en-US"/>
        </w:rPr>
        <w:t>'Type of engine:' =&gt; 'diesel (Euro-5)',</w:t>
      </w:r>
    </w:p>
    <w:p w:rsidR="0006133E" w:rsidRPr="0006133E" w:rsidRDefault="0006133E" w:rsidP="0006133E">
      <w:pPr>
        <w:pStyle w:val="a3"/>
        <w:rPr>
          <w:b/>
          <w:color w:val="000000" w:themeColor="text1"/>
          <w:sz w:val="24"/>
          <w:szCs w:val="24"/>
          <w:lang w:val="en-US"/>
        </w:rPr>
      </w:pPr>
      <w:r w:rsidRPr="0006133E">
        <w:rPr>
          <w:b/>
          <w:color w:val="000000" w:themeColor="text1"/>
          <w:sz w:val="24"/>
          <w:szCs w:val="24"/>
          <w:lang w:val="en-US"/>
        </w:rPr>
        <w:t xml:space="preserve">                   'Transmission type:' </w:t>
      </w:r>
      <w:proofErr w:type="gramStart"/>
      <w:r w:rsidRPr="0006133E">
        <w:rPr>
          <w:b/>
          <w:color w:val="000000" w:themeColor="text1"/>
          <w:sz w:val="24"/>
          <w:szCs w:val="24"/>
          <w:lang w:val="en-US"/>
        </w:rPr>
        <w:t>=</w:t>
      </w:r>
      <w:proofErr w:type="gramEnd"/>
      <w:r w:rsidRPr="0006133E">
        <w:rPr>
          <w:b/>
          <w:color w:val="000000" w:themeColor="text1"/>
          <w:sz w:val="24"/>
          <w:szCs w:val="24"/>
          <w:lang w:val="en-US"/>
        </w:rPr>
        <w:t>&gt; 'automatic',</w:t>
      </w:r>
    </w:p>
    <w:p w:rsidR="0006133E" w:rsidRPr="0006133E" w:rsidRDefault="0006133E" w:rsidP="0006133E">
      <w:pPr>
        <w:pStyle w:val="a3"/>
        <w:rPr>
          <w:b/>
          <w:color w:val="000000" w:themeColor="text1"/>
          <w:sz w:val="24"/>
          <w:szCs w:val="24"/>
          <w:lang w:val="en-US"/>
        </w:rPr>
      </w:pPr>
      <w:r w:rsidRPr="0006133E">
        <w:rPr>
          <w:b/>
          <w:color w:val="000000" w:themeColor="text1"/>
          <w:sz w:val="24"/>
          <w:szCs w:val="24"/>
          <w:lang w:val="en-US"/>
        </w:rPr>
        <w:t xml:space="preserve">                   'Max speed at full load, km / h:' =&gt; 60,</w:t>
      </w:r>
    </w:p>
    <w:p w:rsidR="0006133E" w:rsidRPr="0006133E" w:rsidRDefault="0006133E" w:rsidP="0006133E">
      <w:pPr>
        <w:pStyle w:val="a3"/>
        <w:rPr>
          <w:b/>
          <w:color w:val="000000" w:themeColor="text1"/>
          <w:sz w:val="24"/>
          <w:szCs w:val="24"/>
          <w:lang w:val="en-US"/>
        </w:rPr>
      </w:pPr>
      <w:r w:rsidRPr="0006133E">
        <w:rPr>
          <w:b/>
          <w:color w:val="000000" w:themeColor="text1"/>
          <w:sz w:val="24"/>
          <w:szCs w:val="24"/>
          <w:lang w:val="en-US"/>
        </w:rPr>
        <w:t xml:space="preserve">                   'Type of floor:' </w:t>
      </w:r>
      <w:proofErr w:type="gramStart"/>
      <w:r w:rsidRPr="0006133E">
        <w:rPr>
          <w:b/>
          <w:color w:val="000000" w:themeColor="text1"/>
          <w:sz w:val="24"/>
          <w:szCs w:val="24"/>
          <w:lang w:val="en-US"/>
        </w:rPr>
        <w:t>=</w:t>
      </w:r>
      <w:proofErr w:type="gramEnd"/>
      <w:r w:rsidRPr="0006133E">
        <w:rPr>
          <w:b/>
          <w:color w:val="000000" w:themeColor="text1"/>
          <w:sz w:val="24"/>
          <w:szCs w:val="24"/>
          <w:lang w:val="en-US"/>
        </w:rPr>
        <w:t>&gt; 'low-floor',</w:t>
      </w:r>
    </w:p>
    <w:p w:rsidR="0006133E" w:rsidRPr="007C796A" w:rsidRDefault="0006133E" w:rsidP="0006133E">
      <w:pPr>
        <w:pStyle w:val="a3"/>
        <w:rPr>
          <w:b/>
          <w:color w:val="000000" w:themeColor="text1"/>
          <w:sz w:val="24"/>
          <w:szCs w:val="24"/>
          <w:lang w:val="en-US"/>
        </w:rPr>
      </w:pPr>
      <w:r w:rsidRPr="0006133E">
        <w:rPr>
          <w:b/>
          <w:color w:val="000000" w:themeColor="text1"/>
          <w:sz w:val="24"/>
          <w:szCs w:val="24"/>
          <w:lang w:val="en-US"/>
        </w:rPr>
        <w:t xml:space="preserve">                   'Air conditioner availability:' =&gt; true,</w:t>
      </w:r>
    </w:p>
    <w:p w:rsidR="00405234" w:rsidRPr="00E83097" w:rsidRDefault="00405234" w:rsidP="003767B3">
      <w:pPr>
        <w:pStyle w:val="a3"/>
        <w:rPr>
          <w:b/>
          <w:color w:val="FF0000"/>
          <w:sz w:val="24"/>
          <w:szCs w:val="24"/>
          <w:lang w:val="en-US"/>
        </w:rPr>
      </w:pPr>
    </w:p>
    <w:p w:rsidR="003767B3" w:rsidRPr="003767B3" w:rsidRDefault="003767B3" w:rsidP="003767B3">
      <w:pPr>
        <w:pStyle w:val="a3"/>
        <w:rPr>
          <w:b/>
          <w:noProof/>
          <w:color w:val="000000" w:themeColor="text1"/>
          <w:sz w:val="24"/>
          <w:szCs w:val="24"/>
          <w:lang w:val="en-US"/>
        </w:rPr>
      </w:pPr>
      <w:r w:rsidRPr="003767B3">
        <w:rPr>
          <w:b/>
          <w:noProof/>
          <w:color w:val="FF0000"/>
          <w:sz w:val="24"/>
          <w:szCs w:val="24"/>
          <w:lang w:val="en-US"/>
        </w:rPr>
        <w:t>foreach</w:t>
      </w:r>
      <w:r w:rsidRPr="003767B3">
        <w:rPr>
          <w:b/>
          <w:noProof/>
          <w:color w:val="000000" w:themeColor="text1"/>
          <w:sz w:val="24"/>
          <w:szCs w:val="24"/>
          <w:lang w:val="en-US"/>
        </w:rPr>
        <w:t xml:space="preserve">($bus_Bogdan </w:t>
      </w:r>
      <w:r w:rsidRPr="003767B3">
        <w:rPr>
          <w:b/>
          <w:noProof/>
          <w:color w:val="FF0000"/>
          <w:sz w:val="24"/>
          <w:szCs w:val="24"/>
          <w:lang w:val="en-US"/>
        </w:rPr>
        <w:t>as</w:t>
      </w:r>
      <w:r w:rsidRPr="003767B3">
        <w:rPr>
          <w:b/>
          <w:noProof/>
          <w:color w:val="000000" w:themeColor="text1"/>
          <w:sz w:val="24"/>
          <w:szCs w:val="24"/>
          <w:lang w:val="en-US"/>
        </w:rPr>
        <w:t xml:space="preserve"> $key </w:t>
      </w:r>
      <w:r w:rsidRPr="003767B3">
        <w:rPr>
          <w:b/>
          <w:noProof/>
          <w:color w:val="FF0000"/>
          <w:sz w:val="24"/>
          <w:szCs w:val="24"/>
          <w:lang w:val="en-US"/>
        </w:rPr>
        <w:t>=&gt;</w:t>
      </w:r>
      <w:r w:rsidRPr="003767B3">
        <w:rPr>
          <w:b/>
          <w:noProof/>
          <w:color w:val="000000" w:themeColor="text1"/>
          <w:sz w:val="24"/>
          <w:szCs w:val="24"/>
          <w:lang w:val="en-US"/>
        </w:rPr>
        <w:t xml:space="preserve"> $full_content_array){</w:t>
      </w:r>
    </w:p>
    <w:p w:rsidR="003767B3" w:rsidRPr="003767B3" w:rsidRDefault="003767B3" w:rsidP="003767B3">
      <w:pPr>
        <w:pStyle w:val="a3"/>
        <w:rPr>
          <w:b/>
          <w:noProof/>
          <w:color w:val="000000" w:themeColor="text1"/>
          <w:sz w:val="24"/>
          <w:szCs w:val="24"/>
          <w:lang w:val="en-US"/>
        </w:rPr>
      </w:pPr>
      <w:r w:rsidRPr="003767B3">
        <w:rPr>
          <w:b/>
          <w:noProof/>
          <w:color w:val="000000" w:themeColor="text1"/>
          <w:sz w:val="24"/>
          <w:szCs w:val="24"/>
          <w:lang w:val="en-US"/>
        </w:rPr>
        <w:t xml:space="preserve">                   echo '&lt;br&gt;'. $key . ' '. $full_content_array;</w:t>
      </w:r>
    </w:p>
    <w:p w:rsidR="0006133E" w:rsidRPr="007C796A" w:rsidRDefault="003767B3" w:rsidP="003767B3">
      <w:pPr>
        <w:pStyle w:val="a3"/>
        <w:rPr>
          <w:b/>
          <w:color w:val="000000" w:themeColor="text1"/>
          <w:sz w:val="24"/>
          <w:szCs w:val="24"/>
          <w:lang w:val="en-US"/>
        </w:rPr>
      </w:pPr>
      <w:r w:rsidRPr="003767B3">
        <w:rPr>
          <w:b/>
          <w:color w:val="000000" w:themeColor="text1"/>
          <w:sz w:val="24"/>
          <w:szCs w:val="24"/>
          <w:lang w:val="en-US"/>
        </w:rPr>
        <w:t xml:space="preserve">                    </w:t>
      </w:r>
      <w:r w:rsidRPr="007C796A">
        <w:rPr>
          <w:b/>
          <w:color w:val="000000" w:themeColor="text1"/>
          <w:sz w:val="24"/>
          <w:szCs w:val="24"/>
          <w:lang w:val="en-US"/>
        </w:rPr>
        <w:t>}</w:t>
      </w:r>
    </w:p>
    <w:p w:rsidR="0006133E" w:rsidRPr="007C796A" w:rsidRDefault="0006133E" w:rsidP="003767B3">
      <w:pPr>
        <w:pStyle w:val="a3"/>
        <w:rPr>
          <w:color w:val="000000" w:themeColor="text1"/>
          <w:sz w:val="24"/>
          <w:szCs w:val="24"/>
          <w:lang w:val="en-US"/>
        </w:rPr>
      </w:pPr>
      <w:r w:rsidRPr="0006133E">
        <w:rPr>
          <w:color w:val="000000" w:themeColor="text1"/>
          <w:sz w:val="24"/>
          <w:szCs w:val="24"/>
        </w:rPr>
        <w:t>Выведет</w:t>
      </w:r>
      <w:r w:rsidRPr="0006133E">
        <w:rPr>
          <w:color w:val="000000" w:themeColor="text1"/>
          <w:sz w:val="24"/>
          <w:szCs w:val="24"/>
          <w:lang w:val="en-US"/>
        </w:rPr>
        <w:t>:</w:t>
      </w:r>
    </w:p>
    <w:p w:rsidR="000C2A9E" w:rsidRPr="001E2831" w:rsidRDefault="003767B3" w:rsidP="000C2A9E">
      <w:pPr>
        <w:rPr>
          <w:color w:val="F5F5F5"/>
          <w:sz w:val="27"/>
          <w:szCs w:val="27"/>
          <w:shd w:val="clear" w:color="auto" w:fill="808080"/>
          <w:lang w:val="en-US"/>
        </w:rPr>
      </w:pPr>
      <w:r w:rsidRPr="003767B3">
        <w:rPr>
          <w:color w:val="F5F5F5"/>
          <w:sz w:val="27"/>
          <w:szCs w:val="27"/>
          <w:shd w:val="clear" w:color="auto" w:fill="808080"/>
          <w:lang w:val="en-US"/>
        </w:rPr>
        <w:lastRenderedPageBreak/>
        <w:t>Type of engine: diesel (Euro-5</w:t>
      </w:r>
      <w:proofErr w:type="gramStart"/>
      <w:r w:rsidRPr="003767B3">
        <w:rPr>
          <w:color w:val="F5F5F5"/>
          <w:sz w:val="27"/>
          <w:szCs w:val="27"/>
          <w:shd w:val="clear" w:color="auto" w:fill="808080"/>
          <w:lang w:val="en-US"/>
        </w:rPr>
        <w:t>)</w:t>
      </w:r>
      <w:proofErr w:type="gramEnd"/>
      <w:r w:rsidRPr="003767B3">
        <w:rPr>
          <w:color w:val="F5F5F5"/>
          <w:sz w:val="27"/>
          <w:szCs w:val="27"/>
          <w:lang w:val="en-US"/>
        </w:rPr>
        <w:br/>
      </w:r>
      <w:r w:rsidRPr="003767B3">
        <w:rPr>
          <w:color w:val="F5F5F5"/>
          <w:sz w:val="27"/>
          <w:szCs w:val="27"/>
          <w:shd w:val="clear" w:color="auto" w:fill="808080"/>
          <w:lang w:val="en-US"/>
        </w:rPr>
        <w:t>Transmission type: automatic</w:t>
      </w:r>
      <w:r w:rsidRPr="003767B3">
        <w:rPr>
          <w:color w:val="F5F5F5"/>
          <w:sz w:val="27"/>
          <w:szCs w:val="27"/>
          <w:lang w:val="en-US"/>
        </w:rPr>
        <w:br/>
      </w:r>
      <w:r w:rsidRPr="003767B3">
        <w:rPr>
          <w:color w:val="F5F5F5"/>
          <w:sz w:val="27"/>
          <w:szCs w:val="27"/>
          <w:shd w:val="clear" w:color="auto" w:fill="808080"/>
          <w:lang w:val="en-US"/>
        </w:rPr>
        <w:t>Max speed at full load, km / h: 60</w:t>
      </w:r>
      <w:r w:rsidRPr="003767B3">
        <w:rPr>
          <w:color w:val="F5F5F5"/>
          <w:sz w:val="27"/>
          <w:szCs w:val="27"/>
          <w:lang w:val="en-US"/>
        </w:rPr>
        <w:br/>
      </w:r>
      <w:r w:rsidRPr="003767B3">
        <w:rPr>
          <w:color w:val="F5F5F5"/>
          <w:sz w:val="27"/>
          <w:szCs w:val="27"/>
          <w:shd w:val="clear" w:color="auto" w:fill="808080"/>
          <w:lang w:val="en-US"/>
        </w:rPr>
        <w:t>Type of floor: low-floor</w:t>
      </w:r>
      <w:r w:rsidRPr="003767B3">
        <w:rPr>
          <w:color w:val="F5F5F5"/>
          <w:sz w:val="27"/>
          <w:szCs w:val="27"/>
          <w:lang w:val="en-US"/>
        </w:rPr>
        <w:br/>
      </w:r>
      <w:r w:rsidRPr="003767B3">
        <w:rPr>
          <w:color w:val="F5F5F5"/>
          <w:sz w:val="27"/>
          <w:szCs w:val="27"/>
          <w:shd w:val="clear" w:color="auto" w:fill="808080"/>
          <w:lang w:val="en-US"/>
        </w:rPr>
        <w:t>Air conditioner availability: 1</w:t>
      </w:r>
    </w:p>
    <w:p w:rsidR="00E83097" w:rsidRPr="001E2831" w:rsidRDefault="00E83097" w:rsidP="000C2A9E">
      <w:pPr>
        <w:rPr>
          <w:color w:val="F5F5F5"/>
          <w:sz w:val="27"/>
          <w:szCs w:val="27"/>
          <w:shd w:val="clear" w:color="auto" w:fill="808080"/>
          <w:lang w:val="en-US"/>
        </w:rPr>
      </w:pPr>
    </w:p>
    <w:p w:rsidR="006F3C2B" w:rsidRPr="00E83097" w:rsidRDefault="006F3C2B" w:rsidP="000C2A9E">
      <w:pPr>
        <w:rPr>
          <w:color w:val="F5F5F5"/>
          <w:sz w:val="27"/>
          <w:szCs w:val="27"/>
          <w:shd w:val="clear" w:color="auto" w:fill="808080"/>
          <w:lang w:val="en-US"/>
        </w:rPr>
      </w:pPr>
    </w:p>
    <w:p w:rsidR="0083295E" w:rsidRPr="006F3C2B" w:rsidRDefault="006F3C2B" w:rsidP="006F3C2B">
      <w:pPr>
        <w:ind w:left="360"/>
        <w:rPr>
          <w:b/>
          <w:color w:val="FF0000"/>
          <w:sz w:val="24"/>
          <w:szCs w:val="24"/>
        </w:rPr>
      </w:pPr>
      <w:r>
        <w:rPr>
          <w:b/>
          <w:color w:val="FF0000"/>
          <w:sz w:val="24"/>
          <w:szCs w:val="24"/>
        </w:rPr>
        <w:t>3.4</w:t>
      </w:r>
      <w:r w:rsidRPr="00557241">
        <w:rPr>
          <w:b/>
          <w:color w:val="FF0000"/>
          <w:sz w:val="24"/>
          <w:szCs w:val="24"/>
        </w:rPr>
        <w:t>)</w:t>
      </w:r>
      <w:r>
        <w:rPr>
          <w:b/>
          <w:color w:val="FF0000"/>
          <w:sz w:val="24"/>
          <w:szCs w:val="24"/>
        </w:rPr>
        <w:t xml:space="preserve"> </w:t>
      </w:r>
      <w:r w:rsidR="009B1AE9" w:rsidRPr="006F3C2B">
        <w:rPr>
          <w:b/>
          <w:color w:val="FF0000"/>
          <w:sz w:val="24"/>
          <w:szCs w:val="24"/>
        </w:rPr>
        <w:t xml:space="preserve">А для того, </w:t>
      </w:r>
      <w:r w:rsidR="00557241" w:rsidRPr="006F3C2B">
        <w:rPr>
          <w:b/>
          <w:color w:val="FF0000"/>
          <w:sz w:val="24"/>
          <w:szCs w:val="24"/>
        </w:rPr>
        <w:t xml:space="preserve">чтобы вывести содержание </w:t>
      </w:r>
      <w:r w:rsidR="0070532E" w:rsidRPr="006F3C2B">
        <w:rPr>
          <w:b/>
          <w:color w:val="FF0000"/>
          <w:sz w:val="24"/>
          <w:szCs w:val="24"/>
        </w:rPr>
        <w:t>многомерного массива использует</w:t>
      </w:r>
      <w:r w:rsidR="00F71D93" w:rsidRPr="006F3C2B">
        <w:rPr>
          <w:b/>
          <w:color w:val="FF0000"/>
          <w:sz w:val="24"/>
          <w:szCs w:val="24"/>
        </w:rPr>
        <w:t>ся вот такая</w:t>
      </w:r>
      <w:r w:rsidR="00557241" w:rsidRPr="006F3C2B">
        <w:rPr>
          <w:b/>
          <w:color w:val="FF0000"/>
          <w:sz w:val="24"/>
          <w:szCs w:val="24"/>
        </w:rPr>
        <w:t xml:space="preserve"> конструкция</w:t>
      </w:r>
      <w:r w:rsidR="00F71D93" w:rsidRPr="006F3C2B">
        <w:rPr>
          <w:b/>
          <w:color w:val="FF0000"/>
          <w:sz w:val="24"/>
          <w:szCs w:val="24"/>
        </w:rPr>
        <w:t xml:space="preserve"> с использованием функций </w:t>
      </w:r>
      <w:r w:rsidR="00F71D93" w:rsidRPr="006F3C2B">
        <w:rPr>
          <w:b/>
          <w:color w:val="FF0000"/>
          <w:sz w:val="24"/>
          <w:szCs w:val="24"/>
          <w:lang w:val="en-US"/>
        </w:rPr>
        <w:t>print</w:t>
      </w:r>
      <w:r w:rsidR="00F71D93" w:rsidRPr="006F3C2B">
        <w:rPr>
          <w:b/>
          <w:color w:val="FF0000"/>
          <w:sz w:val="24"/>
          <w:szCs w:val="24"/>
        </w:rPr>
        <w:t>_</w:t>
      </w:r>
      <w:r w:rsidR="00F71D93" w:rsidRPr="006F3C2B">
        <w:rPr>
          <w:b/>
          <w:color w:val="FF0000"/>
          <w:sz w:val="24"/>
          <w:szCs w:val="24"/>
          <w:lang w:val="en-US"/>
        </w:rPr>
        <w:t>r</w:t>
      </w:r>
      <w:r w:rsidR="00F71D93" w:rsidRPr="006F3C2B">
        <w:rPr>
          <w:b/>
          <w:color w:val="FF0000"/>
          <w:sz w:val="24"/>
          <w:szCs w:val="24"/>
        </w:rPr>
        <w:t xml:space="preserve"> и </w:t>
      </w:r>
      <w:r w:rsidR="00B27DD9" w:rsidRPr="006F3C2B">
        <w:rPr>
          <w:b/>
          <w:color w:val="FF0000"/>
          <w:sz w:val="24"/>
          <w:szCs w:val="24"/>
          <w:lang w:val="en-US"/>
        </w:rPr>
        <w:t>var</w:t>
      </w:r>
      <w:r w:rsidR="00F71D93" w:rsidRPr="006F3C2B">
        <w:rPr>
          <w:b/>
          <w:color w:val="FF0000"/>
          <w:sz w:val="24"/>
          <w:szCs w:val="24"/>
        </w:rPr>
        <w:t>_</w:t>
      </w:r>
      <w:r w:rsidR="00F71D93" w:rsidRPr="006F3C2B">
        <w:rPr>
          <w:b/>
          <w:color w:val="FF0000"/>
          <w:sz w:val="24"/>
          <w:szCs w:val="24"/>
          <w:lang w:val="en-US"/>
        </w:rPr>
        <w:t>dump</w:t>
      </w:r>
      <w:r w:rsidR="00557241" w:rsidRPr="006F3C2B">
        <w:rPr>
          <w:b/>
          <w:color w:val="FF0000"/>
          <w:sz w:val="24"/>
          <w:szCs w:val="24"/>
        </w:rPr>
        <w:t>:</w:t>
      </w:r>
      <w:r w:rsidR="007C796A" w:rsidRPr="006F3C2B">
        <w:rPr>
          <w:b/>
          <w:color w:val="FF0000"/>
          <w:sz w:val="24"/>
          <w:szCs w:val="24"/>
        </w:rPr>
        <w:t xml:space="preserve"> </w:t>
      </w:r>
    </w:p>
    <w:p w:rsidR="009B1AE9" w:rsidRPr="009B1AE9" w:rsidRDefault="009B1AE9" w:rsidP="009B1AE9">
      <w:pPr>
        <w:pStyle w:val="a3"/>
        <w:rPr>
          <w:b/>
          <w:color w:val="000000" w:themeColor="text1"/>
          <w:sz w:val="24"/>
          <w:szCs w:val="24"/>
        </w:rPr>
      </w:pPr>
    </w:p>
    <w:p w:rsidR="009B1AE9" w:rsidRPr="009B1AE9" w:rsidRDefault="009B1AE9" w:rsidP="009B1AE9">
      <w:pPr>
        <w:pStyle w:val="a3"/>
        <w:numPr>
          <w:ilvl w:val="0"/>
          <w:numId w:val="15"/>
        </w:numPr>
        <w:rPr>
          <w:b/>
          <w:color w:val="000000" w:themeColor="text1"/>
          <w:sz w:val="24"/>
          <w:szCs w:val="24"/>
          <w:lang w:val="en-US"/>
        </w:rPr>
      </w:pPr>
      <w:r w:rsidRPr="009B1AE9">
        <w:rPr>
          <w:b/>
          <w:color w:val="000000" w:themeColor="text1"/>
          <w:sz w:val="24"/>
          <w:szCs w:val="24"/>
          <w:lang w:val="en-US"/>
        </w:rPr>
        <w:t>echo '&lt;pre&gt;';</w:t>
      </w:r>
    </w:p>
    <w:p w:rsidR="009B1AE9" w:rsidRPr="009B1AE9" w:rsidRDefault="009B1AE9" w:rsidP="009B1AE9">
      <w:pPr>
        <w:pStyle w:val="a3"/>
        <w:rPr>
          <w:b/>
          <w:noProof/>
          <w:color w:val="000000" w:themeColor="text1"/>
          <w:sz w:val="24"/>
          <w:szCs w:val="24"/>
          <w:lang w:val="en-US"/>
        </w:rPr>
      </w:pPr>
      <w:r w:rsidRPr="009B1AE9">
        <w:rPr>
          <w:b/>
          <w:noProof/>
          <w:color w:val="000000" w:themeColor="text1"/>
          <w:sz w:val="24"/>
          <w:szCs w:val="24"/>
          <w:lang w:val="en-US"/>
        </w:rPr>
        <w:t xml:space="preserve">               </w:t>
      </w:r>
      <w:r w:rsidRPr="009B1AE9">
        <w:rPr>
          <w:b/>
          <w:noProof/>
          <w:color w:val="FF0000"/>
          <w:sz w:val="24"/>
          <w:szCs w:val="24"/>
          <w:lang w:val="en-US"/>
        </w:rPr>
        <w:t>print_r</w:t>
      </w:r>
      <w:r w:rsidR="009D0200">
        <w:rPr>
          <w:b/>
          <w:noProof/>
          <w:color w:val="000000" w:themeColor="text1"/>
          <w:sz w:val="24"/>
          <w:szCs w:val="24"/>
          <w:lang w:val="en-US"/>
        </w:rPr>
        <w:t>($bus_details</w:t>
      </w:r>
      <w:r w:rsidRPr="009B1AE9">
        <w:rPr>
          <w:b/>
          <w:noProof/>
          <w:color w:val="000000" w:themeColor="text1"/>
          <w:sz w:val="24"/>
          <w:szCs w:val="24"/>
          <w:lang w:val="en-US"/>
        </w:rPr>
        <w:t>);</w:t>
      </w:r>
      <w:r w:rsidR="00F71D93">
        <w:rPr>
          <w:b/>
          <w:noProof/>
          <w:color w:val="000000" w:themeColor="text1"/>
          <w:sz w:val="24"/>
          <w:szCs w:val="24"/>
          <w:lang w:val="en-US"/>
        </w:rPr>
        <w:t xml:space="preserve"> </w:t>
      </w:r>
    </w:p>
    <w:p w:rsidR="009B1AE9" w:rsidRDefault="009B1AE9" w:rsidP="009B1AE9">
      <w:pPr>
        <w:pStyle w:val="a3"/>
        <w:rPr>
          <w:b/>
          <w:noProof/>
          <w:color w:val="000000" w:themeColor="text1"/>
          <w:sz w:val="24"/>
          <w:szCs w:val="24"/>
          <w:lang w:val="en-US"/>
        </w:rPr>
      </w:pPr>
      <w:r w:rsidRPr="009B1AE9">
        <w:rPr>
          <w:b/>
          <w:noProof/>
          <w:color w:val="000000" w:themeColor="text1"/>
          <w:sz w:val="24"/>
          <w:szCs w:val="24"/>
          <w:lang w:val="en-US"/>
        </w:rPr>
        <w:t xml:space="preserve">               echo '&lt;/pre&gt;';</w:t>
      </w:r>
    </w:p>
    <w:p w:rsidR="009B1AE9" w:rsidRDefault="00B27DD9" w:rsidP="009B1AE9">
      <w:pPr>
        <w:pStyle w:val="a3"/>
        <w:rPr>
          <w:b/>
          <w:color w:val="000000" w:themeColor="text1"/>
          <w:sz w:val="24"/>
          <w:szCs w:val="24"/>
        </w:rPr>
      </w:pPr>
      <w:r>
        <w:rPr>
          <w:color w:val="000000" w:themeColor="text1"/>
          <w:sz w:val="24"/>
          <w:szCs w:val="24"/>
        </w:rPr>
        <w:t xml:space="preserve">С помощью функции </w:t>
      </w:r>
      <w:r w:rsidRPr="00B27DD9">
        <w:rPr>
          <w:b/>
          <w:color w:val="FF0000"/>
          <w:sz w:val="24"/>
          <w:szCs w:val="24"/>
          <w:lang w:val="en-US"/>
        </w:rPr>
        <w:t>print</w:t>
      </w:r>
      <w:r w:rsidRPr="00B27DD9">
        <w:rPr>
          <w:b/>
          <w:color w:val="FF0000"/>
          <w:sz w:val="24"/>
          <w:szCs w:val="24"/>
        </w:rPr>
        <w:t>_</w:t>
      </w:r>
      <w:r w:rsidRPr="00B27DD9">
        <w:rPr>
          <w:b/>
          <w:color w:val="FF0000"/>
          <w:sz w:val="24"/>
          <w:szCs w:val="24"/>
          <w:lang w:val="en-US"/>
        </w:rPr>
        <w:t>r</w:t>
      </w:r>
      <w:r w:rsidRPr="00B27DD9">
        <w:rPr>
          <w:color w:val="FF0000"/>
          <w:sz w:val="24"/>
          <w:szCs w:val="24"/>
        </w:rPr>
        <w:t xml:space="preserve"> </w:t>
      </w:r>
      <w:r>
        <w:rPr>
          <w:color w:val="000000" w:themeColor="text1"/>
          <w:sz w:val="24"/>
          <w:szCs w:val="24"/>
        </w:rPr>
        <w:t xml:space="preserve">на экран выведем </w:t>
      </w:r>
      <w:r w:rsidR="009B1AE9" w:rsidRPr="00B27DD9">
        <w:rPr>
          <w:color w:val="000000" w:themeColor="text1"/>
          <w:sz w:val="24"/>
          <w:szCs w:val="24"/>
        </w:rPr>
        <w:t xml:space="preserve">полное содержание </w:t>
      </w:r>
      <w:r w:rsidR="00F71D93" w:rsidRPr="00B27DD9">
        <w:rPr>
          <w:color w:val="000000" w:themeColor="text1"/>
          <w:sz w:val="24"/>
          <w:szCs w:val="24"/>
        </w:rPr>
        <w:t>многомерного массива</w:t>
      </w:r>
      <w:r w:rsidR="00F71D93" w:rsidRPr="00B27DD9">
        <w:rPr>
          <w:b/>
          <w:color w:val="000000" w:themeColor="text1"/>
          <w:sz w:val="24"/>
          <w:szCs w:val="24"/>
        </w:rPr>
        <w:t xml:space="preserve"> </w:t>
      </w:r>
      <w:r w:rsidR="00F71D93" w:rsidRPr="00B27DD9">
        <w:rPr>
          <w:b/>
          <w:color w:val="FF0000"/>
          <w:sz w:val="24"/>
          <w:szCs w:val="24"/>
        </w:rPr>
        <w:t xml:space="preserve">с </w:t>
      </w:r>
      <w:r w:rsidR="009B1AE9" w:rsidRPr="00B27DD9">
        <w:rPr>
          <w:b/>
          <w:color w:val="FF0000"/>
          <w:sz w:val="24"/>
          <w:szCs w:val="24"/>
        </w:rPr>
        <w:t xml:space="preserve"> их ключами</w:t>
      </w:r>
      <w:r w:rsidR="00F71D93" w:rsidRPr="00B27DD9">
        <w:rPr>
          <w:b/>
          <w:color w:val="FF0000"/>
          <w:sz w:val="24"/>
          <w:szCs w:val="24"/>
        </w:rPr>
        <w:t xml:space="preserve"> и значениями</w:t>
      </w:r>
      <w:r w:rsidR="009B1AE9">
        <w:rPr>
          <w:b/>
          <w:color w:val="000000" w:themeColor="text1"/>
          <w:sz w:val="24"/>
          <w:szCs w:val="24"/>
        </w:rPr>
        <w:t>:</w:t>
      </w:r>
    </w:p>
    <w:p w:rsidR="003D4B04" w:rsidRPr="003D4B04" w:rsidRDefault="003D4B04" w:rsidP="003D4B04">
      <w:pPr>
        <w:pStyle w:val="HTML"/>
        <w:rPr>
          <w:color w:val="000000"/>
          <w:lang w:val="en-US"/>
        </w:rPr>
      </w:pPr>
      <w:r w:rsidRPr="003D4B04">
        <w:rPr>
          <w:color w:val="000000"/>
          <w:lang w:val="en-US"/>
        </w:rPr>
        <w:t>Array</w:t>
      </w:r>
    </w:p>
    <w:p w:rsidR="003D4B04" w:rsidRPr="003D4B04" w:rsidRDefault="003D4B04" w:rsidP="003D4B04">
      <w:pPr>
        <w:pStyle w:val="HTML"/>
        <w:rPr>
          <w:color w:val="000000"/>
          <w:lang w:val="en-US"/>
        </w:rPr>
      </w:pPr>
      <w:r w:rsidRPr="003D4B04">
        <w:rPr>
          <w:color w:val="000000"/>
          <w:lang w:val="en-US"/>
        </w:rPr>
        <w:t>(</w:t>
      </w:r>
    </w:p>
    <w:p w:rsidR="003D4B04" w:rsidRPr="003D4B04" w:rsidRDefault="003D4B04" w:rsidP="003D4B04">
      <w:pPr>
        <w:pStyle w:val="HTML"/>
        <w:rPr>
          <w:color w:val="000000"/>
          <w:lang w:val="en-US"/>
        </w:rPr>
      </w:pPr>
      <w:r w:rsidRPr="003D4B04">
        <w:rPr>
          <w:color w:val="000000"/>
          <w:lang w:val="en-US"/>
        </w:rPr>
        <w:t xml:space="preserve">    [Capacity, persons:] =&gt; Array</w:t>
      </w:r>
    </w:p>
    <w:p w:rsidR="003D4B04" w:rsidRPr="003D4B04" w:rsidRDefault="003D4B04" w:rsidP="003D4B04">
      <w:pPr>
        <w:pStyle w:val="HTML"/>
        <w:rPr>
          <w:color w:val="000000"/>
          <w:lang w:val="en-US"/>
        </w:rPr>
      </w:pPr>
      <w:r w:rsidRPr="003D4B04">
        <w:rPr>
          <w:color w:val="000000"/>
          <w:lang w:val="en-US"/>
        </w:rPr>
        <w:t xml:space="preserve">        (</w:t>
      </w:r>
    </w:p>
    <w:p w:rsidR="003D4B04" w:rsidRPr="003D4B04" w:rsidRDefault="003D4B04" w:rsidP="003D4B04">
      <w:pPr>
        <w:pStyle w:val="HTML"/>
        <w:rPr>
          <w:color w:val="000000"/>
          <w:lang w:val="en-US"/>
        </w:rPr>
      </w:pPr>
      <w:r w:rsidRPr="003D4B04">
        <w:rPr>
          <w:color w:val="000000"/>
          <w:lang w:val="en-US"/>
        </w:rPr>
        <w:t xml:space="preserve">            [Seats:] =&gt; 30</w:t>
      </w:r>
    </w:p>
    <w:p w:rsidR="003D4B04" w:rsidRPr="003D4B04" w:rsidRDefault="003D4B04" w:rsidP="003D4B04">
      <w:pPr>
        <w:pStyle w:val="HTML"/>
        <w:rPr>
          <w:color w:val="000000"/>
          <w:lang w:val="en-US"/>
        </w:rPr>
      </w:pPr>
      <w:r w:rsidRPr="003D4B04">
        <w:rPr>
          <w:color w:val="000000"/>
          <w:lang w:val="en-US"/>
        </w:rPr>
        <w:t xml:space="preserve">            [Full capacity:] =&gt; 106</w:t>
      </w:r>
    </w:p>
    <w:p w:rsidR="003D4B04" w:rsidRPr="003D4B04" w:rsidRDefault="003D4B04" w:rsidP="003D4B04">
      <w:pPr>
        <w:pStyle w:val="HTML"/>
        <w:rPr>
          <w:color w:val="000000"/>
          <w:lang w:val="en-US"/>
        </w:rPr>
      </w:pPr>
      <w:r w:rsidRPr="003D4B04">
        <w:rPr>
          <w:color w:val="000000"/>
          <w:lang w:val="en-US"/>
        </w:rPr>
        <w:t xml:space="preserve">        )</w:t>
      </w:r>
    </w:p>
    <w:p w:rsidR="003D4B04" w:rsidRPr="003D4B04" w:rsidRDefault="003D4B04" w:rsidP="003D4B04">
      <w:pPr>
        <w:pStyle w:val="HTML"/>
        <w:rPr>
          <w:color w:val="000000"/>
          <w:lang w:val="en-US"/>
        </w:rPr>
      </w:pPr>
    </w:p>
    <w:p w:rsidR="003D4B04" w:rsidRPr="003D4B04" w:rsidRDefault="003D4B04" w:rsidP="003D4B04">
      <w:pPr>
        <w:pStyle w:val="HTML"/>
        <w:rPr>
          <w:color w:val="000000"/>
          <w:lang w:val="en-US"/>
        </w:rPr>
      </w:pPr>
      <w:r w:rsidRPr="003D4B04">
        <w:rPr>
          <w:color w:val="000000"/>
          <w:lang w:val="en-US"/>
        </w:rPr>
        <w:t xml:space="preserve">    [Dimensions:] =&gt; Array</w:t>
      </w:r>
    </w:p>
    <w:p w:rsidR="003D4B04" w:rsidRPr="003D4B04" w:rsidRDefault="003D4B04" w:rsidP="003D4B04">
      <w:pPr>
        <w:pStyle w:val="HTML"/>
        <w:rPr>
          <w:color w:val="000000"/>
          <w:lang w:val="en-US"/>
        </w:rPr>
      </w:pPr>
      <w:r w:rsidRPr="003D4B04">
        <w:rPr>
          <w:color w:val="000000"/>
          <w:lang w:val="en-US"/>
        </w:rPr>
        <w:t xml:space="preserve">        (</w:t>
      </w:r>
    </w:p>
    <w:p w:rsidR="003D4B04" w:rsidRPr="003D4B04" w:rsidRDefault="003D4B04" w:rsidP="003D4B04">
      <w:pPr>
        <w:pStyle w:val="HTML"/>
        <w:rPr>
          <w:color w:val="000000"/>
          <w:lang w:val="en-US"/>
        </w:rPr>
      </w:pPr>
      <w:r w:rsidRPr="003D4B04">
        <w:rPr>
          <w:color w:val="000000"/>
          <w:lang w:val="en-US"/>
        </w:rPr>
        <w:t xml:space="preserve">            [Length,] =&gt; mm11960</w:t>
      </w:r>
    </w:p>
    <w:p w:rsidR="003D4B04" w:rsidRPr="003D4B04" w:rsidRDefault="003D4B04" w:rsidP="003D4B04">
      <w:pPr>
        <w:pStyle w:val="HTML"/>
        <w:rPr>
          <w:color w:val="000000"/>
          <w:lang w:val="en-US"/>
        </w:rPr>
      </w:pPr>
      <w:r w:rsidRPr="003D4B04">
        <w:rPr>
          <w:color w:val="000000"/>
          <w:lang w:val="en-US"/>
        </w:rPr>
        <w:t xml:space="preserve">            [Width,] =&gt; mm2550</w:t>
      </w:r>
    </w:p>
    <w:p w:rsidR="003D4B04" w:rsidRPr="003D4B04" w:rsidRDefault="003D4B04" w:rsidP="003D4B04">
      <w:pPr>
        <w:pStyle w:val="HTML"/>
        <w:rPr>
          <w:color w:val="000000"/>
          <w:lang w:val="en-US"/>
        </w:rPr>
      </w:pPr>
      <w:r w:rsidRPr="003D4B04">
        <w:rPr>
          <w:color w:val="000000"/>
          <w:lang w:val="en-US"/>
        </w:rPr>
        <w:t xml:space="preserve">            [Height,] =&gt; mm3140-3200</w:t>
      </w:r>
    </w:p>
    <w:p w:rsidR="003D4B04" w:rsidRPr="003D4B04" w:rsidRDefault="003D4B04" w:rsidP="003D4B04">
      <w:pPr>
        <w:pStyle w:val="HTML"/>
        <w:rPr>
          <w:color w:val="000000"/>
          <w:lang w:val="en-US"/>
        </w:rPr>
      </w:pPr>
      <w:r w:rsidRPr="003D4B04">
        <w:rPr>
          <w:color w:val="000000"/>
          <w:lang w:val="en-US"/>
        </w:rPr>
        <w:t xml:space="preserve">            [Wheel base,] =&gt; mm5860</w:t>
      </w:r>
    </w:p>
    <w:p w:rsidR="003D4B04" w:rsidRDefault="003D4B04" w:rsidP="003D4B04">
      <w:pPr>
        <w:pStyle w:val="HTML"/>
        <w:rPr>
          <w:color w:val="000000"/>
        </w:rPr>
      </w:pPr>
      <w:r w:rsidRPr="003D4B04">
        <w:rPr>
          <w:color w:val="000000"/>
          <w:lang w:val="en-US"/>
        </w:rPr>
        <w:t xml:space="preserve">        </w:t>
      </w:r>
      <w:r>
        <w:rPr>
          <w:color w:val="000000"/>
        </w:rPr>
        <w:t>)</w:t>
      </w:r>
    </w:p>
    <w:p w:rsidR="003D4B04" w:rsidRDefault="003D4B04" w:rsidP="003D4B04">
      <w:pPr>
        <w:pStyle w:val="HTML"/>
        <w:rPr>
          <w:color w:val="000000"/>
        </w:rPr>
      </w:pPr>
    </w:p>
    <w:p w:rsidR="003D4B04" w:rsidRDefault="003D4B04" w:rsidP="003D4B04">
      <w:pPr>
        <w:pStyle w:val="HTML"/>
        <w:rPr>
          <w:color w:val="000000"/>
        </w:rPr>
      </w:pPr>
      <w:r>
        <w:rPr>
          <w:color w:val="000000"/>
        </w:rPr>
        <w:t>)</w:t>
      </w:r>
    </w:p>
    <w:p w:rsidR="009B1AE9" w:rsidRDefault="009B1AE9" w:rsidP="009B1AE9">
      <w:pPr>
        <w:pStyle w:val="a3"/>
        <w:rPr>
          <w:b/>
          <w:noProof/>
          <w:color w:val="000000" w:themeColor="text1"/>
          <w:sz w:val="24"/>
          <w:szCs w:val="24"/>
        </w:rPr>
      </w:pPr>
    </w:p>
    <w:p w:rsidR="003D4B04" w:rsidRPr="00F71D93" w:rsidRDefault="003D4B04" w:rsidP="009B1AE9">
      <w:pPr>
        <w:pStyle w:val="a3"/>
        <w:rPr>
          <w:b/>
          <w:noProof/>
          <w:color w:val="000000" w:themeColor="text1"/>
          <w:sz w:val="24"/>
          <w:szCs w:val="24"/>
        </w:rPr>
      </w:pPr>
    </w:p>
    <w:p w:rsidR="009D0200" w:rsidRPr="009D0200" w:rsidRDefault="009D0200" w:rsidP="009D0200">
      <w:pPr>
        <w:pStyle w:val="a3"/>
        <w:numPr>
          <w:ilvl w:val="0"/>
          <w:numId w:val="15"/>
        </w:numPr>
        <w:rPr>
          <w:b/>
          <w:noProof/>
          <w:color w:val="000000" w:themeColor="text1"/>
          <w:sz w:val="24"/>
          <w:szCs w:val="24"/>
          <w:lang w:val="en-US"/>
        </w:rPr>
      </w:pPr>
      <w:r w:rsidRPr="00F71D93">
        <w:rPr>
          <w:b/>
          <w:noProof/>
          <w:color w:val="000000" w:themeColor="text1"/>
          <w:sz w:val="24"/>
          <w:szCs w:val="24"/>
        </w:rPr>
        <w:t xml:space="preserve"> </w:t>
      </w:r>
      <w:r w:rsidRPr="009D0200">
        <w:rPr>
          <w:b/>
          <w:noProof/>
          <w:color w:val="000000" w:themeColor="text1"/>
          <w:sz w:val="24"/>
          <w:szCs w:val="24"/>
          <w:lang w:val="en-US"/>
        </w:rPr>
        <w:t>echo '&lt;pre&gt;';</w:t>
      </w:r>
    </w:p>
    <w:p w:rsidR="009D0200" w:rsidRPr="009D0200" w:rsidRDefault="009D0200" w:rsidP="009D0200">
      <w:pPr>
        <w:pStyle w:val="a3"/>
        <w:ind w:left="1080"/>
        <w:rPr>
          <w:b/>
          <w:noProof/>
          <w:color w:val="000000" w:themeColor="text1"/>
          <w:sz w:val="24"/>
          <w:szCs w:val="24"/>
          <w:lang w:val="en-US"/>
        </w:rPr>
      </w:pPr>
      <w:r w:rsidRPr="009D0200">
        <w:rPr>
          <w:b/>
          <w:noProof/>
          <w:color w:val="FF0000"/>
          <w:sz w:val="24"/>
          <w:szCs w:val="24"/>
          <w:lang w:val="en-US"/>
        </w:rPr>
        <w:t xml:space="preserve">               var_dump</w:t>
      </w:r>
      <w:r w:rsidRPr="009D0200">
        <w:rPr>
          <w:b/>
          <w:noProof/>
          <w:color w:val="000000" w:themeColor="text1"/>
          <w:sz w:val="24"/>
          <w:szCs w:val="24"/>
          <w:lang w:val="en-US"/>
        </w:rPr>
        <w:t>($bus_details);</w:t>
      </w:r>
    </w:p>
    <w:p w:rsidR="009B1AE9" w:rsidRPr="009D0200" w:rsidRDefault="009D0200" w:rsidP="009D0200">
      <w:pPr>
        <w:pStyle w:val="a3"/>
        <w:ind w:left="1080"/>
        <w:rPr>
          <w:b/>
          <w:noProof/>
          <w:color w:val="000000" w:themeColor="text1"/>
          <w:sz w:val="24"/>
          <w:szCs w:val="24"/>
          <w:lang w:val="en-US"/>
        </w:rPr>
      </w:pPr>
      <w:r w:rsidRPr="009D0200">
        <w:rPr>
          <w:b/>
          <w:noProof/>
          <w:color w:val="000000" w:themeColor="text1"/>
          <w:sz w:val="24"/>
          <w:szCs w:val="24"/>
          <w:lang w:val="en-US"/>
        </w:rPr>
        <w:t xml:space="preserve">               echo '&lt;/pre&gt;';</w:t>
      </w:r>
    </w:p>
    <w:p w:rsidR="009D0200" w:rsidRPr="009D0200" w:rsidRDefault="009D0200" w:rsidP="009D0200">
      <w:pPr>
        <w:pStyle w:val="HTML"/>
        <w:rPr>
          <w:noProof/>
          <w:color w:val="000000"/>
          <w:lang w:val="en-US"/>
        </w:rPr>
      </w:pPr>
      <w:r w:rsidRPr="009D0200">
        <w:rPr>
          <w:noProof/>
          <w:color w:val="000000"/>
          <w:lang w:val="en-US"/>
        </w:rPr>
        <w:t>array(2) {</w:t>
      </w:r>
    </w:p>
    <w:p w:rsidR="009D0200" w:rsidRPr="009D0200" w:rsidRDefault="009D0200" w:rsidP="009D0200">
      <w:pPr>
        <w:pStyle w:val="HTML"/>
        <w:rPr>
          <w:noProof/>
          <w:color w:val="000000"/>
          <w:lang w:val="en-US"/>
        </w:rPr>
      </w:pPr>
      <w:r w:rsidRPr="009D0200">
        <w:rPr>
          <w:noProof/>
          <w:color w:val="000000"/>
          <w:lang w:val="en-US"/>
        </w:rPr>
        <w:t xml:space="preserve">  ["Capacity, persons:"]=&gt;</w:t>
      </w:r>
    </w:p>
    <w:p w:rsidR="009D0200" w:rsidRPr="009D0200" w:rsidRDefault="009D0200" w:rsidP="009D0200">
      <w:pPr>
        <w:pStyle w:val="HTML"/>
        <w:rPr>
          <w:noProof/>
          <w:color w:val="000000"/>
          <w:lang w:val="en-US"/>
        </w:rPr>
      </w:pPr>
      <w:r w:rsidRPr="009D0200">
        <w:rPr>
          <w:noProof/>
          <w:color w:val="000000"/>
          <w:lang w:val="en-US"/>
        </w:rPr>
        <w:t xml:space="preserve">  array(2) {</w:t>
      </w:r>
    </w:p>
    <w:p w:rsidR="009D0200" w:rsidRPr="009D0200" w:rsidRDefault="009D0200" w:rsidP="009D0200">
      <w:pPr>
        <w:pStyle w:val="HTML"/>
        <w:rPr>
          <w:noProof/>
          <w:color w:val="000000"/>
          <w:lang w:val="en-US"/>
        </w:rPr>
      </w:pPr>
      <w:r w:rsidRPr="009D0200">
        <w:rPr>
          <w:noProof/>
          <w:color w:val="000000"/>
          <w:lang w:val="en-US"/>
        </w:rPr>
        <w:t xml:space="preserve">    ["Seats:"]=&gt;</w:t>
      </w:r>
    </w:p>
    <w:p w:rsidR="009D0200" w:rsidRPr="009D0200" w:rsidRDefault="009D0200" w:rsidP="009D0200">
      <w:pPr>
        <w:pStyle w:val="HTML"/>
        <w:rPr>
          <w:noProof/>
          <w:color w:val="000000"/>
          <w:lang w:val="en-US"/>
        </w:rPr>
      </w:pPr>
      <w:r w:rsidRPr="009D0200">
        <w:rPr>
          <w:noProof/>
          <w:color w:val="000000"/>
          <w:lang w:val="en-US"/>
        </w:rPr>
        <w:t xml:space="preserve">    int(30)</w:t>
      </w:r>
    </w:p>
    <w:p w:rsidR="009D0200" w:rsidRPr="009D0200" w:rsidRDefault="009D0200" w:rsidP="009D0200">
      <w:pPr>
        <w:pStyle w:val="HTML"/>
        <w:rPr>
          <w:noProof/>
          <w:color w:val="000000"/>
          <w:lang w:val="en-US"/>
        </w:rPr>
      </w:pPr>
      <w:r w:rsidRPr="009D0200">
        <w:rPr>
          <w:noProof/>
          <w:color w:val="000000"/>
          <w:lang w:val="en-US"/>
        </w:rPr>
        <w:t xml:space="preserve">    ["Full capacity:"]=&gt;</w:t>
      </w:r>
    </w:p>
    <w:p w:rsidR="009D0200" w:rsidRPr="009D0200" w:rsidRDefault="009D0200" w:rsidP="009D0200">
      <w:pPr>
        <w:pStyle w:val="HTML"/>
        <w:rPr>
          <w:noProof/>
          <w:color w:val="000000"/>
          <w:lang w:val="en-US"/>
        </w:rPr>
      </w:pPr>
      <w:r w:rsidRPr="009D0200">
        <w:rPr>
          <w:noProof/>
          <w:color w:val="000000"/>
          <w:lang w:val="en-US"/>
        </w:rPr>
        <w:t xml:space="preserve">    int(106)</w:t>
      </w:r>
    </w:p>
    <w:p w:rsidR="009D0200" w:rsidRPr="009D0200" w:rsidRDefault="009D0200" w:rsidP="009D0200">
      <w:pPr>
        <w:pStyle w:val="HTML"/>
        <w:rPr>
          <w:noProof/>
          <w:color w:val="000000"/>
          <w:lang w:val="en-US"/>
        </w:rPr>
      </w:pPr>
      <w:r w:rsidRPr="009D0200">
        <w:rPr>
          <w:noProof/>
          <w:color w:val="000000"/>
          <w:lang w:val="en-US"/>
        </w:rPr>
        <w:t xml:space="preserve">  }</w:t>
      </w:r>
    </w:p>
    <w:p w:rsidR="009D0200" w:rsidRPr="009D0200" w:rsidRDefault="009D0200" w:rsidP="009D0200">
      <w:pPr>
        <w:pStyle w:val="HTML"/>
        <w:rPr>
          <w:noProof/>
          <w:color w:val="000000"/>
          <w:lang w:val="en-US"/>
        </w:rPr>
      </w:pPr>
      <w:r w:rsidRPr="009D0200">
        <w:rPr>
          <w:noProof/>
          <w:color w:val="000000"/>
          <w:lang w:val="en-US"/>
        </w:rPr>
        <w:t xml:space="preserve">  ["Dimensions:"]=&gt;</w:t>
      </w:r>
    </w:p>
    <w:p w:rsidR="009D0200" w:rsidRPr="009D0200" w:rsidRDefault="009D0200" w:rsidP="009D0200">
      <w:pPr>
        <w:pStyle w:val="HTML"/>
        <w:rPr>
          <w:noProof/>
          <w:color w:val="000000"/>
          <w:lang w:val="en-US"/>
        </w:rPr>
      </w:pPr>
      <w:r w:rsidRPr="009D0200">
        <w:rPr>
          <w:noProof/>
          <w:color w:val="000000"/>
          <w:lang w:val="en-US"/>
        </w:rPr>
        <w:t xml:space="preserve">  array(4) {</w:t>
      </w:r>
    </w:p>
    <w:p w:rsidR="009D0200" w:rsidRPr="009D0200" w:rsidRDefault="009D0200" w:rsidP="009D0200">
      <w:pPr>
        <w:pStyle w:val="HTML"/>
        <w:rPr>
          <w:noProof/>
          <w:color w:val="000000"/>
          <w:lang w:val="en-US"/>
        </w:rPr>
      </w:pPr>
      <w:r w:rsidRPr="009D0200">
        <w:rPr>
          <w:noProof/>
          <w:color w:val="000000"/>
          <w:lang w:val="en-US"/>
        </w:rPr>
        <w:t xml:space="preserve">    ["Length,"]=&gt;</w:t>
      </w:r>
    </w:p>
    <w:p w:rsidR="009D0200" w:rsidRPr="009D0200" w:rsidRDefault="009D0200" w:rsidP="009D0200">
      <w:pPr>
        <w:pStyle w:val="HTML"/>
        <w:rPr>
          <w:noProof/>
          <w:color w:val="000000"/>
          <w:lang w:val="en-US"/>
        </w:rPr>
      </w:pPr>
      <w:r w:rsidRPr="009D0200">
        <w:rPr>
          <w:noProof/>
          <w:color w:val="000000"/>
          <w:lang w:val="en-US"/>
        </w:rPr>
        <w:t xml:space="preserve">    string(7) "mm11960"</w:t>
      </w:r>
    </w:p>
    <w:p w:rsidR="009D0200" w:rsidRPr="009D0200" w:rsidRDefault="009D0200" w:rsidP="009D0200">
      <w:pPr>
        <w:pStyle w:val="HTML"/>
        <w:rPr>
          <w:noProof/>
          <w:color w:val="000000"/>
          <w:lang w:val="en-US"/>
        </w:rPr>
      </w:pPr>
      <w:r w:rsidRPr="009D0200">
        <w:rPr>
          <w:noProof/>
          <w:color w:val="000000"/>
          <w:lang w:val="en-US"/>
        </w:rPr>
        <w:t xml:space="preserve">    ["Width,"]=&gt;</w:t>
      </w:r>
    </w:p>
    <w:p w:rsidR="009D0200" w:rsidRPr="009D0200" w:rsidRDefault="009D0200" w:rsidP="009D0200">
      <w:pPr>
        <w:pStyle w:val="HTML"/>
        <w:rPr>
          <w:noProof/>
          <w:color w:val="000000"/>
          <w:lang w:val="en-US"/>
        </w:rPr>
      </w:pPr>
      <w:r w:rsidRPr="009D0200">
        <w:rPr>
          <w:noProof/>
          <w:color w:val="000000"/>
          <w:lang w:val="en-US"/>
        </w:rPr>
        <w:t xml:space="preserve">    string(6) "mm2550"</w:t>
      </w:r>
    </w:p>
    <w:p w:rsidR="009D0200" w:rsidRPr="009D0200" w:rsidRDefault="009D0200" w:rsidP="009D0200">
      <w:pPr>
        <w:pStyle w:val="HTML"/>
        <w:rPr>
          <w:noProof/>
          <w:color w:val="000000"/>
          <w:lang w:val="en-US"/>
        </w:rPr>
      </w:pPr>
      <w:r w:rsidRPr="009D0200">
        <w:rPr>
          <w:noProof/>
          <w:color w:val="000000"/>
          <w:lang w:val="en-US"/>
        </w:rPr>
        <w:lastRenderedPageBreak/>
        <w:t xml:space="preserve">    ["Height,"]=&gt;</w:t>
      </w:r>
    </w:p>
    <w:p w:rsidR="009D0200" w:rsidRPr="009D0200" w:rsidRDefault="009D0200" w:rsidP="009D0200">
      <w:pPr>
        <w:pStyle w:val="HTML"/>
        <w:rPr>
          <w:noProof/>
          <w:color w:val="000000"/>
          <w:lang w:val="en-US"/>
        </w:rPr>
      </w:pPr>
      <w:r w:rsidRPr="009D0200">
        <w:rPr>
          <w:noProof/>
          <w:color w:val="000000"/>
          <w:lang w:val="en-US"/>
        </w:rPr>
        <w:t xml:space="preserve">    string(11) "mm3140-3200"</w:t>
      </w:r>
    </w:p>
    <w:p w:rsidR="009D0200" w:rsidRPr="009D0200" w:rsidRDefault="009D0200" w:rsidP="009D0200">
      <w:pPr>
        <w:pStyle w:val="HTML"/>
        <w:rPr>
          <w:noProof/>
          <w:color w:val="000000"/>
          <w:lang w:val="en-US"/>
        </w:rPr>
      </w:pPr>
      <w:r w:rsidRPr="009D0200">
        <w:rPr>
          <w:noProof/>
          <w:color w:val="000000"/>
          <w:lang w:val="en-US"/>
        </w:rPr>
        <w:t xml:space="preserve">    ["Wheel base,"]=&gt;</w:t>
      </w:r>
    </w:p>
    <w:p w:rsidR="009D0200" w:rsidRPr="009D0200" w:rsidRDefault="009D0200" w:rsidP="009D0200">
      <w:pPr>
        <w:pStyle w:val="HTML"/>
        <w:rPr>
          <w:noProof/>
          <w:color w:val="000000"/>
          <w:lang w:val="en-US"/>
        </w:rPr>
      </w:pPr>
      <w:r w:rsidRPr="009D0200">
        <w:rPr>
          <w:noProof/>
          <w:color w:val="000000"/>
          <w:lang w:val="en-US"/>
        </w:rPr>
        <w:t xml:space="preserve">    string(6) "mm5860"</w:t>
      </w:r>
    </w:p>
    <w:p w:rsidR="009D0200" w:rsidRPr="009D0200" w:rsidRDefault="009D0200" w:rsidP="009D0200">
      <w:pPr>
        <w:pStyle w:val="HTML"/>
        <w:rPr>
          <w:noProof/>
          <w:color w:val="000000"/>
          <w:lang w:val="en-US"/>
        </w:rPr>
      </w:pPr>
      <w:r w:rsidRPr="009D0200">
        <w:rPr>
          <w:noProof/>
          <w:color w:val="000000"/>
          <w:lang w:val="en-US"/>
        </w:rPr>
        <w:t xml:space="preserve">  }</w:t>
      </w:r>
    </w:p>
    <w:p w:rsidR="00406171" w:rsidRDefault="009D0200" w:rsidP="00406171">
      <w:pPr>
        <w:pStyle w:val="HTML"/>
        <w:rPr>
          <w:color w:val="000000"/>
          <w:lang w:val="en-US"/>
        </w:rPr>
      </w:pPr>
      <w:r w:rsidRPr="002B1ECC">
        <w:rPr>
          <w:color w:val="000000"/>
        </w:rPr>
        <w:t>}</w:t>
      </w:r>
    </w:p>
    <w:p w:rsidR="00406171" w:rsidRDefault="00406171" w:rsidP="00406171">
      <w:pPr>
        <w:pStyle w:val="HTML"/>
        <w:rPr>
          <w:color w:val="000000"/>
          <w:lang w:val="en-US"/>
        </w:rPr>
      </w:pPr>
    </w:p>
    <w:p w:rsidR="00FD55D8" w:rsidRPr="00FD55D8" w:rsidRDefault="00406171" w:rsidP="00406171">
      <w:pPr>
        <w:pStyle w:val="HTML"/>
        <w:rPr>
          <w:rFonts w:ascii="Arial Black" w:hAnsi="Arial Black" w:cstheme="minorHAnsi"/>
          <w:b/>
          <w:color w:val="FF0000"/>
          <w:sz w:val="36"/>
          <w:szCs w:val="36"/>
        </w:rPr>
      </w:pPr>
      <w:r>
        <w:rPr>
          <w:rFonts w:ascii="Arial Black" w:hAnsi="Arial Black" w:cstheme="minorHAnsi"/>
          <w:b/>
          <w:color w:val="FF0000"/>
          <w:sz w:val="36"/>
          <w:szCs w:val="36"/>
        </w:rPr>
        <w:t>Вывести данные из массива и завести в новый массив обратно:</w:t>
      </w:r>
    </w:p>
    <w:p w:rsidR="00FD55D8" w:rsidRPr="00FD55D8" w:rsidRDefault="00FD55D8" w:rsidP="00406171">
      <w:pPr>
        <w:pStyle w:val="HTML"/>
        <w:rPr>
          <w:rFonts w:asciiTheme="minorHAnsi" w:hAnsiTheme="minorHAnsi" w:cstheme="minorHAnsi"/>
          <w:b/>
          <w:color w:val="E36C0A" w:themeColor="accent6" w:themeShade="BF"/>
          <w:sz w:val="28"/>
          <w:szCs w:val="28"/>
        </w:rPr>
      </w:pPr>
    </w:p>
    <w:p w:rsidR="00FD55D8" w:rsidRPr="00FD55D8" w:rsidRDefault="00FD55D8" w:rsidP="00406171">
      <w:pPr>
        <w:pStyle w:val="HTML"/>
        <w:rPr>
          <w:rFonts w:asciiTheme="minorHAnsi" w:hAnsiTheme="minorHAnsi" w:cstheme="minorHAnsi"/>
          <w:b/>
          <w:color w:val="E36C0A" w:themeColor="accent6" w:themeShade="BF"/>
          <w:sz w:val="28"/>
          <w:szCs w:val="28"/>
        </w:rPr>
      </w:pPr>
      <w:r w:rsidRPr="00FD55D8">
        <w:rPr>
          <w:rFonts w:asciiTheme="minorHAnsi" w:hAnsiTheme="minorHAnsi" w:cstheme="minorHAnsi"/>
          <w:b/>
          <w:color w:val="E36C0A" w:themeColor="accent6" w:themeShade="BF"/>
          <w:sz w:val="28"/>
          <w:szCs w:val="28"/>
        </w:rPr>
        <w:t>В случае, когда работаем с одномерным массивом</w:t>
      </w:r>
    </w:p>
    <w:p w:rsidR="00FD55D8" w:rsidRDefault="00FD55D8" w:rsidP="00406171">
      <w:pPr>
        <w:pStyle w:val="HTML"/>
        <w:rPr>
          <w:rFonts w:asciiTheme="minorHAnsi" w:hAnsiTheme="minorHAnsi" w:cstheme="minorHAnsi"/>
          <w:b/>
          <w:color w:val="E36C0A" w:themeColor="accent6" w:themeShade="BF"/>
          <w:sz w:val="24"/>
          <w:szCs w:val="24"/>
        </w:rPr>
      </w:pPr>
    </w:p>
    <w:p w:rsidR="009906EF" w:rsidRPr="00FD55D8" w:rsidRDefault="009906EF" w:rsidP="009906EF">
      <w:pPr>
        <w:rPr>
          <w:noProof/>
          <w:color w:val="000000" w:themeColor="text1"/>
          <w:sz w:val="24"/>
          <w:szCs w:val="24"/>
        </w:rPr>
      </w:pPr>
      <w:r w:rsidRPr="00FD55D8">
        <w:rPr>
          <w:noProof/>
          <w:color w:val="000000" w:themeColor="text1"/>
          <w:sz w:val="24"/>
          <w:szCs w:val="24"/>
        </w:rPr>
        <w:t>если тебя устра</w:t>
      </w:r>
      <w:r>
        <w:rPr>
          <w:noProof/>
          <w:color w:val="000000" w:themeColor="text1"/>
          <w:sz w:val="24"/>
          <w:szCs w:val="24"/>
        </w:rPr>
        <w:t>ивает что при каждом вызове $</w:t>
      </w:r>
      <w:r>
        <w:rPr>
          <w:noProof/>
          <w:color w:val="000000" w:themeColor="text1"/>
          <w:sz w:val="24"/>
          <w:szCs w:val="24"/>
          <w:lang w:val="en-US"/>
        </w:rPr>
        <w:t xml:space="preserve">statistic </w:t>
      </w:r>
      <w:r w:rsidRPr="00FD55D8">
        <w:rPr>
          <w:noProof/>
          <w:color w:val="000000" w:themeColor="text1"/>
          <w:sz w:val="24"/>
          <w:szCs w:val="24"/>
        </w:rPr>
        <w:t>[</w:t>
      </w:r>
      <w:r>
        <w:rPr>
          <w:noProof/>
          <w:color w:val="000000" w:themeColor="text1"/>
          <w:sz w:val="24"/>
          <w:szCs w:val="24"/>
          <w:lang w:val="en-US"/>
        </w:rPr>
        <w:t xml:space="preserve"> </w:t>
      </w:r>
      <w:r w:rsidRPr="00FD55D8">
        <w:rPr>
          <w:noProof/>
          <w:color w:val="000000" w:themeColor="text1"/>
          <w:sz w:val="24"/>
          <w:szCs w:val="24"/>
        </w:rPr>
        <w:t>] = $megaSuperMAssiv; ключ $var будет идти от 0 до .... с шагом 1, то можно индекс не писать</w:t>
      </w:r>
      <w:r>
        <w:rPr>
          <w:noProof/>
          <w:color w:val="000000" w:themeColor="text1"/>
          <w:sz w:val="24"/>
          <w:szCs w:val="24"/>
          <w:lang w:val="en-US"/>
        </w:rPr>
        <w:t xml:space="preserve"> </w:t>
      </w:r>
      <w:r>
        <w:rPr>
          <w:noProof/>
          <w:color w:val="000000" w:themeColor="text1"/>
          <w:sz w:val="24"/>
          <w:szCs w:val="24"/>
        </w:rPr>
        <w:t xml:space="preserve">внутри </w:t>
      </w:r>
      <w:r>
        <w:rPr>
          <w:noProof/>
          <w:color w:val="000000" w:themeColor="text1"/>
          <w:sz w:val="24"/>
          <w:szCs w:val="24"/>
          <w:lang w:val="en-US"/>
        </w:rPr>
        <w:t>[ ]</w:t>
      </w:r>
      <w:r w:rsidRPr="00FD55D8">
        <w:rPr>
          <w:noProof/>
          <w:color w:val="000000" w:themeColor="text1"/>
          <w:sz w:val="24"/>
          <w:szCs w:val="24"/>
        </w:rPr>
        <w:t>.</w:t>
      </w:r>
      <w:r>
        <w:rPr>
          <w:noProof/>
          <w:color w:val="000000" w:themeColor="text1"/>
          <w:sz w:val="24"/>
          <w:szCs w:val="24"/>
          <w:lang w:val="en-US"/>
        </w:rPr>
        <w:t xml:space="preserve"> </w:t>
      </w:r>
      <w:r w:rsidRPr="00FD55D8">
        <w:rPr>
          <w:noProof/>
          <w:color w:val="000000" w:themeColor="text1"/>
          <w:sz w:val="24"/>
          <w:szCs w:val="24"/>
        </w:rPr>
        <w:t xml:space="preserve"> </w:t>
      </w:r>
    </w:p>
    <w:p w:rsidR="00FD55D8" w:rsidRDefault="00FD55D8" w:rsidP="00406171">
      <w:pPr>
        <w:pStyle w:val="HTML"/>
        <w:rPr>
          <w:rFonts w:asciiTheme="minorHAnsi" w:hAnsiTheme="minorHAnsi" w:cstheme="minorHAnsi"/>
          <w:b/>
          <w:color w:val="E36C0A" w:themeColor="accent6" w:themeShade="BF"/>
          <w:sz w:val="24"/>
          <w:szCs w:val="24"/>
        </w:rPr>
      </w:pPr>
    </w:p>
    <w:p w:rsidR="00FD55D8" w:rsidRDefault="00FD55D8" w:rsidP="00406171">
      <w:pPr>
        <w:pStyle w:val="HTML"/>
        <w:rPr>
          <w:rFonts w:asciiTheme="minorHAnsi" w:hAnsiTheme="minorHAnsi" w:cstheme="minorHAnsi"/>
          <w:b/>
          <w:color w:val="E36C0A" w:themeColor="accent6" w:themeShade="BF"/>
          <w:sz w:val="24"/>
          <w:szCs w:val="24"/>
        </w:rPr>
      </w:pPr>
    </w:p>
    <w:p w:rsidR="00FD55D8" w:rsidRDefault="00FD55D8" w:rsidP="00406171">
      <w:pPr>
        <w:pStyle w:val="HTML"/>
        <w:rPr>
          <w:rFonts w:asciiTheme="minorHAnsi" w:hAnsiTheme="minorHAnsi" w:cstheme="minorHAnsi"/>
          <w:b/>
          <w:color w:val="E36C0A" w:themeColor="accent6" w:themeShade="BF"/>
          <w:sz w:val="24"/>
          <w:szCs w:val="24"/>
        </w:rPr>
      </w:pPr>
    </w:p>
    <w:p w:rsidR="00FD55D8" w:rsidRDefault="00FD55D8" w:rsidP="00406171">
      <w:pPr>
        <w:pStyle w:val="HTML"/>
        <w:rPr>
          <w:rFonts w:asciiTheme="minorHAnsi" w:hAnsiTheme="minorHAnsi" w:cstheme="minorHAnsi"/>
          <w:b/>
          <w:color w:val="E36C0A" w:themeColor="accent6" w:themeShade="BF"/>
          <w:sz w:val="24"/>
          <w:szCs w:val="24"/>
        </w:rPr>
      </w:pPr>
    </w:p>
    <w:p w:rsidR="00FD55D8" w:rsidRDefault="00FD55D8" w:rsidP="00406171">
      <w:pPr>
        <w:pStyle w:val="HTML"/>
        <w:rPr>
          <w:rFonts w:asciiTheme="minorHAnsi" w:hAnsiTheme="minorHAnsi" w:cstheme="minorHAnsi"/>
          <w:b/>
          <w:color w:val="E36C0A" w:themeColor="accent6" w:themeShade="BF"/>
          <w:sz w:val="24"/>
          <w:szCs w:val="24"/>
        </w:rPr>
      </w:pPr>
    </w:p>
    <w:p w:rsidR="00FD55D8" w:rsidRPr="00FD55D8" w:rsidRDefault="00FD55D8" w:rsidP="00406171">
      <w:pPr>
        <w:pStyle w:val="HTML"/>
        <w:rPr>
          <w:rFonts w:asciiTheme="minorHAnsi" w:hAnsiTheme="minorHAnsi" w:cstheme="minorHAnsi"/>
          <w:b/>
          <w:color w:val="E36C0A" w:themeColor="accent6" w:themeShade="BF"/>
          <w:sz w:val="36"/>
          <w:szCs w:val="36"/>
        </w:rPr>
      </w:pPr>
    </w:p>
    <w:p w:rsidR="00406171" w:rsidRDefault="00406171" w:rsidP="00406171">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0088FF"/>
          <w:sz w:val="20"/>
          <w:szCs w:val="20"/>
          <w:lang w:eastAsia="ru-RU"/>
        </w:rPr>
      </w:pPr>
      <w:r>
        <w:rPr>
          <w:rFonts w:ascii="Courier New" w:eastAsia="Times New Roman" w:hAnsi="Courier New" w:cs="Courier New"/>
          <w:i/>
          <w:iCs/>
          <w:color w:val="0088FF"/>
          <w:sz w:val="20"/>
          <w:szCs w:val="20"/>
          <w:lang w:eastAsia="ru-RU"/>
        </w:rPr>
        <w:t>//исключаем из массива</w:t>
      </w:r>
      <w:r w:rsidR="00FD55D8">
        <w:rPr>
          <w:rFonts w:ascii="Courier New" w:eastAsia="Times New Roman" w:hAnsi="Courier New" w:cs="Courier New"/>
          <w:i/>
          <w:iCs/>
          <w:color w:val="0088FF"/>
          <w:sz w:val="20"/>
          <w:szCs w:val="20"/>
          <w:lang w:eastAsia="ru-RU"/>
        </w:rPr>
        <w:t xml:space="preserve"> </w:t>
      </w:r>
      <w:r w:rsidR="00FD55D8">
        <w:rPr>
          <w:rFonts w:ascii="Courier New" w:eastAsia="Times New Roman" w:hAnsi="Courier New" w:cs="Courier New"/>
          <w:i/>
          <w:iCs/>
          <w:color w:val="0088FF"/>
          <w:sz w:val="20"/>
          <w:szCs w:val="20"/>
          <w:lang w:val="en-US" w:eastAsia="ru-RU"/>
        </w:rPr>
        <w:t>$arr_1000_it</w:t>
      </w:r>
      <w:r>
        <w:rPr>
          <w:rFonts w:ascii="Courier New" w:eastAsia="Times New Roman" w:hAnsi="Courier New" w:cs="Courier New"/>
          <w:i/>
          <w:iCs/>
          <w:color w:val="0088FF"/>
          <w:sz w:val="20"/>
          <w:szCs w:val="20"/>
          <w:lang w:eastAsia="ru-RU"/>
        </w:rPr>
        <w:t xml:space="preserve"> рандомных шаров</w:t>
      </w:r>
      <w:r w:rsidRPr="00406171">
        <w:rPr>
          <w:rFonts w:ascii="Courier New" w:eastAsia="Times New Roman" w:hAnsi="Courier New" w:cs="Courier New"/>
          <w:i/>
          <w:iCs/>
          <w:color w:val="0088FF"/>
          <w:sz w:val="20"/>
          <w:szCs w:val="20"/>
          <w:lang w:eastAsia="ru-RU"/>
        </w:rPr>
        <w:t xml:space="preserve"> строки 12, 30, 45</w:t>
      </w:r>
    </w:p>
    <w:p w:rsidR="00FD55D8" w:rsidRPr="00FD55D8" w:rsidRDefault="00406171" w:rsidP="00FD55D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E1EFFF"/>
          <w:sz w:val="20"/>
          <w:szCs w:val="20"/>
          <w:lang w:val="en-US" w:eastAsia="ru-RU"/>
        </w:rPr>
      </w:pPr>
      <w:r w:rsidRPr="00406171">
        <w:rPr>
          <w:rFonts w:ascii="Courier New" w:eastAsia="Times New Roman" w:hAnsi="Courier New" w:cs="Courier New"/>
          <w:i/>
          <w:iCs/>
          <w:color w:val="0088FF"/>
          <w:sz w:val="20"/>
          <w:szCs w:val="20"/>
          <w:lang w:eastAsia="ru-RU"/>
        </w:rPr>
        <w:br/>
      </w:r>
      <w:r w:rsidRPr="00406171">
        <w:rPr>
          <w:rFonts w:ascii="Courier New" w:eastAsia="Times New Roman" w:hAnsi="Courier New" w:cs="Courier New"/>
          <w:color w:val="FF80E1"/>
          <w:sz w:val="20"/>
          <w:szCs w:val="20"/>
          <w:lang w:eastAsia="ru-RU"/>
        </w:rPr>
        <w:t xml:space="preserve">$statistic </w:t>
      </w:r>
      <w:r w:rsidRPr="00406171">
        <w:rPr>
          <w:rFonts w:ascii="Courier New" w:eastAsia="Times New Roman" w:hAnsi="Courier New" w:cs="Courier New"/>
          <w:color w:val="FF9D00"/>
          <w:sz w:val="20"/>
          <w:szCs w:val="20"/>
          <w:lang w:eastAsia="ru-RU"/>
        </w:rPr>
        <w:t xml:space="preserve">= </w:t>
      </w:r>
      <w:r w:rsidRPr="00406171">
        <w:rPr>
          <w:rFonts w:ascii="Courier New" w:eastAsia="Times New Roman" w:hAnsi="Courier New" w:cs="Courier New"/>
          <w:noProof/>
          <w:color w:val="FF9D00"/>
          <w:sz w:val="20"/>
          <w:szCs w:val="20"/>
          <w:lang w:val="en-US" w:eastAsia="ru-RU"/>
        </w:rPr>
        <w:t>array</w:t>
      </w:r>
      <w:r w:rsidRPr="00406171">
        <w:rPr>
          <w:rFonts w:ascii="Courier New" w:eastAsia="Times New Roman" w:hAnsi="Courier New" w:cs="Courier New"/>
          <w:color w:val="E1EFFF"/>
          <w:sz w:val="20"/>
          <w:szCs w:val="20"/>
          <w:lang w:eastAsia="ru-RU"/>
        </w:rPr>
        <w:t>();</w:t>
      </w:r>
      <w:r w:rsidRPr="00406171">
        <w:rPr>
          <w:rFonts w:ascii="Courier New" w:eastAsia="Times New Roman" w:hAnsi="Courier New" w:cs="Courier New"/>
          <w:color w:val="E1EFFF"/>
          <w:sz w:val="20"/>
          <w:szCs w:val="20"/>
          <w:lang w:eastAsia="ru-RU"/>
        </w:rPr>
        <w:br/>
        <w:t xml:space="preserve">    </w:t>
      </w:r>
      <w:r w:rsidRPr="00406171">
        <w:rPr>
          <w:rFonts w:ascii="Courier New" w:eastAsia="Times New Roman" w:hAnsi="Courier New" w:cs="Courier New"/>
          <w:color w:val="FF9D00"/>
          <w:sz w:val="20"/>
          <w:szCs w:val="20"/>
          <w:lang w:eastAsia="ru-RU"/>
        </w:rPr>
        <w:t xml:space="preserve">foreach </w:t>
      </w:r>
      <w:r w:rsidRPr="00406171">
        <w:rPr>
          <w:rFonts w:ascii="Courier New" w:eastAsia="Times New Roman" w:hAnsi="Courier New" w:cs="Courier New"/>
          <w:color w:val="E1EFFF"/>
          <w:sz w:val="20"/>
          <w:szCs w:val="20"/>
          <w:lang w:eastAsia="ru-RU"/>
        </w:rPr>
        <w:t>(</w:t>
      </w:r>
      <w:r w:rsidRPr="00406171">
        <w:rPr>
          <w:rFonts w:ascii="Courier New" w:eastAsia="Times New Roman" w:hAnsi="Courier New" w:cs="Courier New"/>
          <w:color w:val="FF80E1"/>
          <w:sz w:val="20"/>
          <w:szCs w:val="20"/>
          <w:lang w:eastAsia="ru-RU"/>
        </w:rPr>
        <w:t xml:space="preserve">$arr_1000_it </w:t>
      </w:r>
      <w:r w:rsidRPr="00406171">
        <w:rPr>
          <w:rFonts w:ascii="Courier New" w:eastAsia="Times New Roman" w:hAnsi="Courier New" w:cs="Courier New"/>
          <w:noProof/>
          <w:color w:val="FF9D00"/>
          <w:sz w:val="20"/>
          <w:szCs w:val="20"/>
          <w:lang w:val="en-US" w:eastAsia="ru-RU"/>
        </w:rPr>
        <w:t>as</w:t>
      </w:r>
      <w:r w:rsidRPr="00406171">
        <w:rPr>
          <w:rFonts w:ascii="Courier New" w:eastAsia="Times New Roman" w:hAnsi="Courier New" w:cs="Courier New"/>
          <w:color w:val="FF9D00"/>
          <w:sz w:val="20"/>
          <w:szCs w:val="20"/>
          <w:lang w:eastAsia="ru-RU"/>
        </w:rPr>
        <w:t xml:space="preserve"> </w:t>
      </w:r>
      <w:r w:rsidRPr="00406171">
        <w:rPr>
          <w:rFonts w:ascii="Courier New" w:eastAsia="Times New Roman" w:hAnsi="Courier New" w:cs="Courier New"/>
          <w:color w:val="FF80E1"/>
          <w:sz w:val="20"/>
          <w:szCs w:val="20"/>
          <w:lang w:eastAsia="ru-RU"/>
        </w:rPr>
        <w:t>$</w:t>
      </w:r>
      <w:r w:rsidRPr="00406171">
        <w:rPr>
          <w:rFonts w:ascii="Courier New" w:eastAsia="Times New Roman" w:hAnsi="Courier New" w:cs="Courier New"/>
          <w:noProof/>
          <w:color w:val="FF80E1"/>
          <w:sz w:val="20"/>
          <w:szCs w:val="20"/>
          <w:lang w:val="en-US" w:eastAsia="ru-RU"/>
        </w:rPr>
        <w:t>stringOfTheFile</w:t>
      </w:r>
      <w:r w:rsidRPr="00406171">
        <w:rPr>
          <w:rFonts w:ascii="Courier New" w:eastAsia="Times New Roman" w:hAnsi="Courier New" w:cs="Courier New"/>
          <w:color w:val="FF80E1"/>
          <w:sz w:val="20"/>
          <w:szCs w:val="20"/>
          <w:lang w:eastAsia="ru-RU"/>
        </w:rPr>
        <w:t xml:space="preserve"> </w:t>
      </w:r>
      <w:r w:rsidRPr="00406171">
        <w:rPr>
          <w:rFonts w:ascii="Courier New" w:eastAsia="Times New Roman" w:hAnsi="Courier New" w:cs="Courier New"/>
          <w:color w:val="FF9D00"/>
          <w:sz w:val="20"/>
          <w:szCs w:val="20"/>
          <w:lang w:eastAsia="ru-RU"/>
        </w:rPr>
        <w:t xml:space="preserve">=&gt; </w:t>
      </w:r>
      <w:r w:rsidRPr="00406171">
        <w:rPr>
          <w:rFonts w:ascii="Courier New" w:eastAsia="Times New Roman" w:hAnsi="Courier New" w:cs="Courier New"/>
          <w:color w:val="FF80E1"/>
          <w:sz w:val="20"/>
          <w:szCs w:val="20"/>
          <w:lang w:eastAsia="ru-RU"/>
        </w:rPr>
        <w:t>$</w:t>
      </w:r>
      <w:r w:rsidRPr="00406171">
        <w:rPr>
          <w:rFonts w:ascii="Courier New" w:eastAsia="Times New Roman" w:hAnsi="Courier New" w:cs="Courier New"/>
          <w:noProof/>
          <w:color w:val="FF80E1"/>
          <w:sz w:val="20"/>
          <w:szCs w:val="20"/>
          <w:lang w:val="en-US" w:eastAsia="ru-RU"/>
        </w:rPr>
        <w:t>valueBalls</w:t>
      </w:r>
      <w:r w:rsidRPr="00406171">
        <w:rPr>
          <w:rFonts w:ascii="Courier New" w:eastAsia="Times New Roman" w:hAnsi="Courier New" w:cs="Courier New"/>
          <w:color w:val="E1EFFF"/>
          <w:sz w:val="20"/>
          <w:szCs w:val="20"/>
          <w:lang w:eastAsia="ru-RU"/>
        </w:rPr>
        <w:t>) {</w:t>
      </w:r>
      <w:r w:rsidRPr="00406171">
        <w:rPr>
          <w:rFonts w:ascii="Courier New" w:eastAsia="Times New Roman" w:hAnsi="Courier New" w:cs="Courier New"/>
          <w:i/>
          <w:iCs/>
          <w:color w:val="0088FF"/>
          <w:sz w:val="20"/>
          <w:szCs w:val="20"/>
          <w:lang w:eastAsia="ru-RU"/>
        </w:rPr>
        <w:t>// где, $arr_1000_it - массив, $</w:t>
      </w:r>
      <w:r w:rsidRPr="00406171">
        <w:rPr>
          <w:rFonts w:ascii="Courier New" w:eastAsia="Times New Roman" w:hAnsi="Courier New" w:cs="Courier New"/>
          <w:i/>
          <w:iCs/>
          <w:noProof/>
          <w:color w:val="0088FF"/>
          <w:sz w:val="20"/>
          <w:szCs w:val="20"/>
          <w:lang w:val="en-US" w:eastAsia="ru-RU"/>
        </w:rPr>
        <w:t>stringOfTheFile</w:t>
      </w:r>
      <w:r w:rsidRPr="00406171">
        <w:rPr>
          <w:rFonts w:ascii="Courier New" w:eastAsia="Times New Roman" w:hAnsi="Courier New" w:cs="Courier New"/>
          <w:i/>
          <w:iCs/>
          <w:color w:val="0088FF"/>
          <w:sz w:val="20"/>
          <w:szCs w:val="20"/>
          <w:lang w:eastAsia="ru-RU"/>
        </w:rPr>
        <w:t xml:space="preserve"> - номер строки и</w:t>
      </w:r>
      <w:r w:rsidRPr="00406171">
        <w:rPr>
          <w:rFonts w:ascii="Courier New" w:eastAsia="Times New Roman" w:hAnsi="Courier New" w:cs="Courier New"/>
          <w:i/>
          <w:iCs/>
          <w:color w:val="0088FF"/>
          <w:sz w:val="20"/>
          <w:szCs w:val="20"/>
          <w:lang w:eastAsia="ru-RU"/>
        </w:rPr>
        <w:br/>
        <w:t xml:space="preserve">        // $</w:t>
      </w:r>
      <w:r w:rsidRPr="00406171">
        <w:rPr>
          <w:rFonts w:ascii="Courier New" w:eastAsia="Times New Roman" w:hAnsi="Courier New" w:cs="Courier New"/>
          <w:i/>
          <w:iCs/>
          <w:noProof/>
          <w:color w:val="0088FF"/>
          <w:sz w:val="20"/>
          <w:szCs w:val="20"/>
          <w:lang w:val="en-US" w:eastAsia="ru-RU"/>
        </w:rPr>
        <w:t>valueBalls</w:t>
      </w:r>
      <w:r w:rsidRPr="00406171">
        <w:rPr>
          <w:rFonts w:ascii="Courier New" w:eastAsia="Times New Roman" w:hAnsi="Courier New" w:cs="Courier New"/>
          <w:i/>
          <w:iCs/>
          <w:color w:val="0088FF"/>
          <w:sz w:val="20"/>
          <w:szCs w:val="20"/>
          <w:lang w:eastAsia="ru-RU"/>
        </w:rPr>
        <w:t xml:space="preserve"> - сама строка с 6 числами</w:t>
      </w:r>
      <w:r w:rsidRPr="00406171">
        <w:rPr>
          <w:rFonts w:ascii="Courier New" w:eastAsia="Times New Roman" w:hAnsi="Courier New" w:cs="Courier New"/>
          <w:i/>
          <w:iCs/>
          <w:color w:val="0088FF"/>
          <w:sz w:val="20"/>
          <w:szCs w:val="20"/>
          <w:lang w:eastAsia="ru-RU"/>
        </w:rPr>
        <w:br/>
      </w:r>
      <w:r w:rsidRPr="00406171">
        <w:rPr>
          <w:rFonts w:ascii="Courier New" w:eastAsia="Times New Roman" w:hAnsi="Courier New" w:cs="Courier New"/>
          <w:i/>
          <w:iCs/>
          <w:color w:val="0088FF"/>
          <w:sz w:val="20"/>
          <w:szCs w:val="20"/>
          <w:lang w:eastAsia="ru-RU"/>
        </w:rPr>
        <w:br/>
      </w:r>
      <w:r w:rsidRPr="00406171">
        <w:rPr>
          <w:rFonts w:ascii="Courier New" w:eastAsia="Times New Roman" w:hAnsi="Courier New" w:cs="Courier New"/>
          <w:i/>
          <w:iCs/>
          <w:noProof/>
          <w:color w:val="0088FF"/>
          <w:sz w:val="20"/>
          <w:szCs w:val="20"/>
          <w:lang w:val="en-US" w:eastAsia="ru-RU"/>
        </w:rPr>
        <w:t xml:space="preserve">        </w:t>
      </w:r>
      <w:r w:rsidRPr="00406171">
        <w:rPr>
          <w:rFonts w:ascii="Courier New" w:eastAsia="Times New Roman" w:hAnsi="Courier New" w:cs="Courier New"/>
          <w:noProof/>
          <w:color w:val="FF9D00"/>
          <w:sz w:val="20"/>
          <w:szCs w:val="20"/>
          <w:lang w:val="en-US" w:eastAsia="ru-RU"/>
        </w:rPr>
        <w:t xml:space="preserve">if </w:t>
      </w:r>
      <w:r w:rsidRPr="00406171">
        <w:rPr>
          <w:rFonts w:ascii="Courier New" w:eastAsia="Times New Roman" w:hAnsi="Courier New" w:cs="Courier New"/>
          <w:noProof/>
          <w:color w:val="E1EFFF"/>
          <w:sz w:val="20"/>
          <w:szCs w:val="20"/>
          <w:lang w:val="en-US" w:eastAsia="ru-RU"/>
        </w:rPr>
        <w:t>(</w:t>
      </w:r>
      <w:r w:rsidRPr="00406171">
        <w:rPr>
          <w:rFonts w:ascii="Courier New" w:eastAsia="Times New Roman" w:hAnsi="Courier New" w:cs="Courier New"/>
          <w:noProof/>
          <w:color w:val="FF80E1"/>
          <w:sz w:val="20"/>
          <w:szCs w:val="20"/>
          <w:lang w:val="en-US" w:eastAsia="ru-RU"/>
        </w:rPr>
        <w:t xml:space="preserve">$stringOfTheFile </w:t>
      </w:r>
      <w:r w:rsidRPr="00406171">
        <w:rPr>
          <w:rFonts w:ascii="Courier New" w:eastAsia="Times New Roman" w:hAnsi="Courier New" w:cs="Courier New"/>
          <w:noProof/>
          <w:color w:val="FF9D00"/>
          <w:sz w:val="20"/>
          <w:szCs w:val="20"/>
          <w:lang w:val="en-US" w:eastAsia="ru-RU"/>
        </w:rPr>
        <w:t xml:space="preserve">!== </w:t>
      </w:r>
      <w:r w:rsidRPr="00406171">
        <w:rPr>
          <w:rFonts w:ascii="Courier New" w:eastAsia="Times New Roman" w:hAnsi="Courier New" w:cs="Courier New"/>
          <w:noProof/>
          <w:color w:val="FF628C"/>
          <w:sz w:val="20"/>
          <w:szCs w:val="20"/>
          <w:lang w:val="en-US" w:eastAsia="ru-RU"/>
        </w:rPr>
        <w:t xml:space="preserve">12 </w:t>
      </w:r>
      <w:r w:rsidRPr="00406171">
        <w:rPr>
          <w:rFonts w:ascii="Courier New" w:eastAsia="Times New Roman" w:hAnsi="Courier New" w:cs="Courier New"/>
          <w:noProof/>
          <w:color w:val="FF9D00"/>
          <w:sz w:val="20"/>
          <w:szCs w:val="20"/>
          <w:lang w:val="en-US" w:eastAsia="ru-RU"/>
        </w:rPr>
        <w:t xml:space="preserve">|| </w:t>
      </w:r>
      <w:r w:rsidRPr="00406171">
        <w:rPr>
          <w:rFonts w:ascii="Courier New" w:eastAsia="Times New Roman" w:hAnsi="Courier New" w:cs="Courier New"/>
          <w:noProof/>
          <w:color w:val="FF80E1"/>
          <w:sz w:val="20"/>
          <w:szCs w:val="20"/>
          <w:lang w:val="en-US" w:eastAsia="ru-RU"/>
        </w:rPr>
        <w:t xml:space="preserve">$stringOfTheFile </w:t>
      </w:r>
      <w:r w:rsidRPr="00406171">
        <w:rPr>
          <w:rFonts w:ascii="Courier New" w:eastAsia="Times New Roman" w:hAnsi="Courier New" w:cs="Courier New"/>
          <w:noProof/>
          <w:color w:val="FF9D00"/>
          <w:sz w:val="20"/>
          <w:szCs w:val="20"/>
          <w:lang w:val="en-US" w:eastAsia="ru-RU"/>
        </w:rPr>
        <w:t xml:space="preserve">!== </w:t>
      </w:r>
      <w:r w:rsidRPr="00406171">
        <w:rPr>
          <w:rFonts w:ascii="Courier New" w:eastAsia="Times New Roman" w:hAnsi="Courier New" w:cs="Courier New"/>
          <w:noProof/>
          <w:color w:val="FF628C"/>
          <w:sz w:val="20"/>
          <w:szCs w:val="20"/>
          <w:lang w:val="en-US" w:eastAsia="ru-RU"/>
        </w:rPr>
        <w:t xml:space="preserve">30 </w:t>
      </w:r>
      <w:r w:rsidRPr="00406171">
        <w:rPr>
          <w:rFonts w:ascii="Courier New" w:eastAsia="Times New Roman" w:hAnsi="Courier New" w:cs="Courier New"/>
          <w:noProof/>
          <w:color w:val="FF9D00"/>
          <w:sz w:val="20"/>
          <w:szCs w:val="20"/>
          <w:lang w:val="en-US" w:eastAsia="ru-RU"/>
        </w:rPr>
        <w:t>||</w:t>
      </w:r>
      <w:r w:rsidRPr="00406171">
        <w:rPr>
          <w:rFonts w:ascii="Courier New" w:eastAsia="Times New Roman" w:hAnsi="Courier New" w:cs="Courier New"/>
          <w:noProof/>
          <w:color w:val="FF9D00"/>
          <w:sz w:val="20"/>
          <w:szCs w:val="20"/>
          <w:lang w:val="en-US" w:eastAsia="ru-RU"/>
        </w:rPr>
        <w:br/>
        <w:t xml:space="preserve">            </w:t>
      </w:r>
      <w:r w:rsidRPr="00406171">
        <w:rPr>
          <w:rFonts w:ascii="Courier New" w:eastAsia="Times New Roman" w:hAnsi="Courier New" w:cs="Courier New"/>
          <w:noProof/>
          <w:color w:val="FF80E1"/>
          <w:sz w:val="20"/>
          <w:szCs w:val="20"/>
          <w:lang w:val="en-US" w:eastAsia="ru-RU"/>
        </w:rPr>
        <w:t xml:space="preserve">$stringOfTheFile </w:t>
      </w:r>
      <w:r w:rsidRPr="00406171">
        <w:rPr>
          <w:rFonts w:ascii="Courier New" w:eastAsia="Times New Roman" w:hAnsi="Courier New" w:cs="Courier New"/>
          <w:noProof/>
          <w:color w:val="FF9D00"/>
          <w:sz w:val="20"/>
          <w:szCs w:val="20"/>
          <w:lang w:val="en-US" w:eastAsia="ru-RU"/>
        </w:rPr>
        <w:t xml:space="preserve">!== </w:t>
      </w:r>
      <w:r w:rsidRPr="00406171">
        <w:rPr>
          <w:rFonts w:ascii="Courier New" w:eastAsia="Times New Roman" w:hAnsi="Courier New" w:cs="Courier New"/>
          <w:noProof/>
          <w:color w:val="FF628C"/>
          <w:sz w:val="20"/>
          <w:szCs w:val="20"/>
          <w:lang w:val="en-US" w:eastAsia="ru-RU"/>
        </w:rPr>
        <w:t>45</w:t>
      </w:r>
      <w:r w:rsidRPr="00406171">
        <w:rPr>
          <w:rFonts w:ascii="Courier New" w:eastAsia="Times New Roman" w:hAnsi="Courier New" w:cs="Courier New"/>
          <w:noProof/>
          <w:color w:val="E1EFFF"/>
          <w:sz w:val="20"/>
          <w:szCs w:val="20"/>
          <w:lang w:val="en-US" w:eastAsia="ru-RU"/>
        </w:rPr>
        <w:t>) {</w:t>
      </w:r>
      <w:r w:rsidRPr="00406171">
        <w:rPr>
          <w:rFonts w:ascii="Courier New" w:eastAsia="Times New Roman" w:hAnsi="Courier New" w:cs="Courier New"/>
          <w:noProof/>
          <w:color w:val="E1EFFF"/>
          <w:sz w:val="20"/>
          <w:szCs w:val="20"/>
          <w:lang w:val="en-US" w:eastAsia="ru-RU"/>
        </w:rPr>
        <w:br/>
        <w:t xml:space="preserve">            </w:t>
      </w:r>
      <w:r w:rsidRPr="00406171">
        <w:rPr>
          <w:rFonts w:ascii="Courier New" w:eastAsia="Times New Roman" w:hAnsi="Courier New" w:cs="Courier New"/>
          <w:noProof/>
          <w:color w:val="FF9D00"/>
          <w:sz w:val="20"/>
          <w:szCs w:val="20"/>
          <w:lang w:val="en-US" w:eastAsia="ru-RU"/>
        </w:rPr>
        <w:t xml:space="preserve">foreach </w:t>
      </w:r>
      <w:r w:rsidRPr="00406171">
        <w:rPr>
          <w:rFonts w:ascii="Courier New" w:eastAsia="Times New Roman" w:hAnsi="Courier New" w:cs="Courier New"/>
          <w:noProof/>
          <w:color w:val="E1EFFF"/>
          <w:sz w:val="20"/>
          <w:szCs w:val="20"/>
          <w:lang w:val="en-US" w:eastAsia="ru-RU"/>
        </w:rPr>
        <w:t>(</w:t>
      </w:r>
      <w:r w:rsidRPr="00406171">
        <w:rPr>
          <w:rFonts w:ascii="Courier New" w:eastAsia="Times New Roman" w:hAnsi="Courier New" w:cs="Courier New"/>
          <w:noProof/>
          <w:color w:val="FF80E1"/>
          <w:sz w:val="20"/>
          <w:szCs w:val="20"/>
          <w:lang w:val="en-US" w:eastAsia="ru-RU"/>
        </w:rPr>
        <w:t xml:space="preserve">$valueBalls </w:t>
      </w:r>
      <w:r w:rsidRPr="00406171">
        <w:rPr>
          <w:rFonts w:ascii="Courier New" w:eastAsia="Times New Roman" w:hAnsi="Courier New" w:cs="Courier New"/>
          <w:noProof/>
          <w:color w:val="FF9D00"/>
          <w:sz w:val="20"/>
          <w:szCs w:val="20"/>
          <w:lang w:val="en-US" w:eastAsia="ru-RU"/>
        </w:rPr>
        <w:t xml:space="preserve">as </w:t>
      </w:r>
      <w:r w:rsidRPr="00406171">
        <w:rPr>
          <w:rFonts w:ascii="Courier New" w:eastAsia="Times New Roman" w:hAnsi="Courier New" w:cs="Courier New"/>
          <w:noProof/>
          <w:color w:val="FF80E1"/>
          <w:sz w:val="20"/>
          <w:szCs w:val="20"/>
          <w:lang w:val="en-US" w:eastAsia="ru-RU"/>
        </w:rPr>
        <w:t>$digit</w:t>
      </w:r>
      <w:r w:rsidRPr="00406171">
        <w:rPr>
          <w:rFonts w:ascii="Courier New" w:eastAsia="Times New Roman" w:hAnsi="Courier New" w:cs="Courier New"/>
          <w:noProof/>
          <w:color w:val="E1EFFF"/>
          <w:sz w:val="20"/>
          <w:szCs w:val="20"/>
          <w:lang w:val="en-US" w:eastAsia="ru-RU"/>
        </w:rPr>
        <w:t>) {</w:t>
      </w:r>
      <w:r w:rsidRPr="00406171">
        <w:rPr>
          <w:rFonts w:ascii="Courier New" w:eastAsia="Times New Roman" w:hAnsi="Courier New" w:cs="Courier New"/>
          <w:noProof/>
          <w:color w:val="E1EFFF"/>
          <w:sz w:val="20"/>
          <w:szCs w:val="20"/>
          <w:lang w:val="en-US" w:eastAsia="ru-RU"/>
        </w:rPr>
        <w:br/>
        <w:t xml:space="preserve">                </w:t>
      </w:r>
      <w:r w:rsidRPr="00406171">
        <w:rPr>
          <w:rFonts w:ascii="Courier New" w:eastAsia="Times New Roman" w:hAnsi="Courier New" w:cs="Courier New"/>
          <w:noProof/>
          <w:color w:val="FF80E1"/>
          <w:sz w:val="20"/>
          <w:szCs w:val="20"/>
          <w:lang w:val="en-US" w:eastAsia="ru-RU"/>
        </w:rPr>
        <w:t>$statistic</w:t>
      </w:r>
      <w:r w:rsidRPr="00406171">
        <w:rPr>
          <w:rFonts w:ascii="Courier New" w:eastAsia="Times New Roman" w:hAnsi="Courier New" w:cs="Courier New"/>
          <w:noProof/>
          <w:color w:val="E1EFFF"/>
          <w:sz w:val="20"/>
          <w:szCs w:val="20"/>
          <w:lang w:val="en-US" w:eastAsia="ru-RU"/>
        </w:rPr>
        <w:t xml:space="preserve">[] </w:t>
      </w:r>
      <w:r w:rsidRPr="00406171">
        <w:rPr>
          <w:rFonts w:ascii="Courier New" w:eastAsia="Times New Roman" w:hAnsi="Courier New" w:cs="Courier New"/>
          <w:noProof/>
          <w:color w:val="FF9D00"/>
          <w:sz w:val="20"/>
          <w:szCs w:val="20"/>
          <w:lang w:val="en-US" w:eastAsia="ru-RU"/>
        </w:rPr>
        <w:t xml:space="preserve">= </w:t>
      </w:r>
      <w:r w:rsidRPr="00406171">
        <w:rPr>
          <w:rFonts w:ascii="Courier New" w:eastAsia="Times New Roman" w:hAnsi="Courier New" w:cs="Courier New"/>
          <w:noProof/>
          <w:color w:val="FF80E1"/>
          <w:sz w:val="20"/>
          <w:szCs w:val="20"/>
          <w:lang w:val="en-US" w:eastAsia="ru-RU"/>
        </w:rPr>
        <w:t>$digit</w:t>
      </w:r>
      <w:r w:rsidRPr="00406171">
        <w:rPr>
          <w:rFonts w:ascii="Courier New" w:eastAsia="Times New Roman" w:hAnsi="Courier New" w:cs="Courier New"/>
          <w:noProof/>
          <w:color w:val="E1EFFF"/>
          <w:sz w:val="20"/>
          <w:szCs w:val="20"/>
          <w:lang w:val="en-US" w:eastAsia="ru-RU"/>
        </w:rPr>
        <w:t>;</w:t>
      </w:r>
      <w:r w:rsidRPr="00406171">
        <w:rPr>
          <w:rFonts w:ascii="Courier New" w:eastAsia="Times New Roman" w:hAnsi="Courier New" w:cs="Courier New"/>
          <w:noProof/>
          <w:color w:val="E1EFFF"/>
          <w:sz w:val="20"/>
          <w:szCs w:val="20"/>
          <w:lang w:val="en-US" w:eastAsia="ru-RU"/>
        </w:rPr>
        <w:br/>
        <w:t xml:space="preserve">            }</w:t>
      </w:r>
      <w:r w:rsidRPr="00406171">
        <w:rPr>
          <w:rFonts w:ascii="Courier New" w:eastAsia="Times New Roman" w:hAnsi="Courier New" w:cs="Courier New"/>
          <w:noProof/>
          <w:color w:val="E1EFFF"/>
          <w:sz w:val="20"/>
          <w:szCs w:val="20"/>
          <w:lang w:val="en-US" w:eastAsia="ru-RU"/>
        </w:rPr>
        <w:br/>
        <w:t xml:space="preserve">        }</w:t>
      </w:r>
      <w:r w:rsidRPr="00406171">
        <w:rPr>
          <w:rFonts w:ascii="Courier New" w:eastAsia="Times New Roman" w:hAnsi="Courier New" w:cs="Courier New"/>
          <w:noProof/>
          <w:color w:val="E1EFFF"/>
          <w:sz w:val="20"/>
          <w:szCs w:val="20"/>
          <w:lang w:val="en-US" w:eastAsia="ru-RU"/>
        </w:rPr>
        <w:br/>
        <w:t xml:space="preserve">    }</w:t>
      </w:r>
    </w:p>
    <w:p w:rsidR="00FD55D8" w:rsidRDefault="00FD55D8" w:rsidP="00406171">
      <w:pPr>
        <w:rPr>
          <w:color w:val="000000" w:themeColor="text1"/>
          <w:sz w:val="24"/>
          <w:szCs w:val="24"/>
        </w:rPr>
      </w:pPr>
    </w:p>
    <w:p w:rsidR="009906EF" w:rsidRPr="009906EF" w:rsidRDefault="009906EF" w:rsidP="009906EF">
      <w:pPr>
        <w:pStyle w:val="HTML"/>
        <w:rPr>
          <w:rFonts w:asciiTheme="minorHAnsi" w:hAnsiTheme="minorHAnsi" w:cstheme="minorHAnsi"/>
          <w:b/>
          <w:color w:val="E36C0A" w:themeColor="accent6" w:themeShade="BF"/>
          <w:sz w:val="28"/>
          <w:szCs w:val="28"/>
        </w:rPr>
      </w:pPr>
      <w:r>
        <w:rPr>
          <w:rFonts w:asciiTheme="minorHAnsi" w:hAnsiTheme="minorHAnsi" w:cstheme="minorHAnsi"/>
          <w:b/>
          <w:color w:val="E36C0A" w:themeColor="accent6" w:themeShade="BF"/>
          <w:sz w:val="28"/>
          <w:szCs w:val="28"/>
        </w:rPr>
        <w:t>В случае, когда работаем с много</w:t>
      </w:r>
      <w:r w:rsidRPr="00FD55D8">
        <w:rPr>
          <w:rFonts w:asciiTheme="minorHAnsi" w:hAnsiTheme="minorHAnsi" w:cstheme="minorHAnsi"/>
          <w:b/>
          <w:color w:val="E36C0A" w:themeColor="accent6" w:themeShade="BF"/>
          <w:sz w:val="28"/>
          <w:szCs w:val="28"/>
        </w:rPr>
        <w:t>мерным массивом</w:t>
      </w:r>
    </w:p>
    <w:p w:rsidR="00406171" w:rsidRPr="00FD55D8" w:rsidRDefault="009906EF" w:rsidP="00406171">
      <w:pPr>
        <w:rPr>
          <w:noProof/>
          <w:color w:val="000000" w:themeColor="text1"/>
          <w:sz w:val="24"/>
          <w:szCs w:val="24"/>
        </w:rPr>
      </w:pPr>
      <w:r>
        <w:rPr>
          <w:noProof/>
          <w:color w:val="000000" w:themeColor="text1"/>
          <w:sz w:val="24"/>
          <w:szCs w:val="24"/>
        </w:rPr>
        <w:t>Н</w:t>
      </w:r>
      <w:r w:rsidR="00406171" w:rsidRPr="00FD55D8">
        <w:rPr>
          <w:noProof/>
          <w:color w:val="000000" w:themeColor="text1"/>
          <w:sz w:val="24"/>
          <w:szCs w:val="24"/>
        </w:rPr>
        <w:t>апример</w:t>
      </w:r>
      <w:r w:rsidR="00FD55D8">
        <w:rPr>
          <w:noProof/>
          <w:color w:val="000000" w:themeColor="text1"/>
          <w:sz w:val="24"/>
          <w:szCs w:val="24"/>
        </w:rPr>
        <w:t>:</w:t>
      </w:r>
    </w:p>
    <w:p w:rsidR="00406171" w:rsidRPr="00FD55D8" w:rsidRDefault="00406171" w:rsidP="00406171">
      <w:pPr>
        <w:rPr>
          <w:b/>
          <w:color w:val="000000" w:themeColor="text1"/>
          <w:sz w:val="24"/>
          <w:szCs w:val="24"/>
          <w:lang w:val="en-US"/>
        </w:rPr>
      </w:pPr>
      <w:proofErr w:type="gramStart"/>
      <w:r w:rsidRPr="00FD55D8">
        <w:rPr>
          <w:b/>
          <w:color w:val="000000" w:themeColor="text1"/>
          <w:sz w:val="24"/>
          <w:szCs w:val="24"/>
          <w:lang w:val="en-US"/>
        </w:rPr>
        <w:t>foreach(</w:t>
      </w:r>
      <w:proofErr w:type="gramEnd"/>
      <w:r w:rsidRPr="00FD55D8">
        <w:rPr>
          <w:b/>
          <w:color w:val="000000" w:themeColor="text1"/>
          <w:sz w:val="24"/>
          <w:szCs w:val="24"/>
          <w:lang w:val="en-US"/>
        </w:rPr>
        <w:t xml:space="preserve"> $f AS $k1 =&gt; $g ){</w:t>
      </w:r>
    </w:p>
    <w:p w:rsidR="00406171" w:rsidRPr="00FD55D8" w:rsidRDefault="00406171" w:rsidP="00406171">
      <w:pPr>
        <w:rPr>
          <w:b/>
          <w:color w:val="000000" w:themeColor="text1"/>
          <w:sz w:val="24"/>
          <w:szCs w:val="24"/>
          <w:lang w:val="en-US"/>
        </w:rPr>
      </w:pPr>
      <w:proofErr w:type="gramStart"/>
      <w:r w:rsidRPr="00FD55D8">
        <w:rPr>
          <w:b/>
          <w:color w:val="000000" w:themeColor="text1"/>
          <w:sz w:val="24"/>
          <w:szCs w:val="24"/>
          <w:lang w:val="en-US"/>
        </w:rPr>
        <w:t>foreach</w:t>
      </w:r>
      <w:proofErr w:type="gramEnd"/>
      <w:r w:rsidRPr="00FD55D8">
        <w:rPr>
          <w:b/>
          <w:color w:val="000000" w:themeColor="text1"/>
          <w:sz w:val="24"/>
          <w:szCs w:val="24"/>
          <w:lang w:val="en-US"/>
        </w:rPr>
        <w:t xml:space="preserve"> (  $ g  AS $k2 =&gt; $c){</w:t>
      </w:r>
    </w:p>
    <w:p w:rsidR="00406171" w:rsidRPr="00FD55D8" w:rsidRDefault="00406171" w:rsidP="00406171">
      <w:pPr>
        <w:rPr>
          <w:b/>
          <w:color w:val="000000" w:themeColor="text1"/>
          <w:sz w:val="24"/>
          <w:szCs w:val="24"/>
          <w:lang w:val="en-US"/>
        </w:rPr>
      </w:pPr>
      <w:proofErr w:type="gramStart"/>
      <w:r w:rsidRPr="00FD55D8">
        <w:rPr>
          <w:b/>
          <w:color w:val="000000" w:themeColor="text1"/>
          <w:sz w:val="24"/>
          <w:szCs w:val="24"/>
          <w:lang w:val="en-US"/>
        </w:rPr>
        <w:t>foreach</w:t>
      </w:r>
      <w:proofErr w:type="gramEnd"/>
      <w:r w:rsidRPr="00FD55D8">
        <w:rPr>
          <w:b/>
          <w:color w:val="000000" w:themeColor="text1"/>
          <w:sz w:val="24"/>
          <w:szCs w:val="24"/>
          <w:lang w:val="en-US"/>
        </w:rPr>
        <w:t xml:space="preserve"> ( $c AS $k3 =&gt; $</w:t>
      </w:r>
      <w:proofErr w:type="spellStart"/>
      <w:r w:rsidRPr="00FD55D8">
        <w:rPr>
          <w:b/>
          <w:color w:val="000000" w:themeColor="text1"/>
          <w:sz w:val="24"/>
          <w:szCs w:val="24"/>
          <w:lang w:val="en-US"/>
        </w:rPr>
        <w:t>hui</w:t>
      </w:r>
      <w:proofErr w:type="spellEnd"/>
      <w:r w:rsidRPr="00FD55D8">
        <w:rPr>
          <w:b/>
          <w:color w:val="000000" w:themeColor="text1"/>
          <w:sz w:val="24"/>
          <w:szCs w:val="24"/>
          <w:lang w:val="en-US"/>
        </w:rPr>
        <w:t xml:space="preserve"> ){ </w:t>
      </w:r>
    </w:p>
    <w:p w:rsidR="00406171" w:rsidRPr="00FD55D8" w:rsidRDefault="00406171" w:rsidP="00406171">
      <w:pPr>
        <w:rPr>
          <w:b/>
          <w:color w:val="000000" w:themeColor="text1"/>
          <w:sz w:val="24"/>
          <w:szCs w:val="24"/>
          <w:lang w:val="en-US"/>
        </w:rPr>
      </w:pPr>
      <w:r w:rsidRPr="00FD55D8">
        <w:rPr>
          <w:b/>
          <w:color w:val="000000" w:themeColor="text1"/>
          <w:sz w:val="24"/>
          <w:szCs w:val="24"/>
          <w:lang w:val="en-US"/>
        </w:rPr>
        <w:t xml:space="preserve">          $</w:t>
      </w:r>
      <w:proofErr w:type="gramStart"/>
      <w:r w:rsidRPr="00FD55D8">
        <w:rPr>
          <w:b/>
          <w:color w:val="000000" w:themeColor="text1"/>
          <w:sz w:val="24"/>
          <w:szCs w:val="24"/>
          <w:lang w:val="en-US"/>
        </w:rPr>
        <w:t>var[</w:t>
      </w:r>
      <w:proofErr w:type="gramEnd"/>
      <w:r w:rsidRPr="00FD55D8">
        <w:rPr>
          <w:b/>
          <w:color w:val="000000" w:themeColor="text1"/>
          <w:sz w:val="24"/>
          <w:szCs w:val="24"/>
          <w:lang w:val="en-US"/>
        </w:rPr>
        <w:t>$k1][$k2][$k3] = $</w:t>
      </w:r>
      <w:proofErr w:type="spellStart"/>
      <w:r w:rsidRPr="00FD55D8">
        <w:rPr>
          <w:b/>
          <w:color w:val="000000" w:themeColor="text1"/>
          <w:sz w:val="24"/>
          <w:szCs w:val="24"/>
          <w:lang w:val="en-US"/>
        </w:rPr>
        <w:t>huil</w:t>
      </w:r>
      <w:proofErr w:type="spellEnd"/>
      <w:r w:rsidRPr="00FD55D8">
        <w:rPr>
          <w:b/>
          <w:color w:val="000000" w:themeColor="text1"/>
          <w:sz w:val="24"/>
          <w:szCs w:val="24"/>
          <w:lang w:val="en-US"/>
        </w:rPr>
        <w:t>;</w:t>
      </w:r>
    </w:p>
    <w:p w:rsidR="00406171" w:rsidRPr="00FD55D8" w:rsidRDefault="00406171" w:rsidP="00406171">
      <w:pPr>
        <w:rPr>
          <w:b/>
          <w:color w:val="000000" w:themeColor="text1"/>
          <w:sz w:val="24"/>
          <w:szCs w:val="24"/>
          <w:lang w:val="en-US"/>
        </w:rPr>
      </w:pPr>
      <w:r w:rsidRPr="00FD55D8">
        <w:rPr>
          <w:b/>
          <w:color w:val="000000" w:themeColor="text1"/>
          <w:sz w:val="24"/>
          <w:szCs w:val="24"/>
          <w:lang w:val="en-US"/>
        </w:rPr>
        <w:t xml:space="preserve">}}}  </w:t>
      </w:r>
    </w:p>
    <w:p w:rsidR="00406171" w:rsidRPr="00FD55D8" w:rsidRDefault="00406171" w:rsidP="00406171">
      <w:pPr>
        <w:rPr>
          <w:noProof/>
          <w:color w:val="000000" w:themeColor="text1"/>
          <w:sz w:val="24"/>
          <w:szCs w:val="24"/>
        </w:rPr>
      </w:pPr>
      <w:r w:rsidRPr="00FD55D8">
        <w:rPr>
          <w:noProof/>
          <w:color w:val="000000" w:themeColor="text1"/>
          <w:sz w:val="24"/>
          <w:szCs w:val="24"/>
        </w:rPr>
        <w:t>то здесь если ты не напишешь ключи</w:t>
      </w:r>
      <w:r w:rsidR="00FD55D8">
        <w:rPr>
          <w:noProof/>
          <w:color w:val="000000" w:themeColor="text1"/>
          <w:sz w:val="24"/>
          <w:szCs w:val="24"/>
        </w:rPr>
        <w:t>, то</w:t>
      </w:r>
      <w:r w:rsidRPr="00FD55D8">
        <w:rPr>
          <w:noProof/>
          <w:color w:val="000000" w:themeColor="text1"/>
          <w:sz w:val="24"/>
          <w:szCs w:val="24"/>
        </w:rPr>
        <w:t xml:space="preserve"> выйдет</w:t>
      </w:r>
      <w:r w:rsidR="00FD55D8">
        <w:rPr>
          <w:noProof/>
          <w:color w:val="000000" w:themeColor="text1"/>
          <w:sz w:val="24"/>
          <w:szCs w:val="24"/>
        </w:rPr>
        <w:t>,</w:t>
      </w:r>
      <w:r w:rsidRPr="00FD55D8">
        <w:rPr>
          <w:noProof/>
          <w:color w:val="000000" w:themeColor="text1"/>
          <w:sz w:val="24"/>
          <w:szCs w:val="24"/>
        </w:rPr>
        <w:t xml:space="preserve"> что каждый раз у тебя каждый ключ увеличивается на один </w:t>
      </w:r>
    </w:p>
    <w:p w:rsidR="00406171" w:rsidRPr="00FD55D8" w:rsidRDefault="009906EF" w:rsidP="00406171">
      <w:pPr>
        <w:rPr>
          <w:noProof/>
          <w:color w:val="000000" w:themeColor="text1"/>
          <w:sz w:val="24"/>
          <w:szCs w:val="24"/>
        </w:rPr>
      </w:pPr>
      <w:proofErr w:type="gramStart"/>
      <w:r>
        <w:rPr>
          <w:noProof/>
          <w:color w:val="000000" w:themeColor="text1"/>
          <w:sz w:val="24"/>
          <w:szCs w:val="24"/>
        </w:rPr>
        <w:lastRenderedPageBreak/>
        <w:t>Е</w:t>
      </w:r>
      <w:r w:rsidR="00406171" w:rsidRPr="00FD55D8">
        <w:rPr>
          <w:noProof/>
          <w:color w:val="000000" w:themeColor="text1"/>
          <w:sz w:val="24"/>
          <w:szCs w:val="24"/>
        </w:rPr>
        <w:t>сли идет два три цикла...и каждый цикл отвечает за свой ключ в многомерном массиве</w:t>
      </w:r>
      <w:r w:rsidR="00FD55D8">
        <w:rPr>
          <w:noProof/>
          <w:color w:val="000000" w:themeColor="text1"/>
          <w:sz w:val="24"/>
          <w:szCs w:val="24"/>
        </w:rPr>
        <w:t xml:space="preserve">, </w:t>
      </w:r>
      <w:r w:rsidR="00406171" w:rsidRPr="00FD55D8">
        <w:rPr>
          <w:noProof/>
          <w:color w:val="000000" w:themeColor="text1"/>
          <w:sz w:val="24"/>
          <w:szCs w:val="24"/>
        </w:rPr>
        <w:t>если в многомерном массиве ключ не указать во время обхода в цикле то у тебя всегда будут элементы [0][0][0], [1][1][1], [2][2][2]а не например [0][1][1], [0][1][2], [0][1][3]</w:t>
      </w:r>
      <w:proofErr w:type="gramEnd"/>
    </w:p>
    <w:p w:rsidR="00406171" w:rsidRDefault="00406171" w:rsidP="00DD518E">
      <w:pPr>
        <w:rPr>
          <w:color w:val="000000" w:themeColor="text1"/>
          <w:sz w:val="24"/>
          <w:szCs w:val="24"/>
          <w:lang w:val="en-US"/>
        </w:rPr>
      </w:pPr>
    </w:p>
    <w:p w:rsidR="009D0200" w:rsidRPr="00F71D93" w:rsidRDefault="00F71D93" w:rsidP="00DD518E">
      <w:pPr>
        <w:rPr>
          <w:b/>
          <w:color w:val="FF0000"/>
          <w:sz w:val="24"/>
          <w:szCs w:val="24"/>
        </w:rPr>
      </w:pPr>
      <w:r w:rsidRPr="00F71D93">
        <w:rPr>
          <w:color w:val="000000" w:themeColor="text1"/>
          <w:sz w:val="24"/>
          <w:szCs w:val="24"/>
          <w:lang w:val="en-US"/>
        </w:rPr>
        <w:t>C</w:t>
      </w:r>
      <w:r w:rsidRPr="00F71D93">
        <w:rPr>
          <w:color w:val="000000" w:themeColor="text1"/>
          <w:sz w:val="24"/>
          <w:szCs w:val="24"/>
        </w:rPr>
        <w:t xml:space="preserve"> помощью</w:t>
      </w:r>
      <w:r w:rsidRPr="00F71D93">
        <w:rPr>
          <w:b/>
          <w:color w:val="000000" w:themeColor="text1"/>
          <w:sz w:val="24"/>
          <w:szCs w:val="24"/>
        </w:rPr>
        <w:t xml:space="preserve"> </w:t>
      </w:r>
      <w:r>
        <w:rPr>
          <w:b/>
          <w:color w:val="FF0000"/>
          <w:sz w:val="24"/>
          <w:szCs w:val="24"/>
        </w:rPr>
        <w:t xml:space="preserve">функции </w:t>
      </w:r>
      <w:r w:rsidRPr="006F3C2B">
        <w:rPr>
          <w:b/>
          <w:color w:val="FF0000"/>
          <w:sz w:val="24"/>
          <w:szCs w:val="24"/>
          <w:lang w:val="en-US"/>
        </w:rPr>
        <w:t>var</w:t>
      </w:r>
      <w:r w:rsidRPr="006F3C2B">
        <w:rPr>
          <w:b/>
          <w:color w:val="FF0000"/>
          <w:sz w:val="24"/>
          <w:szCs w:val="24"/>
        </w:rPr>
        <w:t>_</w:t>
      </w:r>
      <w:r w:rsidRPr="006F3C2B">
        <w:rPr>
          <w:b/>
          <w:color w:val="FF0000"/>
          <w:sz w:val="24"/>
          <w:szCs w:val="24"/>
          <w:lang w:val="en-US"/>
        </w:rPr>
        <w:t>dump</w:t>
      </w:r>
      <w:r w:rsidR="003D4B04" w:rsidRPr="006F3C2B">
        <w:rPr>
          <w:color w:val="FF0000"/>
          <w:sz w:val="24"/>
          <w:szCs w:val="24"/>
        </w:rPr>
        <w:t xml:space="preserve"> </w:t>
      </w:r>
      <w:r w:rsidR="003D4B04">
        <w:rPr>
          <w:color w:val="000000" w:themeColor="text1"/>
          <w:sz w:val="24"/>
          <w:szCs w:val="24"/>
        </w:rPr>
        <w:t>выводятся</w:t>
      </w:r>
      <w:r w:rsidRPr="00F71D93">
        <w:rPr>
          <w:color w:val="000000" w:themeColor="text1"/>
          <w:sz w:val="24"/>
          <w:szCs w:val="24"/>
        </w:rPr>
        <w:t xml:space="preserve"> не только </w:t>
      </w:r>
      <w:r w:rsidRPr="003D4B04">
        <w:rPr>
          <w:b/>
          <w:color w:val="FF0000"/>
          <w:sz w:val="24"/>
          <w:szCs w:val="24"/>
        </w:rPr>
        <w:t>ключи и значения</w:t>
      </w:r>
      <w:r w:rsidRPr="003D4B04">
        <w:rPr>
          <w:color w:val="FF0000"/>
          <w:sz w:val="24"/>
          <w:szCs w:val="24"/>
        </w:rPr>
        <w:t xml:space="preserve"> </w:t>
      </w:r>
      <w:r w:rsidRPr="00F71D93">
        <w:rPr>
          <w:color w:val="000000" w:themeColor="text1"/>
          <w:sz w:val="24"/>
          <w:szCs w:val="24"/>
        </w:rPr>
        <w:t>многомерного массива, но и</w:t>
      </w:r>
      <w:r>
        <w:rPr>
          <w:b/>
          <w:color w:val="FF0000"/>
          <w:sz w:val="24"/>
          <w:szCs w:val="24"/>
        </w:rPr>
        <w:t xml:space="preserve"> тип данных в виде: </w:t>
      </w:r>
      <w:proofErr w:type="spellStart"/>
      <w:r>
        <w:rPr>
          <w:b/>
          <w:color w:val="FF0000"/>
          <w:sz w:val="24"/>
          <w:szCs w:val="24"/>
          <w:lang w:val="en-US"/>
        </w:rPr>
        <w:t>int</w:t>
      </w:r>
      <w:proofErr w:type="spellEnd"/>
      <w:r w:rsidRPr="00F71D93">
        <w:rPr>
          <w:b/>
          <w:color w:val="FF0000"/>
          <w:sz w:val="24"/>
          <w:szCs w:val="24"/>
        </w:rPr>
        <w:t xml:space="preserve">, </w:t>
      </w:r>
      <w:r>
        <w:rPr>
          <w:b/>
          <w:color w:val="FF0000"/>
          <w:sz w:val="24"/>
          <w:szCs w:val="24"/>
          <w:lang w:val="en-US"/>
        </w:rPr>
        <w:t>string</w:t>
      </w:r>
      <w:r w:rsidRPr="00F71D93">
        <w:rPr>
          <w:b/>
          <w:color w:val="FF0000"/>
          <w:sz w:val="24"/>
          <w:szCs w:val="24"/>
        </w:rPr>
        <w:t xml:space="preserve">, </w:t>
      </w:r>
      <w:r>
        <w:rPr>
          <w:b/>
          <w:color w:val="FF0000"/>
          <w:sz w:val="24"/>
          <w:szCs w:val="24"/>
          <w:lang w:val="en-US"/>
        </w:rPr>
        <w:t>bool</w:t>
      </w:r>
    </w:p>
    <w:p w:rsidR="000C2A9E" w:rsidRPr="00F71D93" w:rsidRDefault="000C2A9E" w:rsidP="000D6A86">
      <w:pPr>
        <w:rPr>
          <w:sz w:val="24"/>
          <w:szCs w:val="24"/>
        </w:rPr>
      </w:pPr>
    </w:p>
    <w:p w:rsidR="00B1089E" w:rsidRDefault="00B1089E" w:rsidP="00B1089E">
      <w:pPr>
        <w:rPr>
          <w:rFonts w:ascii="Arial Black" w:hAnsi="Arial Black" w:cstheme="minorHAnsi"/>
          <w:b/>
          <w:color w:val="FF0000"/>
          <w:sz w:val="36"/>
          <w:szCs w:val="36"/>
          <w:u w:val="single"/>
        </w:rPr>
      </w:pPr>
    </w:p>
    <w:p w:rsidR="002B1ECC" w:rsidRDefault="00B1089E" w:rsidP="00B1089E">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Функции</w:t>
      </w:r>
    </w:p>
    <w:p w:rsidR="00B1089E" w:rsidRDefault="002B1ECC" w:rsidP="00B1089E">
      <w:pPr>
        <w:rPr>
          <w:color w:val="000000" w:themeColor="text1"/>
          <w:sz w:val="24"/>
          <w:szCs w:val="24"/>
        </w:rPr>
      </w:pPr>
      <w:r>
        <w:rPr>
          <w:color w:val="000000" w:themeColor="text1"/>
          <w:sz w:val="24"/>
          <w:szCs w:val="24"/>
        </w:rPr>
        <w:t>Нужны, чтобы блок код</w:t>
      </w:r>
      <w:proofErr w:type="gramStart"/>
      <w:r>
        <w:rPr>
          <w:color w:val="000000" w:themeColor="text1"/>
          <w:sz w:val="24"/>
          <w:szCs w:val="24"/>
        </w:rPr>
        <w:t>а(</w:t>
      </w:r>
      <w:proofErr w:type="gramEnd"/>
      <w:r>
        <w:rPr>
          <w:color w:val="000000" w:themeColor="text1"/>
          <w:sz w:val="24"/>
          <w:szCs w:val="24"/>
        </w:rPr>
        <w:t xml:space="preserve">циклы, массивы, переменные, данные и </w:t>
      </w:r>
      <w:proofErr w:type="spellStart"/>
      <w:r>
        <w:rPr>
          <w:color w:val="000000" w:themeColor="text1"/>
          <w:sz w:val="24"/>
          <w:szCs w:val="24"/>
        </w:rPr>
        <w:t>тд</w:t>
      </w:r>
      <w:proofErr w:type="spellEnd"/>
      <w:r>
        <w:rPr>
          <w:color w:val="000000" w:themeColor="text1"/>
          <w:sz w:val="24"/>
          <w:szCs w:val="24"/>
        </w:rPr>
        <w:t xml:space="preserve">), который в них содержится, использовать в любой другой части остального кода. </w:t>
      </w:r>
      <w:r w:rsidR="00B1089E">
        <w:rPr>
          <w:color w:val="000000" w:themeColor="text1"/>
          <w:sz w:val="24"/>
          <w:szCs w:val="24"/>
        </w:rPr>
        <w:t xml:space="preserve">Функция в </w:t>
      </w:r>
      <w:r w:rsidR="00B1089E">
        <w:rPr>
          <w:color w:val="000000" w:themeColor="text1"/>
          <w:sz w:val="24"/>
          <w:szCs w:val="24"/>
          <w:lang w:val="en-US"/>
        </w:rPr>
        <w:t>PHP</w:t>
      </w:r>
      <w:r w:rsidR="00B1089E" w:rsidRPr="00B1089E">
        <w:rPr>
          <w:color w:val="000000" w:themeColor="text1"/>
          <w:sz w:val="24"/>
          <w:szCs w:val="24"/>
        </w:rPr>
        <w:t xml:space="preserve"> </w:t>
      </w:r>
      <w:r w:rsidR="00B1089E">
        <w:rPr>
          <w:color w:val="000000" w:themeColor="text1"/>
          <w:sz w:val="24"/>
          <w:szCs w:val="24"/>
        </w:rPr>
        <w:t xml:space="preserve">состоит из </w:t>
      </w:r>
      <w:r w:rsidR="00B1089E" w:rsidRPr="00C521A9">
        <w:rPr>
          <w:b/>
          <w:color w:val="000000" w:themeColor="text1"/>
          <w:sz w:val="24"/>
          <w:szCs w:val="24"/>
        </w:rPr>
        <w:t>блока кода</w:t>
      </w:r>
      <w:r w:rsidR="00B1089E">
        <w:rPr>
          <w:color w:val="000000" w:themeColor="text1"/>
          <w:sz w:val="24"/>
          <w:szCs w:val="24"/>
        </w:rPr>
        <w:t xml:space="preserve">, которому мы сами задаем </w:t>
      </w:r>
      <w:r w:rsidR="00B1089E" w:rsidRPr="00C521A9">
        <w:rPr>
          <w:b/>
          <w:color w:val="5F497A" w:themeColor="accent4" w:themeShade="BF"/>
          <w:sz w:val="24"/>
          <w:szCs w:val="24"/>
        </w:rPr>
        <w:t>имя</w:t>
      </w:r>
      <w:r w:rsidR="00B1089E">
        <w:rPr>
          <w:color w:val="000000" w:themeColor="text1"/>
          <w:sz w:val="24"/>
          <w:szCs w:val="24"/>
        </w:rPr>
        <w:t xml:space="preserve">. </w:t>
      </w:r>
    </w:p>
    <w:p w:rsidR="00B1089E" w:rsidRPr="0085243C" w:rsidRDefault="00B1089E" w:rsidP="00B1089E">
      <w:pPr>
        <w:rPr>
          <w:color w:val="000000" w:themeColor="text1"/>
          <w:sz w:val="24"/>
          <w:szCs w:val="24"/>
          <w:lang w:val="en-US"/>
        </w:rPr>
      </w:pPr>
      <w:r>
        <w:rPr>
          <w:color w:val="000000" w:themeColor="text1"/>
          <w:sz w:val="24"/>
          <w:szCs w:val="24"/>
        </w:rPr>
        <w:t>Например</w:t>
      </w:r>
      <w:r w:rsidRPr="0085243C">
        <w:rPr>
          <w:color w:val="000000" w:themeColor="text1"/>
          <w:sz w:val="24"/>
          <w:szCs w:val="24"/>
          <w:lang w:val="en-US"/>
        </w:rPr>
        <w:t>:</w:t>
      </w:r>
    </w:p>
    <w:p w:rsidR="0085243C" w:rsidRPr="00583F12" w:rsidRDefault="0085243C" w:rsidP="00583F12">
      <w:pPr>
        <w:ind w:left="360"/>
        <w:rPr>
          <w:b/>
          <w:noProof/>
          <w:color w:val="000000" w:themeColor="text1"/>
          <w:sz w:val="24"/>
          <w:szCs w:val="24"/>
          <w:lang w:val="en-US"/>
        </w:rPr>
      </w:pPr>
      <w:r w:rsidRPr="00583F12">
        <w:rPr>
          <w:b/>
          <w:noProof/>
          <w:color w:val="E36C0A" w:themeColor="accent6" w:themeShade="BF"/>
          <w:sz w:val="24"/>
          <w:szCs w:val="24"/>
          <w:lang w:val="en-US"/>
        </w:rPr>
        <w:t>function</w:t>
      </w:r>
      <w:r w:rsidRPr="00583F12">
        <w:rPr>
          <w:b/>
          <w:noProof/>
          <w:color w:val="000000" w:themeColor="text1"/>
          <w:sz w:val="24"/>
          <w:szCs w:val="24"/>
          <w:lang w:val="en-US"/>
        </w:rPr>
        <w:t xml:space="preserve"> </w:t>
      </w:r>
      <w:r w:rsidRPr="00583F12">
        <w:rPr>
          <w:b/>
          <w:noProof/>
          <w:color w:val="5F497A" w:themeColor="accent4" w:themeShade="BF"/>
          <w:sz w:val="24"/>
          <w:szCs w:val="24"/>
          <w:lang w:val="en-US"/>
        </w:rPr>
        <w:t>get_bigger_digit</w:t>
      </w:r>
      <w:r w:rsidRPr="00583F12">
        <w:rPr>
          <w:b/>
          <w:noProof/>
          <w:color w:val="000000" w:themeColor="text1"/>
          <w:sz w:val="24"/>
          <w:szCs w:val="24"/>
          <w:lang w:val="en-US"/>
        </w:rPr>
        <w:t>($a, $b)</w:t>
      </w:r>
      <w:r w:rsidRPr="00583F12">
        <w:rPr>
          <w:b/>
          <w:noProof/>
          <w:color w:val="5F497A" w:themeColor="accent4" w:themeShade="BF"/>
          <w:sz w:val="24"/>
          <w:szCs w:val="24"/>
          <w:lang w:val="en-US"/>
        </w:rPr>
        <w:t>{</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if ($a&gt;$b){</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echo '&lt;br&gt;'.$a;</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}else</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echo '&lt;br&gt;'.$b;</w:t>
      </w:r>
    </w:p>
    <w:p w:rsidR="0085243C" w:rsidRPr="0085243C" w:rsidRDefault="0085243C" w:rsidP="0085243C">
      <w:pPr>
        <w:rPr>
          <w:b/>
          <w:noProof/>
          <w:color w:val="000000" w:themeColor="text1"/>
          <w:sz w:val="24"/>
          <w:szCs w:val="24"/>
          <w:lang w:val="en-US"/>
        </w:rPr>
      </w:pPr>
      <w:r w:rsidRPr="0085243C">
        <w:rPr>
          <w:b/>
          <w:noProof/>
          <w:color w:val="000000" w:themeColor="text1"/>
          <w:sz w:val="24"/>
          <w:szCs w:val="24"/>
          <w:lang w:val="en-US"/>
        </w:rPr>
        <w:t xml:space="preserve">            }      </w:t>
      </w:r>
    </w:p>
    <w:p w:rsidR="0085243C" w:rsidRPr="002A4EAC" w:rsidRDefault="0085243C" w:rsidP="0085243C">
      <w:pPr>
        <w:rPr>
          <w:b/>
          <w:noProof/>
          <w:color w:val="5F497A" w:themeColor="accent4" w:themeShade="BF"/>
          <w:sz w:val="24"/>
          <w:szCs w:val="24"/>
          <w:lang w:val="en-US"/>
        </w:rPr>
      </w:pPr>
      <w:r w:rsidRPr="002A4EAC">
        <w:rPr>
          <w:b/>
          <w:noProof/>
          <w:color w:val="5F497A" w:themeColor="accent4" w:themeShade="BF"/>
          <w:sz w:val="24"/>
          <w:szCs w:val="24"/>
          <w:lang w:val="en-US"/>
        </w:rPr>
        <w:t xml:space="preserve">          }  </w:t>
      </w:r>
    </w:p>
    <w:p w:rsidR="00AD1BA4" w:rsidRPr="00A93CC7" w:rsidRDefault="0085243C" w:rsidP="0085243C">
      <w:pPr>
        <w:rPr>
          <w:b/>
          <w:noProof/>
          <w:color w:val="000000" w:themeColor="text1"/>
          <w:sz w:val="24"/>
          <w:szCs w:val="24"/>
          <w:lang w:val="en-US"/>
        </w:rPr>
      </w:pPr>
      <w:r w:rsidRPr="00A93CC7">
        <w:rPr>
          <w:b/>
          <w:noProof/>
          <w:color w:val="5F497A" w:themeColor="accent4" w:themeShade="BF"/>
          <w:sz w:val="24"/>
          <w:szCs w:val="24"/>
          <w:lang w:val="en-US"/>
        </w:rPr>
        <w:t xml:space="preserve">          </w:t>
      </w:r>
      <w:r w:rsidRPr="002A4EAC">
        <w:rPr>
          <w:b/>
          <w:noProof/>
          <w:color w:val="5F497A" w:themeColor="accent4" w:themeShade="BF"/>
          <w:sz w:val="24"/>
          <w:szCs w:val="24"/>
          <w:lang w:val="en-US"/>
        </w:rPr>
        <w:t>get</w:t>
      </w:r>
      <w:r w:rsidRPr="00A93CC7">
        <w:rPr>
          <w:b/>
          <w:noProof/>
          <w:color w:val="5F497A" w:themeColor="accent4" w:themeShade="BF"/>
          <w:sz w:val="24"/>
          <w:szCs w:val="24"/>
          <w:lang w:val="en-US"/>
        </w:rPr>
        <w:t>_</w:t>
      </w:r>
      <w:r w:rsidRPr="002A4EAC">
        <w:rPr>
          <w:b/>
          <w:noProof/>
          <w:color w:val="5F497A" w:themeColor="accent4" w:themeShade="BF"/>
          <w:sz w:val="24"/>
          <w:szCs w:val="24"/>
          <w:lang w:val="en-US"/>
        </w:rPr>
        <w:t>bigger</w:t>
      </w:r>
      <w:r w:rsidRPr="00A93CC7">
        <w:rPr>
          <w:b/>
          <w:noProof/>
          <w:color w:val="5F497A" w:themeColor="accent4" w:themeShade="BF"/>
          <w:sz w:val="24"/>
          <w:szCs w:val="24"/>
          <w:lang w:val="en-US"/>
        </w:rPr>
        <w:t>_</w:t>
      </w:r>
      <w:r w:rsidRPr="002A4EAC">
        <w:rPr>
          <w:b/>
          <w:noProof/>
          <w:color w:val="5F497A" w:themeColor="accent4" w:themeShade="BF"/>
          <w:sz w:val="24"/>
          <w:szCs w:val="24"/>
          <w:lang w:val="en-US"/>
        </w:rPr>
        <w:t>digit</w:t>
      </w:r>
      <w:r w:rsidR="00C521A9" w:rsidRPr="00A93CC7">
        <w:rPr>
          <w:b/>
          <w:noProof/>
          <w:color w:val="5F497A" w:themeColor="accent4" w:themeShade="BF"/>
          <w:sz w:val="24"/>
          <w:szCs w:val="24"/>
          <w:lang w:val="en-US"/>
        </w:rPr>
        <w:t xml:space="preserve"> </w:t>
      </w:r>
      <w:r w:rsidRPr="00A93CC7">
        <w:rPr>
          <w:b/>
          <w:noProof/>
          <w:color w:val="000000" w:themeColor="text1"/>
          <w:sz w:val="24"/>
          <w:szCs w:val="24"/>
          <w:lang w:val="en-US"/>
        </w:rPr>
        <w:t xml:space="preserve">(68, 113); </w:t>
      </w:r>
    </w:p>
    <w:p w:rsidR="00AD1BA4" w:rsidRPr="00AD1BA4" w:rsidRDefault="00AD1BA4" w:rsidP="00AD1BA4">
      <w:pPr>
        <w:rPr>
          <w:rFonts w:ascii="Arial Black" w:hAnsi="Arial Black" w:cstheme="minorHAnsi"/>
          <w:b/>
          <w:noProof/>
          <w:color w:val="FF0000"/>
          <w:sz w:val="36"/>
          <w:szCs w:val="36"/>
          <w:u w:val="single"/>
          <w:lang w:val="en-US"/>
        </w:rPr>
      </w:pPr>
      <w:r w:rsidRPr="00AD1BA4">
        <w:rPr>
          <w:b/>
          <w:noProof/>
          <w:color w:val="5F497A" w:themeColor="accent4" w:themeShade="BF"/>
          <w:sz w:val="24"/>
          <w:szCs w:val="24"/>
          <w:lang w:val="en-US"/>
        </w:rPr>
        <w:t xml:space="preserve">          </w:t>
      </w:r>
      <w:r w:rsidRPr="002A4EAC">
        <w:rPr>
          <w:b/>
          <w:noProof/>
          <w:color w:val="5F497A" w:themeColor="accent4" w:themeShade="BF"/>
          <w:sz w:val="24"/>
          <w:szCs w:val="24"/>
          <w:lang w:val="en-US"/>
        </w:rPr>
        <w:t>get</w:t>
      </w:r>
      <w:r w:rsidRPr="00AD1BA4">
        <w:rPr>
          <w:b/>
          <w:noProof/>
          <w:color w:val="5F497A" w:themeColor="accent4" w:themeShade="BF"/>
          <w:sz w:val="24"/>
          <w:szCs w:val="24"/>
          <w:lang w:val="en-US"/>
        </w:rPr>
        <w:t>_</w:t>
      </w:r>
      <w:r w:rsidRPr="002A4EAC">
        <w:rPr>
          <w:b/>
          <w:noProof/>
          <w:color w:val="5F497A" w:themeColor="accent4" w:themeShade="BF"/>
          <w:sz w:val="24"/>
          <w:szCs w:val="24"/>
          <w:lang w:val="en-US"/>
        </w:rPr>
        <w:t>bigger</w:t>
      </w:r>
      <w:r w:rsidRPr="00AD1BA4">
        <w:rPr>
          <w:b/>
          <w:noProof/>
          <w:color w:val="5F497A" w:themeColor="accent4" w:themeShade="BF"/>
          <w:sz w:val="24"/>
          <w:szCs w:val="24"/>
          <w:lang w:val="en-US"/>
        </w:rPr>
        <w:t>_</w:t>
      </w:r>
      <w:r w:rsidRPr="002A4EAC">
        <w:rPr>
          <w:b/>
          <w:noProof/>
          <w:color w:val="5F497A" w:themeColor="accent4" w:themeShade="BF"/>
          <w:sz w:val="24"/>
          <w:szCs w:val="24"/>
          <w:lang w:val="en-US"/>
        </w:rPr>
        <w:t>digit</w:t>
      </w:r>
      <w:r w:rsidRPr="00AD1BA4">
        <w:rPr>
          <w:b/>
          <w:noProof/>
          <w:color w:val="5F497A" w:themeColor="accent4" w:themeShade="BF"/>
          <w:sz w:val="24"/>
          <w:szCs w:val="24"/>
          <w:lang w:val="en-US"/>
        </w:rPr>
        <w:t xml:space="preserve"> </w:t>
      </w:r>
      <w:r w:rsidR="00280936">
        <w:rPr>
          <w:b/>
          <w:noProof/>
          <w:color w:val="000000" w:themeColor="text1"/>
          <w:sz w:val="24"/>
          <w:szCs w:val="24"/>
          <w:lang w:val="en-US"/>
        </w:rPr>
        <w:t>(</w:t>
      </w:r>
      <w:r w:rsidR="00280936" w:rsidRPr="00280936">
        <w:rPr>
          <w:b/>
          <w:noProof/>
          <w:color w:val="000000" w:themeColor="text1"/>
          <w:sz w:val="24"/>
          <w:szCs w:val="24"/>
          <w:lang w:val="en-US"/>
        </w:rPr>
        <w:t>75</w:t>
      </w:r>
      <w:r w:rsidR="00280936">
        <w:rPr>
          <w:b/>
          <w:noProof/>
          <w:color w:val="000000" w:themeColor="text1"/>
          <w:sz w:val="24"/>
          <w:szCs w:val="24"/>
          <w:lang w:val="en-US"/>
        </w:rPr>
        <w:t>, 1</w:t>
      </w:r>
      <w:r w:rsidR="00280936" w:rsidRPr="00280936">
        <w:rPr>
          <w:b/>
          <w:noProof/>
          <w:color w:val="000000" w:themeColor="text1"/>
          <w:sz w:val="24"/>
          <w:szCs w:val="24"/>
          <w:lang w:val="en-US"/>
        </w:rPr>
        <w:t>00</w:t>
      </w:r>
      <w:r w:rsidRPr="00AD1BA4">
        <w:rPr>
          <w:b/>
          <w:noProof/>
          <w:color w:val="000000" w:themeColor="text1"/>
          <w:sz w:val="24"/>
          <w:szCs w:val="24"/>
          <w:lang w:val="en-US"/>
        </w:rPr>
        <w:t xml:space="preserve">);   </w:t>
      </w:r>
    </w:p>
    <w:p w:rsidR="00AD1BA4" w:rsidRPr="00A93CC7" w:rsidRDefault="00AD1BA4" w:rsidP="00AD1BA4">
      <w:pPr>
        <w:rPr>
          <w:rFonts w:ascii="Arial Black" w:hAnsi="Arial Black" w:cstheme="minorHAnsi"/>
          <w:b/>
          <w:noProof/>
          <w:color w:val="FF0000"/>
          <w:sz w:val="36"/>
          <w:szCs w:val="36"/>
          <w:u w:val="single"/>
        </w:rPr>
      </w:pPr>
      <w:r w:rsidRPr="00AD1BA4">
        <w:rPr>
          <w:b/>
          <w:noProof/>
          <w:color w:val="5F497A" w:themeColor="accent4" w:themeShade="BF"/>
          <w:sz w:val="24"/>
          <w:szCs w:val="24"/>
          <w:lang w:val="en-US"/>
        </w:rPr>
        <w:t xml:space="preserve">          </w:t>
      </w:r>
      <w:r w:rsidRPr="002A4EAC">
        <w:rPr>
          <w:b/>
          <w:noProof/>
          <w:color w:val="5F497A" w:themeColor="accent4" w:themeShade="BF"/>
          <w:sz w:val="24"/>
          <w:szCs w:val="24"/>
          <w:lang w:val="en-US"/>
        </w:rPr>
        <w:t>get</w:t>
      </w:r>
      <w:r w:rsidRPr="00A93CC7">
        <w:rPr>
          <w:b/>
          <w:noProof/>
          <w:color w:val="5F497A" w:themeColor="accent4" w:themeShade="BF"/>
          <w:sz w:val="24"/>
          <w:szCs w:val="24"/>
        </w:rPr>
        <w:t>_</w:t>
      </w:r>
      <w:r w:rsidRPr="002A4EAC">
        <w:rPr>
          <w:b/>
          <w:noProof/>
          <w:color w:val="5F497A" w:themeColor="accent4" w:themeShade="BF"/>
          <w:sz w:val="24"/>
          <w:szCs w:val="24"/>
          <w:lang w:val="en-US"/>
        </w:rPr>
        <w:t>bigger</w:t>
      </w:r>
      <w:r w:rsidRPr="00A93CC7">
        <w:rPr>
          <w:b/>
          <w:noProof/>
          <w:color w:val="5F497A" w:themeColor="accent4" w:themeShade="BF"/>
          <w:sz w:val="24"/>
          <w:szCs w:val="24"/>
        </w:rPr>
        <w:t>_</w:t>
      </w:r>
      <w:r w:rsidRPr="002A4EAC">
        <w:rPr>
          <w:b/>
          <w:noProof/>
          <w:color w:val="5F497A" w:themeColor="accent4" w:themeShade="BF"/>
          <w:sz w:val="24"/>
          <w:szCs w:val="24"/>
          <w:lang w:val="en-US"/>
        </w:rPr>
        <w:t>digit</w:t>
      </w:r>
      <w:r w:rsidRPr="00A93CC7">
        <w:rPr>
          <w:b/>
          <w:noProof/>
          <w:color w:val="5F497A" w:themeColor="accent4" w:themeShade="BF"/>
          <w:sz w:val="24"/>
          <w:szCs w:val="24"/>
        </w:rPr>
        <w:t xml:space="preserve"> </w:t>
      </w:r>
      <w:r w:rsidR="00280936" w:rsidRPr="00A93CC7">
        <w:rPr>
          <w:b/>
          <w:noProof/>
          <w:color w:val="000000" w:themeColor="text1"/>
          <w:sz w:val="24"/>
          <w:szCs w:val="24"/>
        </w:rPr>
        <w:t>(186</w:t>
      </w:r>
      <w:r w:rsidRPr="00A93CC7">
        <w:rPr>
          <w:b/>
          <w:noProof/>
          <w:color w:val="000000" w:themeColor="text1"/>
          <w:sz w:val="24"/>
          <w:szCs w:val="24"/>
        </w:rPr>
        <w:t xml:space="preserve">, 113);   </w:t>
      </w:r>
    </w:p>
    <w:p w:rsidR="0085243C" w:rsidRDefault="0085243C" w:rsidP="0085243C">
      <w:pPr>
        <w:rPr>
          <w:noProof/>
          <w:color w:val="000000" w:themeColor="text1"/>
          <w:sz w:val="24"/>
          <w:szCs w:val="24"/>
        </w:rPr>
      </w:pPr>
      <w:r w:rsidRPr="0095078E">
        <w:rPr>
          <w:noProof/>
          <w:color w:val="000000" w:themeColor="text1"/>
          <w:sz w:val="24"/>
          <w:szCs w:val="24"/>
        </w:rPr>
        <w:t xml:space="preserve">          </w:t>
      </w:r>
      <w:r w:rsidRPr="003C1B05">
        <w:rPr>
          <w:noProof/>
          <w:color w:val="000000" w:themeColor="text1"/>
          <w:sz w:val="24"/>
          <w:szCs w:val="24"/>
        </w:rPr>
        <w:t>где,</w:t>
      </w:r>
      <w:r>
        <w:rPr>
          <w:b/>
          <w:noProof/>
          <w:color w:val="000000" w:themeColor="text1"/>
          <w:sz w:val="24"/>
          <w:szCs w:val="24"/>
        </w:rPr>
        <w:t xml:space="preserve"> </w:t>
      </w:r>
      <w:r w:rsidRPr="002A4EAC">
        <w:rPr>
          <w:b/>
          <w:noProof/>
          <w:color w:val="5F497A" w:themeColor="accent4" w:themeShade="BF"/>
          <w:sz w:val="24"/>
          <w:szCs w:val="24"/>
          <w:lang w:val="en-US"/>
        </w:rPr>
        <w:t>get</w:t>
      </w:r>
      <w:r w:rsidRPr="002A4EAC">
        <w:rPr>
          <w:b/>
          <w:noProof/>
          <w:color w:val="5F497A" w:themeColor="accent4" w:themeShade="BF"/>
          <w:sz w:val="24"/>
          <w:szCs w:val="24"/>
        </w:rPr>
        <w:t>_</w:t>
      </w:r>
      <w:r w:rsidRPr="002A4EAC">
        <w:rPr>
          <w:b/>
          <w:noProof/>
          <w:color w:val="5F497A" w:themeColor="accent4" w:themeShade="BF"/>
          <w:sz w:val="24"/>
          <w:szCs w:val="24"/>
          <w:lang w:val="en-US"/>
        </w:rPr>
        <w:t>bigger</w:t>
      </w:r>
      <w:r w:rsidRPr="002A4EAC">
        <w:rPr>
          <w:b/>
          <w:noProof/>
          <w:color w:val="5F497A" w:themeColor="accent4" w:themeShade="BF"/>
          <w:sz w:val="24"/>
          <w:szCs w:val="24"/>
        </w:rPr>
        <w:t>_</w:t>
      </w:r>
      <w:r w:rsidRPr="002A4EAC">
        <w:rPr>
          <w:b/>
          <w:noProof/>
          <w:color w:val="5F497A" w:themeColor="accent4" w:themeShade="BF"/>
          <w:sz w:val="24"/>
          <w:szCs w:val="24"/>
          <w:lang w:val="en-US"/>
        </w:rPr>
        <w:t>digit</w:t>
      </w:r>
      <w:r w:rsidRPr="002A4EAC">
        <w:rPr>
          <w:b/>
          <w:noProof/>
          <w:color w:val="5F497A" w:themeColor="accent4" w:themeShade="BF"/>
          <w:sz w:val="24"/>
          <w:szCs w:val="24"/>
        </w:rPr>
        <w:t xml:space="preserve"> –</w:t>
      </w:r>
      <w:r w:rsidR="002A4EAC">
        <w:rPr>
          <w:b/>
          <w:noProof/>
          <w:color w:val="5F497A" w:themeColor="accent4" w:themeShade="BF"/>
          <w:sz w:val="24"/>
          <w:szCs w:val="24"/>
        </w:rPr>
        <w:t xml:space="preserve"> придуманое нами</w:t>
      </w:r>
      <w:r w:rsidRPr="002A4EAC">
        <w:rPr>
          <w:b/>
          <w:noProof/>
          <w:color w:val="5F497A" w:themeColor="accent4" w:themeShade="BF"/>
          <w:sz w:val="24"/>
          <w:szCs w:val="24"/>
        </w:rPr>
        <w:t xml:space="preserve"> имя функции</w:t>
      </w:r>
      <w:r w:rsidRPr="003C1B05">
        <w:rPr>
          <w:noProof/>
          <w:color w:val="000000" w:themeColor="text1"/>
          <w:sz w:val="24"/>
          <w:szCs w:val="24"/>
        </w:rPr>
        <w:t>,</w:t>
      </w:r>
      <w:r w:rsidR="00AD1BA4">
        <w:rPr>
          <w:noProof/>
          <w:color w:val="000000" w:themeColor="text1"/>
          <w:sz w:val="24"/>
          <w:szCs w:val="24"/>
        </w:rPr>
        <w:t xml:space="preserve"> в которую записываются определенные аргументы</w:t>
      </w:r>
      <w:r w:rsidR="0095078E" w:rsidRPr="0095078E">
        <w:rPr>
          <w:noProof/>
          <w:color w:val="000000" w:themeColor="text1"/>
          <w:sz w:val="24"/>
          <w:szCs w:val="24"/>
        </w:rPr>
        <w:t xml:space="preserve"> </w:t>
      </w:r>
      <w:r w:rsidR="0095078E" w:rsidRPr="0095078E">
        <w:rPr>
          <w:b/>
          <w:noProof/>
          <w:color w:val="000000" w:themeColor="text1"/>
          <w:sz w:val="24"/>
          <w:szCs w:val="24"/>
        </w:rPr>
        <w:t>($</w:t>
      </w:r>
      <w:r w:rsidR="0095078E" w:rsidRPr="0085243C">
        <w:rPr>
          <w:b/>
          <w:noProof/>
          <w:color w:val="000000" w:themeColor="text1"/>
          <w:sz w:val="24"/>
          <w:szCs w:val="24"/>
          <w:lang w:val="en-US"/>
        </w:rPr>
        <w:t>a</w:t>
      </w:r>
      <w:r w:rsidR="0095078E" w:rsidRPr="0095078E">
        <w:rPr>
          <w:b/>
          <w:noProof/>
          <w:color w:val="000000" w:themeColor="text1"/>
          <w:sz w:val="24"/>
          <w:szCs w:val="24"/>
        </w:rPr>
        <w:t>, $</w:t>
      </w:r>
      <w:r w:rsidR="0095078E" w:rsidRPr="0085243C">
        <w:rPr>
          <w:b/>
          <w:noProof/>
          <w:color w:val="000000" w:themeColor="text1"/>
          <w:sz w:val="24"/>
          <w:szCs w:val="24"/>
          <w:lang w:val="en-US"/>
        </w:rPr>
        <w:t>b</w:t>
      </w:r>
      <w:r w:rsidR="0095078E" w:rsidRPr="0095078E">
        <w:rPr>
          <w:noProof/>
          <w:color w:val="000000" w:themeColor="text1"/>
          <w:sz w:val="24"/>
          <w:szCs w:val="24"/>
        </w:rPr>
        <w:t xml:space="preserve">), а им, в свою очередь, потом просто привязываються любые значения </w:t>
      </w:r>
      <w:r w:rsidR="00AD1BA4" w:rsidRPr="00C521A9">
        <w:rPr>
          <w:b/>
          <w:noProof/>
          <w:color w:val="000000" w:themeColor="text1"/>
          <w:sz w:val="24"/>
          <w:szCs w:val="24"/>
        </w:rPr>
        <w:t>(68, 113)</w:t>
      </w:r>
      <w:r w:rsidR="0095078E" w:rsidRPr="0095078E">
        <w:rPr>
          <w:b/>
          <w:noProof/>
          <w:color w:val="000000" w:themeColor="text1"/>
          <w:sz w:val="24"/>
          <w:szCs w:val="24"/>
        </w:rPr>
        <w:t xml:space="preserve">, (75, 100) </w:t>
      </w:r>
      <w:r w:rsidR="0095078E">
        <w:rPr>
          <w:b/>
          <w:noProof/>
          <w:color w:val="000000" w:themeColor="text1"/>
          <w:sz w:val="24"/>
          <w:szCs w:val="24"/>
        </w:rPr>
        <w:t>или</w:t>
      </w:r>
      <w:r w:rsidR="0095078E" w:rsidRPr="0095078E">
        <w:rPr>
          <w:b/>
          <w:noProof/>
          <w:color w:val="000000" w:themeColor="text1"/>
          <w:sz w:val="24"/>
          <w:szCs w:val="24"/>
        </w:rPr>
        <w:t xml:space="preserve"> </w:t>
      </w:r>
      <w:r w:rsidR="0095078E" w:rsidRPr="00793360">
        <w:rPr>
          <w:b/>
          <w:noProof/>
          <w:color w:val="000000" w:themeColor="text1"/>
          <w:sz w:val="24"/>
          <w:szCs w:val="24"/>
        </w:rPr>
        <w:t>(186, 113)</w:t>
      </w:r>
      <w:r w:rsidR="00793360">
        <w:rPr>
          <w:noProof/>
          <w:color w:val="000000" w:themeColor="text1"/>
          <w:sz w:val="24"/>
          <w:szCs w:val="24"/>
        </w:rPr>
        <w:t>. В</w:t>
      </w:r>
      <w:r w:rsidR="002A4EAC" w:rsidRPr="003C1B05">
        <w:rPr>
          <w:noProof/>
          <w:color w:val="000000" w:themeColor="text1"/>
          <w:sz w:val="24"/>
          <w:szCs w:val="24"/>
        </w:rPr>
        <w:t>се что в скобках</w:t>
      </w:r>
      <w:r w:rsidR="002A4EAC">
        <w:rPr>
          <w:b/>
          <w:noProof/>
          <w:color w:val="000000" w:themeColor="text1"/>
          <w:sz w:val="24"/>
          <w:szCs w:val="24"/>
        </w:rPr>
        <w:t xml:space="preserve"> </w:t>
      </w:r>
      <w:r w:rsidR="002A4EAC" w:rsidRPr="002A4EAC">
        <w:rPr>
          <w:b/>
          <w:noProof/>
          <w:color w:val="5F497A" w:themeColor="accent4" w:themeShade="BF"/>
          <w:sz w:val="24"/>
          <w:szCs w:val="24"/>
        </w:rPr>
        <w:t>{}</w:t>
      </w:r>
      <w:r w:rsidR="002A4EAC" w:rsidRPr="002A4EAC">
        <w:rPr>
          <w:b/>
          <w:noProof/>
          <w:color w:val="000000" w:themeColor="text1"/>
          <w:sz w:val="24"/>
          <w:szCs w:val="24"/>
        </w:rPr>
        <w:t xml:space="preserve"> </w:t>
      </w:r>
      <w:r w:rsidR="002A4EAC" w:rsidRPr="003C1B05">
        <w:rPr>
          <w:noProof/>
          <w:color w:val="000000" w:themeColor="text1"/>
          <w:sz w:val="24"/>
          <w:szCs w:val="24"/>
        </w:rPr>
        <w:t xml:space="preserve">– блок кода, а словом </w:t>
      </w:r>
      <w:r w:rsidR="002A4EAC" w:rsidRPr="003C1B05">
        <w:rPr>
          <w:b/>
          <w:noProof/>
          <w:color w:val="E36C0A" w:themeColor="accent6" w:themeShade="BF"/>
          <w:sz w:val="24"/>
          <w:szCs w:val="24"/>
          <w:lang w:val="en-US"/>
        </w:rPr>
        <w:t>function</w:t>
      </w:r>
      <w:r w:rsidR="002A4EAC" w:rsidRPr="003C1B05">
        <w:rPr>
          <w:noProof/>
          <w:color w:val="000000" w:themeColor="text1"/>
          <w:sz w:val="24"/>
          <w:szCs w:val="24"/>
        </w:rPr>
        <w:t xml:space="preserve"> – мы просто объявляем все, что идет после</w:t>
      </w:r>
      <w:r w:rsidR="002A4EAC">
        <w:rPr>
          <w:b/>
          <w:noProof/>
          <w:color w:val="000000" w:themeColor="text1"/>
          <w:sz w:val="24"/>
          <w:szCs w:val="24"/>
        </w:rPr>
        <w:t xml:space="preserve"> </w:t>
      </w:r>
      <w:r w:rsidR="00793360">
        <w:rPr>
          <w:noProof/>
          <w:color w:val="000000" w:themeColor="text1"/>
          <w:sz w:val="24"/>
          <w:szCs w:val="24"/>
        </w:rPr>
        <w:t>нее -</w:t>
      </w:r>
      <w:r w:rsidR="00793360">
        <w:rPr>
          <w:b/>
          <w:noProof/>
          <w:color w:val="000000" w:themeColor="text1"/>
          <w:sz w:val="24"/>
          <w:szCs w:val="24"/>
        </w:rPr>
        <w:t xml:space="preserve"> </w:t>
      </w:r>
      <w:r w:rsidR="002A4EAC" w:rsidRPr="002A4EAC">
        <w:rPr>
          <w:b/>
          <w:noProof/>
          <w:color w:val="E36C0A" w:themeColor="accent6" w:themeShade="BF"/>
          <w:sz w:val="24"/>
          <w:szCs w:val="24"/>
        </w:rPr>
        <w:t>функцией</w:t>
      </w:r>
      <w:r w:rsidR="002A4EAC">
        <w:rPr>
          <w:b/>
          <w:noProof/>
          <w:color w:val="E36C0A" w:themeColor="accent6" w:themeShade="BF"/>
          <w:sz w:val="24"/>
          <w:szCs w:val="24"/>
        </w:rPr>
        <w:t>.</w:t>
      </w:r>
      <w:r w:rsidR="00C521A9">
        <w:rPr>
          <w:b/>
          <w:noProof/>
          <w:color w:val="E36C0A" w:themeColor="accent6" w:themeShade="BF"/>
          <w:sz w:val="24"/>
          <w:szCs w:val="24"/>
        </w:rPr>
        <w:t xml:space="preserve"> </w:t>
      </w:r>
      <w:r w:rsidR="00C521A9" w:rsidRPr="003C1B05">
        <w:rPr>
          <w:noProof/>
          <w:color w:val="000000" w:themeColor="text1"/>
          <w:sz w:val="24"/>
          <w:szCs w:val="24"/>
        </w:rPr>
        <w:t xml:space="preserve">В конце конструкции мы должны вызвать </w:t>
      </w:r>
      <w:r w:rsidR="001E2831">
        <w:rPr>
          <w:b/>
          <w:noProof/>
          <w:color w:val="7030A0"/>
          <w:sz w:val="24"/>
          <w:szCs w:val="24"/>
        </w:rPr>
        <w:t>имя</w:t>
      </w:r>
      <w:r w:rsidR="00C521A9">
        <w:rPr>
          <w:b/>
          <w:noProof/>
          <w:color w:val="000000" w:themeColor="text1"/>
          <w:sz w:val="24"/>
          <w:szCs w:val="24"/>
        </w:rPr>
        <w:t xml:space="preserve"> </w:t>
      </w:r>
      <w:r w:rsidR="00C521A9" w:rsidRPr="003C1B05">
        <w:rPr>
          <w:noProof/>
          <w:color w:val="000000" w:themeColor="text1"/>
          <w:sz w:val="24"/>
          <w:szCs w:val="24"/>
        </w:rPr>
        <w:t xml:space="preserve">функции еще </w:t>
      </w:r>
      <w:r w:rsidR="0065698F">
        <w:rPr>
          <w:noProof/>
          <w:color w:val="000000" w:themeColor="text1"/>
          <w:sz w:val="24"/>
          <w:szCs w:val="24"/>
        </w:rPr>
        <w:t>столько раз, сколько нам нужно для</w:t>
      </w:r>
      <w:r w:rsidR="00C521A9" w:rsidRPr="003C1B05">
        <w:rPr>
          <w:noProof/>
          <w:color w:val="000000" w:themeColor="text1"/>
          <w:sz w:val="24"/>
          <w:szCs w:val="24"/>
        </w:rPr>
        <w:t xml:space="preserve"> </w:t>
      </w:r>
      <w:r w:rsidR="0065698F">
        <w:rPr>
          <w:noProof/>
          <w:color w:val="000000" w:themeColor="text1"/>
          <w:sz w:val="24"/>
          <w:szCs w:val="24"/>
        </w:rPr>
        <w:t>вывода значений</w:t>
      </w:r>
      <w:r w:rsidR="00C521A9" w:rsidRPr="003C1B05">
        <w:rPr>
          <w:noProof/>
          <w:color w:val="000000" w:themeColor="text1"/>
          <w:sz w:val="24"/>
          <w:szCs w:val="24"/>
        </w:rPr>
        <w:t xml:space="preserve"> на экран.</w:t>
      </w:r>
      <w:r w:rsidR="002A4EAC" w:rsidRPr="003C1B05">
        <w:rPr>
          <w:noProof/>
          <w:color w:val="000000" w:themeColor="text1"/>
          <w:sz w:val="24"/>
          <w:szCs w:val="24"/>
        </w:rPr>
        <w:t xml:space="preserve"> </w:t>
      </w:r>
    </w:p>
    <w:p w:rsidR="00AD1BA4" w:rsidRDefault="001E2831" w:rsidP="0085243C">
      <w:pPr>
        <w:rPr>
          <w:noProof/>
          <w:color w:val="000000" w:themeColor="text1"/>
          <w:sz w:val="24"/>
          <w:szCs w:val="24"/>
        </w:rPr>
      </w:pPr>
      <w:r>
        <w:rPr>
          <w:noProof/>
          <w:color w:val="000000" w:themeColor="text1"/>
          <w:sz w:val="24"/>
          <w:szCs w:val="24"/>
        </w:rPr>
        <w:t>На экран выведет</w:t>
      </w:r>
      <w:r w:rsidR="00AD1BA4">
        <w:rPr>
          <w:noProof/>
          <w:color w:val="000000" w:themeColor="text1"/>
          <w:sz w:val="24"/>
          <w:szCs w:val="24"/>
        </w:rPr>
        <w:t>:</w:t>
      </w:r>
      <w:r>
        <w:rPr>
          <w:noProof/>
          <w:color w:val="000000" w:themeColor="text1"/>
          <w:sz w:val="24"/>
          <w:szCs w:val="24"/>
        </w:rPr>
        <w:t xml:space="preserve"> </w:t>
      </w:r>
      <w:r w:rsidR="00AD1BA4">
        <w:rPr>
          <w:noProof/>
          <w:color w:val="000000" w:themeColor="text1"/>
          <w:sz w:val="24"/>
          <w:szCs w:val="24"/>
        </w:rPr>
        <w:t xml:space="preserve"> </w:t>
      </w:r>
    </w:p>
    <w:p w:rsidR="00280936" w:rsidRDefault="00280936" w:rsidP="0085243C">
      <w:pPr>
        <w:rPr>
          <w:color w:val="000000"/>
          <w:sz w:val="27"/>
          <w:szCs w:val="27"/>
          <w:shd w:val="clear" w:color="auto" w:fill="808080"/>
        </w:rPr>
      </w:pPr>
      <w:r>
        <w:rPr>
          <w:color w:val="000000"/>
          <w:sz w:val="27"/>
          <w:szCs w:val="27"/>
          <w:shd w:val="clear" w:color="auto" w:fill="808080"/>
        </w:rPr>
        <w:lastRenderedPageBreak/>
        <w:t>113</w:t>
      </w:r>
      <w:r>
        <w:rPr>
          <w:color w:val="000000"/>
          <w:sz w:val="27"/>
          <w:szCs w:val="27"/>
        </w:rPr>
        <w:br/>
      </w:r>
      <w:r>
        <w:rPr>
          <w:color w:val="000000"/>
          <w:sz w:val="27"/>
          <w:szCs w:val="27"/>
          <w:shd w:val="clear" w:color="auto" w:fill="808080"/>
        </w:rPr>
        <w:t>120</w:t>
      </w:r>
      <w:r>
        <w:rPr>
          <w:color w:val="000000"/>
          <w:sz w:val="27"/>
          <w:szCs w:val="27"/>
        </w:rPr>
        <w:br/>
      </w:r>
      <w:r>
        <w:rPr>
          <w:color w:val="000000"/>
          <w:sz w:val="27"/>
          <w:szCs w:val="27"/>
          <w:shd w:val="clear" w:color="auto" w:fill="808080"/>
        </w:rPr>
        <w:t>186</w:t>
      </w:r>
    </w:p>
    <w:p w:rsidR="00C521A9" w:rsidRPr="00280936" w:rsidRDefault="00C521A9" w:rsidP="0085243C">
      <w:pPr>
        <w:rPr>
          <w:noProof/>
          <w:color w:val="000000" w:themeColor="text1"/>
          <w:sz w:val="24"/>
          <w:szCs w:val="24"/>
        </w:rPr>
      </w:pPr>
      <w:r w:rsidRPr="003C1B05">
        <w:rPr>
          <w:noProof/>
          <w:color w:val="000000" w:themeColor="text1"/>
          <w:sz w:val="24"/>
          <w:szCs w:val="24"/>
        </w:rPr>
        <w:t>Это аналог конструкции</w:t>
      </w:r>
      <w:r>
        <w:rPr>
          <w:b/>
          <w:noProof/>
          <w:color w:val="000000" w:themeColor="text1"/>
          <w:sz w:val="24"/>
          <w:szCs w:val="24"/>
        </w:rPr>
        <w:t xml:space="preserve"> </w:t>
      </w:r>
      <w:r w:rsidRPr="003C1B05">
        <w:rPr>
          <w:b/>
          <w:noProof/>
          <w:color w:val="E36C0A" w:themeColor="accent6" w:themeShade="BF"/>
          <w:sz w:val="24"/>
          <w:szCs w:val="24"/>
          <w:lang w:val="en-US"/>
        </w:rPr>
        <w:t>if</w:t>
      </w:r>
      <w:r w:rsidRPr="003C1B05">
        <w:rPr>
          <w:b/>
          <w:noProof/>
          <w:color w:val="E36C0A" w:themeColor="accent6" w:themeShade="BF"/>
          <w:sz w:val="24"/>
          <w:szCs w:val="24"/>
        </w:rPr>
        <w:t xml:space="preserve"> </w:t>
      </w:r>
      <w:r w:rsidRPr="003C1B05">
        <w:rPr>
          <w:b/>
          <w:noProof/>
          <w:color w:val="E36C0A" w:themeColor="accent6" w:themeShade="BF"/>
          <w:sz w:val="24"/>
          <w:szCs w:val="24"/>
          <w:lang w:val="en-US"/>
        </w:rPr>
        <w:t>else</w:t>
      </w:r>
      <w:r w:rsidRPr="003C1B05">
        <w:rPr>
          <w:b/>
          <w:noProof/>
          <w:color w:val="E36C0A" w:themeColor="accent6" w:themeShade="BF"/>
          <w:sz w:val="24"/>
          <w:szCs w:val="24"/>
        </w:rPr>
        <w:t xml:space="preserve"> </w:t>
      </w:r>
      <w:r w:rsidRPr="003C1B05">
        <w:rPr>
          <w:noProof/>
          <w:color w:val="000000" w:themeColor="text1"/>
          <w:sz w:val="24"/>
          <w:szCs w:val="24"/>
        </w:rPr>
        <w:t>или</w:t>
      </w:r>
      <w:r>
        <w:rPr>
          <w:b/>
          <w:noProof/>
          <w:color w:val="000000" w:themeColor="text1"/>
          <w:sz w:val="24"/>
          <w:szCs w:val="24"/>
        </w:rPr>
        <w:t xml:space="preserve"> </w:t>
      </w:r>
      <w:r w:rsidR="003C1B05" w:rsidRPr="003C1B05">
        <w:rPr>
          <w:b/>
          <w:noProof/>
          <w:color w:val="E36C0A" w:themeColor="accent6" w:themeShade="BF"/>
          <w:sz w:val="24"/>
          <w:szCs w:val="24"/>
          <w:lang w:val="en-US"/>
        </w:rPr>
        <w:t>if</w:t>
      </w:r>
      <w:r w:rsidR="00280936" w:rsidRPr="00280936">
        <w:rPr>
          <w:noProof/>
          <w:color w:val="000000" w:themeColor="text1"/>
          <w:sz w:val="24"/>
          <w:szCs w:val="24"/>
        </w:rPr>
        <w:t xml:space="preserve">, но главное </w:t>
      </w:r>
      <w:r w:rsidR="00280936" w:rsidRPr="00280936">
        <w:rPr>
          <w:b/>
          <w:noProof/>
          <w:color w:val="E36C0A" w:themeColor="accent6" w:themeShade="BF"/>
          <w:sz w:val="24"/>
          <w:szCs w:val="24"/>
        </w:rPr>
        <w:t>отличие состоит в том</w:t>
      </w:r>
      <w:r w:rsidR="00280936" w:rsidRPr="00280936">
        <w:rPr>
          <w:noProof/>
          <w:color w:val="000000" w:themeColor="text1"/>
          <w:sz w:val="24"/>
          <w:szCs w:val="24"/>
        </w:rPr>
        <w:t xml:space="preserve">, что используя </w:t>
      </w:r>
      <w:r w:rsidR="00280936" w:rsidRPr="00433A95">
        <w:rPr>
          <w:b/>
          <w:noProof/>
          <w:color w:val="E36C0A" w:themeColor="accent6" w:themeShade="BF"/>
          <w:sz w:val="24"/>
          <w:szCs w:val="24"/>
        </w:rPr>
        <w:t>лишь операторы условия</w:t>
      </w:r>
      <w:r w:rsidR="00280936" w:rsidRPr="00280936">
        <w:rPr>
          <w:noProof/>
          <w:color w:val="000000" w:themeColor="text1"/>
          <w:sz w:val="24"/>
          <w:szCs w:val="24"/>
        </w:rPr>
        <w:t xml:space="preserve">, нам бы </w:t>
      </w:r>
      <w:r w:rsidR="00280936" w:rsidRPr="00280936">
        <w:rPr>
          <w:b/>
          <w:noProof/>
          <w:color w:val="E36C0A" w:themeColor="accent6" w:themeShade="BF"/>
          <w:sz w:val="24"/>
          <w:szCs w:val="24"/>
        </w:rPr>
        <w:t>пришлось прописывать код и переменные со значениями трижды</w:t>
      </w:r>
      <w:r w:rsidR="00280936" w:rsidRPr="00280936">
        <w:rPr>
          <w:noProof/>
          <w:color w:val="000000" w:themeColor="text1"/>
          <w:sz w:val="24"/>
          <w:szCs w:val="24"/>
        </w:rPr>
        <w:t>:</w:t>
      </w:r>
    </w:p>
    <w:p w:rsidR="003C1B05" w:rsidRPr="003C1B05" w:rsidRDefault="001D691A" w:rsidP="003C1B05">
      <w:pPr>
        <w:rPr>
          <w:b/>
          <w:noProof/>
          <w:color w:val="000000" w:themeColor="text1"/>
          <w:sz w:val="24"/>
          <w:szCs w:val="24"/>
          <w:lang w:val="en-US"/>
        </w:rPr>
      </w:pPr>
      <w:r>
        <w:rPr>
          <w:b/>
          <w:noProof/>
          <w:color w:val="E36C0A" w:themeColor="accent6" w:themeShade="BF"/>
          <w:sz w:val="24"/>
          <w:szCs w:val="24"/>
          <w:lang w:val="en-US"/>
        </w:rPr>
        <w:t>$a1</w:t>
      </w:r>
      <w:r w:rsidR="003C1B05" w:rsidRPr="00280936">
        <w:rPr>
          <w:b/>
          <w:noProof/>
          <w:color w:val="E36C0A" w:themeColor="accent6" w:themeShade="BF"/>
          <w:sz w:val="24"/>
          <w:szCs w:val="24"/>
          <w:lang w:val="en-US"/>
        </w:rPr>
        <w:t xml:space="preserve"> </w:t>
      </w:r>
      <w:r w:rsidR="00280936">
        <w:rPr>
          <w:b/>
          <w:noProof/>
          <w:color w:val="000000" w:themeColor="text1"/>
          <w:sz w:val="24"/>
          <w:szCs w:val="24"/>
          <w:lang w:val="en-US"/>
        </w:rPr>
        <w:t xml:space="preserve">= </w:t>
      </w:r>
      <w:r w:rsidR="00280936" w:rsidRPr="00A93CC7">
        <w:rPr>
          <w:b/>
          <w:noProof/>
          <w:color w:val="000000" w:themeColor="text1"/>
          <w:sz w:val="24"/>
          <w:szCs w:val="24"/>
          <w:lang w:val="en-US"/>
        </w:rPr>
        <w:t>68</w:t>
      </w:r>
      <w:r w:rsidR="003C1B05" w:rsidRPr="003C1B05">
        <w:rPr>
          <w:b/>
          <w:noProof/>
          <w:color w:val="000000" w:themeColor="text1"/>
          <w:sz w:val="24"/>
          <w:szCs w:val="24"/>
          <w:lang w:val="en-US"/>
        </w:rPr>
        <w:t>;</w:t>
      </w:r>
    </w:p>
    <w:p w:rsidR="003C1B05" w:rsidRPr="003C1B05" w:rsidRDefault="001D691A" w:rsidP="003C1B05">
      <w:pPr>
        <w:rPr>
          <w:b/>
          <w:noProof/>
          <w:color w:val="000000" w:themeColor="text1"/>
          <w:sz w:val="24"/>
          <w:szCs w:val="24"/>
          <w:lang w:val="en-US"/>
        </w:rPr>
      </w:pPr>
      <w:r>
        <w:rPr>
          <w:b/>
          <w:noProof/>
          <w:color w:val="E36C0A" w:themeColor="accent6" w:themeShade="BF"/>
          <w:sz w:val="24"/>
          <w:szCs w:val="24"/>
          <w:lang w:val="en-US"/>
        </w:rPr>
        <w:t>$b1</w:t>
      </w:r>
      <w:r w:rsidR="003C1B05" w:rsidRPr="00280936">
        <w:rPr>
          <w:b/>
          <w:noProof/>
          <w:color w:val="E36C0A" w:themeColor="accent6" w:themeShade="BF"/>
          <w:sz w:val="24"/>
          <w:szCs w:val="24"/>
          <w:lang w:val="en-US"/>
        </w:rPr>
        <w:t xml:space="preserve"> </w:t>
      </w:r>
      <w:r w:rsidR="00280936">
        <w:rPr>
          <w:b/>
          <w:noProof/>
          <w:color w:val="000000" w:themeColor="text1"/>
          <w:sz w:val="24"/>
          <w:szCs w:val="24"/>
          <w:lang w:val="en-US"/>
        </w:rPr>
        <w:t xml:space="preserve">= </w:t>
      </w:r>
      <w:r w:rsidR="00280936" w:rsidRPr="00A93CC7">
        <w:rPr>
          <w:b/>
          <w:noProof/>
          <w:color w:val="000000" w:themeColor="text1"/>
          <w:sz w:val="24"/>
          <w:szCs w:val="24"/>
          <w:lang w:val="en-US"/>
        </w:rPr>
        <w:t>113</w:t>
      </w:r>
      <w:r w:rsidR="003C1B05" w:rsidRPr="003C1B05">
        <w:rPr>
          <w:b/>
          <w:noProof/>
          <w:color w:val="000000" w:themeColor="text1"/>
          <w:sz w:val="24"/>
          <w:szCs w:val="24"/>
          <w:lang w:val="en-US"/>
        </w:rPr>
        <w:t>;</w:t>
      </w:r>
    </w:p>
    <w:p w:rsidR="003C1B05" w:rsidRPr="003C1B05" w:rsidRDefault="003C1B05" w:rsidP="003C1B05">
      <w:pPr>
        <w:rPr>
          <w:b/>
          <w:noProof/>
          <w:color w:val="000000" w:themeColor="text1"/>
          <w:sz w:val="24"/>
          <w:szCs w:val="24"/>
          <w:lang w:val="en-US"/>
        </w:rPr>
      </w:pPr>
      <w:r w:rsidRPr="003C1B05">
        <w:rPr>
          <w:b/>
          <w:noProof/>
          <w:color w:val="000000" w:themeColor="text1"/>
          <w:sz w:val="24"/>
          <w:szCs w:val="24"/>
          <w:lang w:val="en-US"/>
        </w:rPr>
        <w:t xml:space="preserve">          if (</w:t>
      </w:r>
      <w:r w:rsidR="002E6DC1">
        <w:rPr>
          <w:b/>
          <w:noProof/>
          <w:color w:val="000000" w:themeColor="text1"/>
          <w:sz w:val="24"/>
          <w:szCs w:val="24"/>
          <w:lang w:val="en-US"/>
        </w:rPr>
        <w:t>$</w:t>
      </w:r>
      <w:r w:rsidRPr="003C1B05">
        <w:rPr>
          <w:b/>
          <w:noProof/>
          <w:color w:val="000000" w:themeColor="text1"/>
          <w:sz w:val="24"/>
          <w:szCs w:val="24"/>
          <w:lang w:val="en-US"/>
        </w:rPr>
        <w:t>a</w:t>
      </w:r>
      <w:r w:rsidR="001D691A" w:rsidRPr="00A93CC7">
        <w:rPr>
          <w:b/>
          <w:noProof/>
          <w:color w:val="000000" w:themeColor="text1"/>
          <w:sz w:val="24"/>
          <w:szCs w:val="24"/>
          <w:lang w:val="en-US"/>
        </w:rPr>
        <w:t>1</w:t>
      </w:r>
      <w:r w:rsidRPr="003C1B05">
        <w:rPr>
          <w:b/>
          <w:noProof/>
          <w:color w:val="000000" w:themeColor="text1"/>
          <w:sz w:val="24"/>
          <w:szCs w:val="24"/>
          <w:lang w:val="en-US"/>
        </w:rPr>
        <w:t>&gt;</w:t>
      </w:r>
      <w:r w:rsidR="002E6DC1">
        <w:rPr>
          <w:b/>
          <w:noProof/>
          <w:color w:val="000000" w:themeColor="text1"/>
          <w:sz w:val="24"/>
          <w:szCs w:val="24"/>
          <w:lang w:val="en-US"/>
        </w:rPr>
        <w:t>$</w:t>
      </w:r>
      <w:r w:rsidRPr="003C1B05">
        <w:rPr>
          <w:b/>
          <w:noProof/>
          <w:color w:val="000000" w:themeColor="text1"/>
          <w:sz w:val="24"/>
          <w:szCs w:val="24"/>
          <w:lang w:val="en-US"/>
        </w:rPr>
        <w:t>b</w:t>
      </w:r>
      <w:r w:rsidR="001D691A" w:rsidRPr="00A93CC7">
        <w:rPr>
          <w:b/>
          <w:noProof/>
          <w:color w:val="000000" w:themeColor="text1"/>
          <w:sz w:val="24"/>
          <w:szCs w:val="24"/>
          <w:lang w:val="en-US"/>
        </w:rPr>
        <w:t>1</w:t>
      </w:r>
      <w:r w:rsidRPr="003C1B05">
        <w:rPr>
          <w:b/>
          <w:noProof/>
          <w:color w:val="000000" w:themeColor="text1"/>
          <w:sz w:val="24"/>
          <w:szCs w:val="24"/>
          <w:lang w:val="en-US"/>
        </w:rPr>
        <w:t>){</w:t>
      </w:r>
    </w:p>
    <w:p w:rsidR="003C1B05" w:rsidRPr="003C1B05" w:rsidRDefault="001D691A" w:rsidP="003C1B05">
      <w:pPr>
        <w:rPr>
          <w:b/>
          <w:noProof/>
          <w:color w:val="000000" w:themeColor="text1"/>
          <w:sz w:val="24"/>
          <w:szCs w:val="24"/>
          <w:lang w:val="en-US"/>
        </w:rPr>
      </w:pPr>
      <w:r>
        <w:rPr>
          <w:b/>
          <w:noProof/>
          <w:color w:val="000000" w:themeColor="text1"/>
          <w:sz w:val="24"/>
          <w:szCs w:val="24"/>
          <w:lang w:val="en-US"/>
        </w:rPr>
        <w:t xml:space="preserve">              echo'&lt;br&gt;' . $a1</w:t>
      </w:r>
      <w:r w:rsidR="003C1B05" w:rsidRPr="003C1B05">
        <w:rPr>
          <w:b/>
          <w:noProof/>
          <w:color w:val="000000" w:themeColor="text1"/>
          <w:sz w:val="24"/>
          <w:szCs w:val="24"/>
          <w:lang w:val="en-US"/>
        </w:rPr>
        <w:t>;</w:t>
      </w:r>
    </w:p>
    <w:p w:rsidR="003C1B05" w:rsidRPr="003C1B05" w:rsidRDefault="003C1B05" w:rsidP="003C1B05">
      <w:pPr>
        <w:rPr>
          <w:b/>
          <w:noProof/>
          <w:color w:val="000000" w:themeColor="text1"/>
          <w:sz w:val="24"/>
          <w:szCs w:val="24"/>
          <w:lang w:val="en-US"/>
        </w:rPr>
      </w:pPr>
      <w:r w:rsidRPr="003C1B05">
        <w:rPr>
          <w:b/>
          <w:noProof/>
          <w:color w:val="000000" w:themeColor="text1"/>
          <w:sz w:val="24"/>
          <w:szCs w:val="24"/>
          <w:lang w:val="en-US"/>
        </w:rPr>
        <w:t xml:space="preserve">          }else{</w:t>
      </w:r>
    </w:p>
    <w:p w:rsidR="003C1B05" w:rsidRPr="00A93CC7" w:rsidRDefault="003C1B05" w:rsidP="003C1B05">
      <w:pPr>
        <w:rPr>
          <w:b/>
          <w:noProof/>
          <w:color w:val="000000" w:themeColor="text1"/>
          <w:sz w:val="24"/>
          <w:szCs w:val="24"/>
          <w:lang w:val="en-US"/>
        </w:rPr>
      </w:pPr>
      <w:r w:rsidRPr="003C1B05">
        <w:rPr>
          <w:b/>
          <w:noProof/>
          <w:color w:val="000000" w:themeColor="text1"/>
          <w:sz w:val="24"/>
          <w:szCs w:val="24"/>
          <w:lang w:val="en-US"/>
        </w:rPr>
        <w:t xml:space="preserve">              echo '&lt;br&gt;' . </w:t>
      </w:r>
      <w:r w:rsidRPr="00A93CC7">
        <w:rPr>
          <w:b/>
          <w:noProof/>
          <w:color w:val="000000" w:themeColor="text1"/>
          <w:sz w:val="24"/>
          <w:szCs w:val="24"/>
          <w:lang w:val="en-US"/>
        </w:rPr>
        <w:t>$</w:t>
      </w:r>
      <w:r w:rsidRPr="003C1B05">
        <w:rPr>
          <w:b/>
          <w:noProof/>
          <w:color w:val="000000" w:themeColor="text1"/>
          <w:sz w:val="24"/>
          <w:szCs w:val="24"/>
          <w:lang w:val="en-US"/>
        </w:rPr>
        <w:t>b</w:t>
      </w:r>
      <w:r w:rsidR="001D691A">
        <w:rPr>
          <w:b/>
          <w:noProof/>
          <w:color w:val="000000" w:themeColor="text1"/>
          <w:sz w:val="24"/>
          <w:szCs w:val="24"/>
          <w:lang w:val="en-US"/>
        </w:rPr>
        <w:t>1</w:t>
      </w:r>
      <w:r w:rsidRPr="00A93CC7">
        <w:rPr>
          <w:b/>
          <w:noProof/>
          <w:color w:val="000000" w:themeColor="text1"/>
          <w:sz w:val="24"/>
          <w:szCs w:val="24"/>
          <w:lang w:val="en-US"/>
        </w:rPr>
        <w:t>;</w:t>
      </w:r>
    </w:p>
    <w:p w:rsidR="003C1B05" w:rsidRPr="00A93CC7" w:rsidRDefault="003C1B05" w:rsidP="003C1B05">
      <w:pPr>
        <w:rPr>
          <w:b/>
          <w:noProof/>
          <w:color w:val="000000" w:themeColor="text1"/>
          <w:sz w:val="24"/>
          <w:szCs w:val="24"/>
          <w:lang w:val="en-US"/>
        </w:rPr>
      </w:pPr>
      <w:r w:rsidRPr="00A93CC7">
        <w:rPr>
          <w:b/>
          <w:noProof/>
          <w:color w:val="000000" w:themeColor="text1"/>
          <w:sz w:val="24"/>
          <w:szCs w:val="24"/>
          <w:lang w:val="en-US"/>
        </w:rPr>
        <w:t xml:space="preserve">          }</w:t>
      </w:r>
    </w:p>
    <w:p w:rsidR="00280936" w:rsidRPr="00A93CC7" w:rsidRDefault="00280936" w:rsidP="003C1B05">
      <w:pPr>
        <w:rPr>
          <w:b/>
          <w:noProof/>
          <w:color w:val="000000" w:themeColor="text1"/>
          <w:sz w:val="24"/>
          <w:szCs w:val="24"/>
          <w:lang w:val="en-US"/>
        </w:rPr>
      </w:pPr>
    </w:p>
    <w:p w:rsidR="00280936" w:rsidRPr="003C1B05" w:rsidRDefault="00280936" w:rsidP="00280936">
      <w:pPr>
        <w:rPr>
          <w:b/>
          <w:noProof/>
          <w:color w:val="000000" w:themeColor="text1"/>
          <w:sz w:val="24"/>
          <w:szCs w:val="24"/>
          <w:lang w:val="en-US"/>
        </w:rPr>
      </w:pPr>
      <w:r w:rsidRPr="00280936">
        <w:rPr>
          <w:b/>
          <w:noProof/>
          <w:color w:val="E36C0A" w:themeColor="accent6" w:themeShade="BF"/>
          <w:sz w:val="24"/>
          <w:szCs w:val="24"/>
          <w:lang w:val="en-US"/>
        </w:rPr>
        <w:t xml:space="preserve">$a2 </w:t>
      </w:r>
      <w:r>
        <w:rPr>
          <w:b/>
          <w:noProof/>
          <w:color w:val="000000" w:themeColor="text1"/>
          <w:sz w:val="24"/>
          <w:szCs w:val="24"/>
          <w:lang w:val="en-US"/>
        </w:rPr>
        <w:t>= 7</w:t>
      </w:r>
      <w:r w:rsidRPr="00A93CC7">
        <w:rPr>
          <w:b/>
          <w:noProof/>
          <w:color w:val="000000" w:themeColor="text1"/>
          <w:sz w:val="24"/>
          <w:szCs w:val="24"/>
          <w:lang w:val="en-US"/>
        </w:rPr>
        <w:t>5</w:t>
      </w:r>
      <w:r w:rsidRPr="003C1B05">
        <w:rPr>
          <w:b/>
          <w:noProof/>
          <w:color w:val="000000" w:themeColor="text1"/>
          <w:sz w:val="24"/>
          <w:szCs w:val="24"/>
          <w:lang w:val="en-US"/>
        </w:rPr>
        <w:t>;</w:t>
      </w:r>
    </w:p>
    <w:p w:rsidR="00280936" w:rsidRPr="003C1B05" w:rsidRDefault="00280936" w:rsidP="00280936">
      <w:pPr>
        <w:rPr>
          <w:b/>
          <w:noProof/>
          <w:color w:val="000000" w:themeColor="text1"/>
          <w:sz w:val="24"/>
          <w:szCs w:val="24"/>
          <w:lang w:val="en-US"/>
        </w:rPr>
      </w:pPr>
      <w:r w:rsidRPr="00280936">
        <w:rPr>
          <w:b/>
          <w:noProof/>
          <w:color w:val="E36C0A" w:themeColor="accent6" w:themeShade="BF"/>
          <w:sz w:val="24"/>
          <w:szCs w:val="24"/>
          <w:lang w:val="en-US"/>
        </w:rPr>
        <w:t xml:space="preserve">$b2 </w:t>
      </w:r>
      <w:r>
        <w:rPr>
          <w:b/>
          <w:noProof/>
          <w:color w:val="000000" w:themeColor="text1"/>
          <w:sz w:val="24"/>
          <w:szCs w:val="24"/>
          <w:lang w:val="en-US"/>
        </w:rPr>
        <w:t>= 1</w:t>
      </w:r>
      <w:r w:rsidRPr="00A93CC7">
        <w:rPr>
          <w:b/>
          <w:noProof/>
          <w:color w:val="000000" w:themeColor="text1"/>
          <w:sz w:val="24"/>
          <w:szCs w:val="24"/>
          <w:lang w:val="en-US"/>
        </w:rPr>
        <w:t>00</w:t>
      </w:r>
      <w:r w:rsidRPr="003C1B05">
        <w:rPr>
          <w:b/>
          <w:noProof/>
          <w:color w:val="000000" w:themeColor="text1"/>
          <w:sz w:val="24"/>
          <w:szCs w:val="24"/>
          <w:lang w:val="en-US"/>
        </w:rPr>
        <w:t>;</w:t>
      </w:r>
    </w:p>
    <w:p w:rsidR="00280936" w:rsidRPr="003C1B05" w:rsidRDefault="00280936" w:rsidP="00280936">
      <w:pPr>
        <w:rPr>
          <w:b/>
          <w:noProof/>
          <w:color w:val="000000" w:themeColor="text1"/>
          <w:sz w:val="24"/>
          <w:szCs w:val="24"/>
          <w:lang w:val="en-US"/>
        </w:rPr>
      </w:pPr>
      <w:r w:rsidRPr="003C1B05">
        <w:rPr>
          <w:b/>
          <w:noProof/>
          <w:color w:val="000000" w:themeColor="text1"/>
          <w:sz w:val="24"/>
          <w:szCs w:val="24"/>
          <w:lang w:val="en-US"/>
        </w:rPr>
        <w:t xml:space="preserve">          if (</w:t>
      </w:r>
      <w:r w:rsidR="002E6DC1">
        <w:rPr>
          <w:b/>
          <w:noProof/>
          <w:color w:val="000000" w:themeColor="text1"/>
          <w:sz w:val="24"/>
          <w:szCs w:val="24"/>
          <w:lang w:val="en-US"/>
        </w:rPr>
        <w:t>$</w:t>
      </w:r>
      <w:r w:rsidRPr="003C1B05">
        <w:rPr>
          <w:b/>
          <w:noProof/>
          <w:color w:val="000000" w:themeColor="text1"/>
          <w:sz w:val="24"/>
          <w:szCs w:val="24"/>
          <w:lang w:val="en-US"/>
        </w:rPr>
        <w:t>a&gt;</w:t>
      </w:r>
      <w:r w:rsidR="002E6DC1">
        <w:rPr>
          <w:b/>
          <w:noProof/>
          <w:color w:val="000000" w:themeColor="text1"/>
          <w:sz w:val="24"/>
          <w:szCs w:val="24"/>
          <w:lang w:val="en-US"/>
        </w:rPr>
        <w:t>$</w:t>
      </w:r>
      <w:r w:rsidRPr="003C1B05">
        <w:rPr>
          <w:b/>
          <w:noProof/>
          <w:color w:val="000000" w:themeColor="text1"/>
          <w:sz w:val="24"/>
          <w:szCs w:val="24"/>
          <w:lang w:val="en-US"/>
        </w:rPr>
        <w:t>b){</w:t>
      </w:r>
    </w:p>
    <w:p w:rsidR="00280936" w:rsidRPr="003C1B05" w:rsidRDefault="001D691A" w:rsidP="00280936">
      <w:pPr>
        <w:rPr>
          <w:b/>
          <w:noProof/>
          <w:color w:val="000000" w:themeColor="text1"/>
          <w:sz w:val="24"/>
          <w:szCs w:val="24"/>
          <w:lang w:val="en-US"/>
        </w:rPr>
      </w:pPr>
      <w:r>
        <w:rPr>
          <w:b/>
          <w:noProof/>
          <w:color w:val="000000" w:themeColor="text1"/>
          <w:sz w:val="24"/>
          <w:szCs w:val="24"/>
          <w:lang w:val="en-US"/>
        </w:rPr>
        <w:t xml:space="preserve">              echo'&lt;br&gt;' . $a2</w:t>
      </w:r>
      <w:r w:rsidR="00280936" w:rsidRPr="003C1B05">
        <w:rPr>
          <w:b/>
          <w:noProof/>
          <w:color w:val="000000" w:themeColor="text1"/>
          <w:sz w:val="24"/>
          <w:szCs w:val="24"/>
          <w:lang w:val="en-US"/>
        </w:rPr>
        <w:t>;</w:t>
      </w:r>
    </w:p>
    <w:p w:rsidR="00280936" w:rsidRPr="003C1B05" w:rsidRDefault="00280936" w:rsidP="00280936">
      <w:pPr>
        <w:rPr>
          <w:b/>
          <w:noProof/>
          <w:color w:val="000000" w:themeColor="text1"/>
          <w:sz w:val="24"/>
          <w:szCs w:val="24"/>
          <w:lang w:val="en-US"/>
        </w:rPr>
      </w:pPr>
      <w:r w:rsidRPr="003C1B05">
        <w:rPr>
          <w:b/>
          <w:noProof/>
          <w:color w:val="000000" w:themeColor="text1"/>
          <w:sz w:val="24"/>
          <w:szCs w:val="24"/>
          <w:lang w:val="en-US"/>
        </w:rPr>
        <w:t xml:space="preserve">          }else{</w:t>
      </w:r>
    </w:p>
    <w:p w:rsidR="00280936" w:rsidRPr="00A93CC7" w:rsidRDefault="00280936" w:rsidP="00280936">
      <w:pPr>
        <w:rPr>
          <w:b/>
          <w:noProof/>
          <w:color w:val="000000" w:themeColor="text1"/>
          <w:sz w:val="24"/>
          <w:szCs w:val="24"/>
          <w:lang w:val="en-US"/>
        </w:rPr>
      </w:pPr>
      <w:r w:rsidRPr="003C1B05">
        <w:rPr>
          <w:b/>
          <w:noProof/>
          <w:color w:val="000000" w:themeColor="text1"/>
          <w:sz w:val="24"/>
          <w:szCs w:val="24"/>
          <w:lang w:val="en-US"/>
        </w:rPr>
        <w:t xml:space="preserve">              echo '&lt;br&gt;' . </w:t>
      </w:r>
      <w:r w:rsidRPr="00A93CC7">
        <w:rPr>
          <w:b/>
          <w:noProof/>
          <w:color w:val="000000" w:themeColor="text1"/>
          <w:sz w:val="24"/>
          <w:szCs w:val="24"/>
          <w:lang w:val="en-US"/>
        </w:rPr>
        <w:t>$</w:t>
      </w:r>
      <w:r w:rsidRPr="003C1B05">
        <w:rPr>
          <w:b/>
          <w:noProof/>
          <w:color w:val="000000" w:themeColor="text1"/>
          <w:sz w:val="24"/>
          <w:szCs w:val="24"/>
          <w:lang w:val="en-US"/>
        </w:rPr>
        <w:t>b</w:t>
      </w:r>
      <w:r w:rsidRPr="00A93CC7">
        <w:rPr>
          <w:b/>
          <w:noProof/>
          <w:color w:val="000000" w:themeColor="text1"/>
          <w:sz w:val="24"/>
          <w:szCs w:val="24"/>
          <w:lang w:val="en-US"/>
        </w:rPr>
        <w:t>2;</w:t>
      </w:r>
    </w:p>
    <w:p w:rsidR="00280936" w:rsidRPr="00A93CC7" w:rsidRDefault="00280936" w:rsidP="00280936">
      <w:pPr>
        <w:rPr>
          <w:b/>
          <w:noProof/>
          <w:color w:val="000000" w:themeColor="text1"/>
          <w:sz w:val="24"/>
          <w:szCs w:val="24"/>
          <w:lang w:val="en-US"/>
        </w:rPr>
      </w:pPr>
      <w:r w:rsidRPr="00A93CC7">
        <w:rPr>
          <w:b/>
          <w:noProof/>
          <w:color w:val="000000" w:themeColor="text1"/>
          <w:sz w:val="24"/>
          <w:szCs w:val="24"/>
          <w:lang w:val="en-US"/>
        </w:rPr>
        <w:t xml:space="preserve">          }</w:t>
      </w:r>
    </w:p>
    <w:p w:rsidR="00280936" w:rsidRPr="00A93CC7" w:rsidRDefault="00280936" w:rsidP="003C1B05">
      <w:pPr>
        <w:rPr>
          <w:b/>
          <w:noProof/>
          <w:color w:val="000000" w:themeColor="text1"/>
          <w:sz w:val="24"/>
          <w:szCs w:val="24"/>
          <w:lang w:val="en-US"/>
        </w:rPr>
      </w:pPr>
    </w:p>
    <w:p w:rsidR="00280936" w:rsidRPr="003C1B05" w:rsidRDefault="001D691A" w:rsidP="00280936">
      <w:pPr>
        <w:rPr>
          <w:b/>
          <w:noProof/>
          <w:color w:val="000000" w:themeColor="text1"/>
          <w:sz w:val="24"/>
          <w:szCs w:val="24"/>
          <w:lang w:val="en-US"/>
        </w:rPr>
      </w:pPr>
      <w:r>
        <w:rPr>
          <w:b/>
          <w:noProof/>
          <w:color w:val="E36C0A" w:themeColor="accent6" w:themeShade="BF"/>
          <w:sz w:val="24"/>
          <w:szCs w:val="24"/>
          <w:lang w:val="en-US"/>
        </w:rPr>
        <w:t>$a3</w:t>
      </w:r>
      <w:r w:rsidR="00280936" w:rsidRPr="00280936">
        <w:rPr>
          <w:b/>
          <w:noProof/>
          <w:color w:val="E36C0A" w:themeColor="accent6" w:themeShade="BF"/>
          <w:sz w:val="24"/>
          <w:szCs w:val="24"/>
          <w:lang w:val="en-US"/>
        </w:rPr>
        <w:t xml:space="preserve"> </w:t>
      </w:r>
      <w:r w:rsidR="00280936">
        <w:rPr>
          <w:b/>
          <w:noProof/>
          <w:color w:val="000000" w:themeColor="text1"/>
          <w:sz w:val="24"/>
          <w:szCs w:val="24"/>
          <w:lang w:val="en-US"/>
        </w:rPr>
        <w:t xml:space="preserve">= </w:t>
      </w:r>
      <w:r w:rsidR="00280936" w:rsidRPr="00A93CC7">
        <w:rPr>
          <w:b/>
          <w:noProof/>
          <w:color w:val="000000" w:themeColor="text1"/>
          <w:sz w:val="24"/>
          <w:szCs w:val="24"/>
          <w:lang w:val="en-US"/>
        </w:rPr>
        <w:t>186</w:t>
      </w:r>
      <w:r w:rsidR="00280936" w:rsidRPr="003C1B05">
        <w:rPr>
          <w:b/>
          <w:noProof/>
          <w:color w:val="000000" w:themeColor="text1"/>
          <w:sz w:val="24"/>
          <w:szCs w:val="24"/>
          <w:lang w:val="en-US"/>
        </w:rPr>
        <w:t>;</w:t>
      </w:r>
    </w:p>
    <w:p w:rsidR="00280936" w:rsidRPr="003C1B05" w:rsidRDefault="001D691A" w:rsidP="00280936">
      <w:pPr>
        <w:rPr>
          <w:b/>
          <w:noProof/>
          <w:color w:val="000000" w:themeColor="text1"/>
          <w:sz w:val="24"/>
          <w:szCs w:val="24"/>
          <w:lang w:val="en-US"/>
        </w:rPr>
      </w:pPr>
      <w:r>
        <w:rPr>
          <w:b/>
          <w:noProof/>
          <w:color w:val="E36C0A" w:themeColor="accent6" w:themeShade="BF"/>
          <w:sz w:val="24"/>
          <w:szCs w:val="24"/>
          <w:lang w:val="en-US"/>
        </w:rPr>
        <w:t>$b3</w:t>
      </w:r>
      <w:r w:rsidR="00280936" w:rsidRPr="00280936">
        <w:rPr>
          <w:b/>
          <w:noProof/>
          <w:color w:val="E36C0A" w:themeColor="accent6" w:themeShade="BF"/>
          <w:sz w:val="24"/>
          <w:szCs w:val="24"/>
          <w:lang w:val="en-US"/>
        </w:rPr>
        <w:t xml:space="preserve"> </w:t>
      </w:r>
      <w:r w:rsidR="00280936">
        <w:rPr>
          <w:b/>
          <w:noProof/>
          <w:color w:val="000000" w:themeColor="text1"/>
          <w:sz w:val="24"/>
          <w:szCs w:val="24"/>
          <w:lang w:val="en-US"/>
        </w:rPr>
        <w:t>= 1</w:t>
      </w:r>
      <w:r w:rsidR="00280936" w:rsidRPr="00A93CC7">
        <w:rPr>
          <w:b/>
          <w:noProof/>
          <w:color w:val="000000" w:themeColor="text1"/>
          <w:sz w:val="24"/>
          <w:szCs w:val="24"/>
          <w:lang w:val="en-US"/>
        </w:rPr>
        <w:t>13</w:t>
      </w:r>
      <w:r w:rsidR="00280936" w:rsidRPr="003C1B05">
        <w:rPr>
          <w:b/>
          <w:noProof/>
          <w:color w:val="000000" w:themeColor="text1"/>
          <w:sz w:val="24"/>
          <w:szCs w:val="24"/>
          <w:lang w:val="en-US"/>
        </w:rPr>
        <w:t>;</w:t>
      </w:r>
    </w:p>
    <w:p w:rsidR="00280936" w:rsidRPr="003C1B05" w:rsidRDefault="00280936" w:rsidP="00280936">
      <w:pPr>
        <w:rPr>
          <w:b/>
          <w:noProof/>
          <w:color w:val="000000" w:themeColor="text1"/>
          <w:sz w:val="24"/>
          <w:szCs w:val="24"/>
          <w:lang w:val="en-US"/>
        </w:rPr>
      </w:pPr>
      <w:r w:rsidRPr="003C1B05">
        <w:rPr>
          <w:b/>
          <w:noProof/>
          <w:color w:val="000000" w:themeColor="text1"/>
          <w:sz w:val="24"/>
          <w:szCs w:val="24"/>
          <w:lang w:val="en-US"/>
        </w:rPr>
        <w:t xml:space="preserve">          if (</w:t>
      </w:r>
      <w:r w:rsidR="002E6DC1">
        <w:rPr>
          <w:b/>
          <w:noProof/>
          <w:color w:val="000000" w:themeColor="text1"/>
          <w:sz w:val="24"/>
          <w:szCs w:val="24"/>
          <w:lang w:val="en-US"/>
        </w:rPr>
        <w:t>$</w:t>
      </w:r>
      <w:r w:rsidRPr="003C1B05">
        <w:rPr>
          <w:b/>
          <w:noProof/>
          <w:color w:val="000000" w:themeColor="text1"/>
          <w:sz w:val="24"/>
          <w:szCs w:val="24"/>
          <w:lang w:val="en-US"/>
        </w:rPr>
        <w:t>a&gt;</w:t>
      </w:r>
      <w:r w:rsidR="002E6DC1">
        <w:rPr>
          <w:b/>
          <w:noProof/>
          <w:color w:val="000000" w:themeColor="text1"/>
          <w:sz w:val="24"/>
          <w:szCs w:val="24"/>
          <w:lang w:val="en-US"/>
        </w:rPr>
        <w:t>$</w:t>
      </w:r>
      <w:r w:rsidRPr="003C1B05">
        <w:rPr>
          <w:b/>
          <w:noProof/>
          <w:color w:val="000000" w:themeColor="text1"/>
          <w:sz w:val="24"/>
          <w:szCs w:val="24"/>
          <w:lang w:val="en-US"/>
        </w:rPr>
        <w:t>b){</w:t>
      </w:r>
    </w:p>
    <w:p w:rsidR="00280936" w:rsidRPr="003C1B05" w:rsidRDefault="001D691A" w:rsidP="00280936">
      <w:pPr>
        <w:rPr>
          <w:b/>
          <w:noProof/>
          <w:color w:val="000000" w:themeColor="text1"/>
          <w:sz w:val="24"/>
          <w:szCs w:val="24"/>
          <w:lang w:val="en-US"/>
        </w:rPr>
      </w:pPr>
      <w:r>
        <w:rPr>
          <w:b/>
          <w:noProof/>
          <w:color w:val="000000" w:themeColor="text1"/>
          <w:sz w:val="24"/>
          <w:szCs w:val="24"/>
          <w:lang w:val="en-US"/>
        </w:rPr>
        <w:t xml:space="preserve">              echo'&lt;br&gt;' . $a3</w:t>
      </w:r>
      <w:r w:rsidR="00280936" w:rsidRPr="003C1B05">
        <w:rPr>
          <w:b/>
          <w:noProof/>
          <w:color w:val="000000" w:themeColor="text1"/>
          <w:sz w:val="24"/>
          <w:szCs w:val="24"/>
          <w:lang w:val="en-US"/>
        </w:rPr>
        <w:t>;</w:t>
      </w:r>
    </w:p>
    <w:p w:rsidR="00280936" w:rsidRPr="003C1B05" w:rsidRDefault="00280936" w:rsidP="00280936">
      <w:pPr>
        <w:rPr>
          <w:b/>
          <w:noProof/>
          <w:color w:val="000000" w:themeColor="text1"/>
          <w:sz w:val="24"/>
          <w:szCs w:val="24"/>
          <w:lang w:val="en-US"/>
        </w:rPr>
      </w:pPr>
      <w:r w:rsidRPr="003C1B05">
        <w:rPr>
          <w:b/>
          <w:noProof/>
          <w:color w:val="000000" w:themeColor="text1"/>
          <w:sz w:val="24"/>
          <w:szCs w:val="24"/>
          <w:lang w:val="en-US"/>
        </w:rPr>
        <w:t xml:space="preserve">          }else{</w:t>
      </w:r>
    </w:p>
    <w:p w:rsidR="00280936" w:rsidRPr="001E2831" w:rsidRDefault="00280936" w:rsidP="00280936">
      <w:pPr>
        <w:rPr>
          <w:b/>
          <w:noProof/>
          <w:color w:val="000000" w:themeColor="text1"/>
          <w:sz w:val="24"/>
          <w:szCs w:val="24"/>
        </w:rPr>
      </w:pPr>
      <w:r w:rsidRPr="003C1B05">
        <w:rPr>
          <w:b/>
          <w:noProof/>
          <w:color w:val="000000" w:themeColor="text1"/>
          <w:sz w:val="24"/>
          <w:szCs w:val="24"/>
          <w:lang w:val="en-US"/>
        </w:rPr>
        <w:t xml:space="preserve">              echo '&lt;br&gt;' . </w:t>
      </w:r>
      <w:r w:rsidRPr="001E2831">
        <w:rPr>
          <w:b/>
          <w:noProof/>
          <w:color w:val="000000" w:themeColor="text1"/>
          <w:sz w:val="24"/>
          <w:szCs w:val="24"/>
        </w:rPr>
        <w:t>$</w:t>
      </w:r>
      <w:r w:rsidRPr="003C1B05">
        <w:rPr>
          <w:b/>
          <w:noProof/>
          <w:color w:val="000000" w:themeColor="text1"/>
          <w:sz w:val="24"/>
          <w:szCs w:val="24"/>
          <w:lang w:val="en-US"/>
        </w:rPr>
        <w:t>b</w:t>
      </w:r>
      <w:r w:rsidR="001D691A" w:rsidRPr="001D691A">
        <w:rPr>
          <w:b/>
          <w:noProof/>
          <w:color w:val="000000" w:themeColor="text1"/>
          <w:sz w:val="24"/>
          <w:szCs w:val="24"/>
        </w:rPr>
        <w:t>3</w:t>
      </w:r>
      <w:r w:rsidRPr="001E2831">
        <w:rPr>
          <w:b/>
          <w:noProof/>
          <w:color w:val="000000" w:themeColor="text1"/>
          <w:sz w:val="24"/>
          <w:szCs w:val="24"/>
        </w:rPr>
        <w:t>;</w:t>
      </w:r>
    </w:p>
    <w:p w:rsidR="00280936" w:rsidRDefault="00280936" w:rsidP="00280936">
      <w:pPr>
        <w:rPr>
          <w:b/>
          <w:noProof/>
          <w:color w:val="000000" w:themeColor="text1"/>
          <w:sz w:val="24"/>
          <w:szCs w:val="24"/>
        </w:rPr>
      </w:pPr>
      <w:r w:rsidRPr="001E2831">
        <w:rPr>
          <w:b/>
          <w:noProof/>
          <w:color w:val="000000" w:themeColor="text1"/>
          <w:sz w:val="24"/>
          <w:szCs w:val="24"/>
        </w:rPr>
        <w:t xml:space="preserve">          }</w:t>
      </w:r>
    </w:p>
    <w:p w:rsidR="0095078E" w:rsidRPr="00A93CC7" w:rsidRDefault="001D691A" w:rsidP="003C1B05">
      <w:pPr>
        <w:rPr>
          <w:b/>
          <w:noProof/>
          <w:color w:val="000000" w:themeColor="text1"/>
          <w:sz w:val="24"/>
          <w:szCs w:val="24"/>
        </w:rPr>
      </w:pPr>
      <w:r>
        <w:rPr>
          <w:b/>
          <w:noProof/>
          <w:color w:val="000000" w:themeColor="text1"/>
          <w:sz w:val="24"/>
          <w:szCs w:val="24"/>
        </w:rPr>
        <w:t>И выведет тоже самое:</w:t>
      </w:r>
    </w:p>
    <w:p w:rsidR="00280936" w:rsidRPr="001D691A" w:rsidRDefault="0095078E" w:rsidP="003C1B05">
      <w:pPr>
        <w:rPr>
          <w:b/>
          <w:noProof/>
          <w:color w:val="000000" w:themeColor="text1"/>
          <w:sz w:val="24"/>
          <w:szCs w:val="24"/>
        </w:rPr>
      </w:pPr>
      <w:r>
        <w:rPr>
          <w:color w:val="000000"/>
          <w:sz w:val="27"/>
          <w:szCs w:val="27"/>
          <w:shd w:val="clear" w:color="auto" w:fill="808080"/>
        </w:rPr>
        <w:lastRenderedPageBreak/>
        <w:t>113</w:t>
      </w:r>
      <w:r>
        <w:rPr>
          <w:color w:val="000000"/>
          <w:sz w:val="27"/>
          <w:szCs w:val="27"/>
        </w:rPr>
        <w:br/>
      </w:r>
      <w:r>
        <w:rPr>
          <w:color w:val="000000"/>
          <w:sz w:val="27"/>
          <w:szCs w:val="27"/>
          <w:shd w:val="clear" w:color="auto" w:fill="808080"/>
        </w:rPr>
        <w:t>120</w:t>
      </w:r>
      <w:r>
        <w:rPr>
          <w:color w:val="000000"/>
          <w:sz w:val="27"/>
          <w:szCs w:val="27"/>
        </w:rPr>
        <w:br/>
      </w:r>
      <w:r>
        <w:rPr>
          <w:color w:val="000000"/>
          <w:sz w:val="27"/>
          <w:szCs w:val="27"/>
          <w:shd w:val="clear" w:color="auto" w:fill="808080"/>
        </w:rPr>
        <w:t>186</w:t>
      </w:r>
      <w:r w:rsidR="001D691A">
        <w:rPr>
          <w:b/>
          <w:noProof/>
          <w:color w:val="000000" w:themeColor="text1"/>
          <w:sz w:val="24"/>
          <w:szCs w:val="24"/>
        </w:rPr>
        <w:br/>
      </w:r>
    </w:p>
    <w:p w:rsidR="003C1B05" w:rsidRDefault="003C1B05" w:rsidP="003C1B05">
      <w:pPr>
        <w:rPr>
          <w:b/>
          <w:noProof/>
          <w:color w:val="E36C0A" w:themeColor="accent6" w:themeShade="BF"/>
          <w:sz w:val="24"/>
          <w:szCs w:val="24"/>
        </w:rPr>
      </w:pPr>
      <w:r>
        <w:rPr>
          <w:noProof/>
          <w:color w:val="000000" w:themeColor="text1"/>
          <w:sz w:val="24"/>
          <w:szCs w:val="24"/>
        </w:rPr>
        <w:t>Более простой</w:t>
      </w:r>
      <w:r w:rsidRPr="003C1B05">
        <w:rPr>
          <w:noProof/>
          <w:color w:val="000000" w:themeColor="text1"/>
          <w:sz w:val="24"/>
          <w:szCs w:val="24"/>
        </w:rPr>
        <w:t xml:space="preserve"> пример использовании</w:t>
      </w:r>
      <w:r>
        <w:rPr>
          <w:b/>
          <w:noProof/>
          <w:color w:val="000000" w:themeColor="text1"/>
          <w:sz w:val="24"/>
          <w:szCs w:val="24"/>
        </w:rPr>
        <w:t xml:space="preserve"> </w:t>
      </w:r>
      <w:r w:rsidRPr="003C1B05">
        <w:rPr>
          <w:b/>
          <w:noProof/>
          <w:color w:val="E36C0A" w:themeColor="accent6" w:themeShade="BF"/>
          <w:sz w:val="24"/>
          <w:szCs w:val="24"/>
        </w:rPr>
        <w:t>функции</w:t>
      </w:r>
      <w:r>
        <w:rPr>
          <w:b/>
          <w:noProof/>
          <w:color w:val="E36C0A" w:themeColor="accent6" w:themeShade="BF"/>
          <w:sz w:val="24"/>
          <w:szCs w:val="24"/>
        </w:rPr>
        <w:t>:</w:t>
      </w:r>
    </w:p>
    <w:p w:rsidR="001E2831" w:rsidRPr="00A93CC7" w:rsidRDefault="001E2831" w:rsidP="00A93CC7">
      <w:pPr>
        <w:pStyle w:val="a3"/>
        <w:numPr>
          <w:ilvl w:val="0"/>
          <w:numId w:val="16"/>
        </w:numPr>
        <w:rPr>
          <w:b/>
          <w:noProof/>
          <w:color w:val="000000" w:themeColor="text1"/>
          <w:sz w:val="24"/>
          <w:szCs w:val="24"/>
          <w:lang w:val="en-US"/>
        </w:rPr>
      </w:pPr>
      <w:r w:rsidRPr="00A93CC7">
        <w:rPr>
          <w:b/>
          <w:noProof/>
          <w:color w:val="E36C0A" w:themeColor="accent6" w:themeShade="BF"/>
          <w:sz w:val="24"/>
          <w:szCs w:val="24"/>
          <w:lang w:val="en-US"/>
        </w:rPr>
        <w:t>function</w:t>
      </w:r>
      <w:r w:rsidRPr="00A93CC7">
        <w:rPr>
          <w:b/>
          <w:noProof/>
          <w:color w:val="000000" w:themeColor="text1"/>
          <w:sz w:val="24"/>
          <w:szCs w:val="24"/>
          <w:lang w:val="en-US"/>
        </w:rPr>
        <w:t xml:space="preserve"> </w:t>
      </w:r>
      <w:r w:rsidRPr="00A93CC7">
        <w:rPr>
          <w:b/>
          <w:noProof/>
          <w:color w:val="7030A0"/>
          <w:sz w:val="24"/>
          <w:szCs w:val="24"/>
          <w:lang w:val="en-US"/>
        </w:rPr>
        <w:t>new_buses</w:t>
      </w:r>
      <w:r w:rsidRPr="00A93CC7">
        <w:rPr>
          <w:b/>
          <w:noProof/>
          <w:color w:val="000000" w:themeColor="text1"/>
          <w:sz w:val="24"/>
          <w:szCs w:val="24"/>
          <w:lang w:val="en-US"/>
        </w:rPr>
        <w:t>(){</w:t>
      </w:r>
    </w:p>
    <w:p w:rsidR="001E2831" w:rsidRPr="007E4067" w:rsidRDefault="001E2831" w:rsidP="001E2831">
      <w:pPr>
        <w:rPr>
          <w:b/>
          <w:noProof/>
          <w:color w:val="000000" w:themeColor="text1"/>
          <w:sz w:val="24"/>
          <w:szCs w:val="24"/>
        </w:rPr>
      </w:pPr>
      <w:r w:rsidRPr="007E4067">
        <w:rPr>
          <w:b/>
          <w:noProof/>
          <w:color w:val="000000" w:themeColor="text1"/>
          <w:sz w:val="24"/>
          <w:szCs w:val="24"/>
        </w:rPr>
        <w:t xml:space="preserve">              </w:t>
      </w:r>
      <w:r w:rsidRPr="001E2831">
        <w:rPr>
          <w:b/>
          <w:noProof/>
          <w:color w:val="000000" w:themeColor="text1"/>
          <w:sz w:val="24"/>
          <w:szCs w:val="24"/>
          <w:lang w:val="en-US"/>
        </w:rPr>
        <w:t>echo</w:t>
      </w:r>
      <w:r w:rsidRPr="007E4067">
        <w:rPr>
          <w:b/>
          <w:noProof/>
          <w:color w:val="000000" w:themeColor="text1"/>
          <w:sz w:val="24"/>
          <w:szCs w:val="24"/>
        </w:rPr>
        <w:t xml:space="preserve"> '&lt;</w:t>
      </w:r>
      <w:r w:rsidRPr="001E2831">
        <w:rPr>
          <w:b/>
          <w:noProof/>
          <w:color w:val="000000" w:themeColor="text1"/>
          <w:sz w:val="24"/>
          <w:szCs w:val="24"/>
          <w:lang w:val="en-US"/>
        </w:rPr>
        <w:t>br</w:t>
      </w:r>
      <w:r w:rsidRPr="007E4067">
        <w:rPr>
          <w:b/>
          <w:noProof/>
          <w:color w:val="000000" w:themeColor="text1"/>
          <w:sz w:val="24"/>
          <w:szCs w:val="24"/>
        </w:rPr>
        <w:t xml:space="preserve">&gt; </w:t>
      </w:r>
      <w:r w:rsidRPr="001E2831">
        <w:rPr>
          <w:b/>
          <w:noProof/>
          <w:color w:val="000000" w:themeColor="text1"/>
          <w:sz w:val="24"/>
          <w:szCs w:val="24"/>
        </w:rPr>
        <w:t>Сумчанам</w:t>
      </w:r>
      <w:r w:rsidRPr="007E4067">
        <w:rPr>
          <w:b/>
          <w:noProof/>
          <w:color w:val="000000" w:themeColor="text1"/>
          <w:sz w:val="24"/>
          <w:szCs w:val="24"/>
        </w:rPr>
        <w:t xml:space="preserve"> </w:t>
      </w:r>
      <w:r w:rsidRPr="001E2831">
        <w:rPr>
          <w:b/>
          <w:noProof/>
          <w:color w:val="000000" w:themeColor="text1"/>
          <w:sz w:val="24"/>
          <w:szCs w:val="24"/>
        </w:rPr>
        <w:t>сучасні</w:t>
      </w:r>
      <w:r w:rsidRPr="007E4067">
        <w:rPr>
          <w:b/>
          <w:noProof/>
          <w:color w:val="000000" w:themeColor="text1"/>
          <w:sz w:val="24"/>
          <w:szCs w:val="24"/>
        </w:rPr>
        <w:t xml:space="preserve"> </w:t>
      </w:r>
      <w:r w:rsidRPr="001E2831">
        <w:rPr>
          <w:b/>
          <w:noProof/>
          <w:color w:val="000000" w:themeColor="text1"/>
          <w:sz w:val="24"/>
          <w:szCs w:val="24"/>
        </w:rPr>
        <w:t>автобуси</w:t>
      </w:r>
      <w:r w:rsidRPr="007E4067">
        <w:rPr>
          <w:b/>
          <w:noProof/>
          <w:color w:val="000000" w:themeColor="text1"/>
          <w:sz w:val="24"/>
          <w:szCs w:val="24"/>
        </w:rPr>
        <w:t xml:space="preserve"> 100+';</w:t>
      </w:r>
    </w:p>
    <w:p w:rsidR="001E2831" w:rsidRPr="00A93CC7" w:rsidRDefault="001E2831" w:rsidP="001E2831">
      <w:pPr>
        <w:rPr>
          <w:b/>
          <w:noProof/>
          <w:color w:val="000000" w:themeColor="text1"/>
          <w:sz w:val="24"/>
          <w:szCs w:val="24"/>
          <w:lang w:val="en-US"/>
        </w:rPr>
      </w:pPr>
      <w:r w:rsidRPr="007E4067">
        <w:rPr>
          <w:b/>
          <w:noProof/>
          <w:color w:val="000000" w:themeColor="text1"/>
          <w:sz w:val="24"/>
          <w:szCs w:val="24"/>
        </w:rPr>
        <w:t xml:space="preserve">          </w:t>
      </w:r>
      <w:r w:rsidRPr="00A93CC7">
        <w:rPr>
          <w:b/>
          <w:noProof/>
          <w:color w:val="000000" w:themeColor="text1"/>
          <w:sz w:val="24"/>
          <w:szCs w:val="24"/>
          <w:lang w:val="en-US"/>
        </w:rPr>
        <w:t>}</w:t>
      </w:r>
    </w:p>
    <w:p w:rsidR="003C1B05" w:rsidRPr="00A93CC7" w:rsidRDefault="001E2831" w:rsidP="001E2831">
      <w:pPr>
        <w:rPr>
          <w:b/>
          <w:noProof/>
          <w:color w:val="000000" w:themeColor="text1"/>
          <w:sz w:val="24"/>
          <w:szCs w:val="24"/>
          <w:lang w:val="en-US"/>
        </w:rPr>
      </w:pPr>
      <w:r w:rsidRPr="00A93CC7">
        <w:rPr>
          <w:b/>
          <w:noProof/>
          <w:color w:val="7030A0"/>
          <w:sz w:val="24"/>
          <w:szCs w:val="24"/>
          <w:lang w:val="en-US"/>
        </w:rPr>
        <w:t xml:space="preserve">          new_buses </w:t>
      </w:r>
      <w:r w:rsidRPr="00A93CC7">
        <w:rPr>
          <w:b/>
          <w:noProof/>
          <w:color w:val="000000" w:themeColor="text1"/>
          <w:sz w:val="24"/>
          <w:szCs w:val="24"/>
          <w:lang w:val="en-US"/>
        </w:rPr>
        <w:t>();</w:t>
      </w:r>
    </w:p>
    <w:p w:rsidR="001E2831" w:rsidRPr="00A93CC7" w:rsidRDefault="001E2831" w:rsidP="001E2831">
      <w:pPr>
        <w:rPr>
          <w:b/>
          <w:noProof/>
          <w:color w:val="000000" w:themeColor="text1"/>
          <w:sz w:val="24"/>
          <w:szCs w:val="24"/>
          <w:lang w:val="en-US"/>
        </w:rPr>
      </w:pPr>
      <w:r w:rsidRPr="00A93CC7">
        <w:rPr>
          <w:b/>
          <w:noProof/>
          <w:color w:val="7030A0"/>
          <w:sz w:val="24"/>
          <w:szCs w:val="24"/>
          <w:lang w:val="en-US"/>
        </w:rPr>
        <w:t xml:space="preserve">          new_buses </w:t>
      </w:r>
      <w:r w:rsidRPr="00A93CC7">
        <w:rPr>
          <w:b/>
          <w:noProof/>
          <w:color w:val="000000" w:themeColor="text1"/>
          <w:sz w:val="24"/>
          <w:szCs w:val="24"/>
          <w:lang w:val="en-US"/>
        </w:rPr>
        <w:t>();</w:t>
      </w:r>
    </w:p>
    <w:p w:rsidR="001E2831" w:rsidRPr="00A93CC7" w:rsidRDefault="001E2831" w:rsidP="001E2831">
      <w:pPr>
        <w:rPr>
          <w:b/>
          <w:noProof/>
          <w:color w:val="000000" w:themeColor="text1"/>
          <w:sz w:val="24"/>
          <w:szCs w:val="24"/>
          <w:lang w:val="en-US"/>
        </w:rPr>
      </w:pPr>
      <w:r w:rsidRPr="00A93CC7">
        <w:rPr>
          <w:b/>
          <w:noProof/>
          <w:color w:val="7030A0"/>
          <w:sz w:val="24"/>
          <w:szCs w:val="24"/>
          <w:lang w:val="en-US"/>
        </w:rPr>
        <w:t xml:space="preserve">          new_buses </w:t>
      </w:r>
      <w:r w:rsidRPr="00A93CC7">
        <w:rPr>
          <w:b/>
          <w:noProof/>
          <w:color w:val="000000" w:themeColor="text1"/>
          <w:sz w:val="24"/>
          <w:szCs w:val="24"/>
          <w:lang w:val="en-US"/>
        </w:rPr>
        <w:t>();</w:t>
      </w:r>
    </w:p>
    <w:p w:rsidR="001E2831" w:rsidRDefault="001E2831" w:rsidP="001E2831">
      <w:pPr>
        <w:rPr>
          <w:b/>
          <w:noProof/>
          <w:color w:val="000000" w:themeColor="text1"/>
          <w:sz w:val="24"/>
          <w:szCs w:val="24"/>
        </w:rPr>
      </w:pPr>
      <w:r>
        <w:rPr>
          <w:b/>
          <w:noProof/>
          <w:color w:val="000000" w:themeColor="text1"/>
          <w:sz w:val="24"/>
          <w:szCs w:val="24"/>
        </w:rPr>
        <w:t xml:space="preserve">Выведет: </w:t>
      </w:r>
    </w:p>
    <w:p w:rsidR="0026541D" w:rsidRPr="0026541D" w:rsidRDefault="001E2831" w:rsidP="001E2831">
      <w:pPr>
        <w:rPr>
          <w:noProof/>
          <w:color w:val="000000"/>
          <w:sz w:val="27"/>
          <w:szCs w:val="27"/>
          <w:shd w:val="clear" w:color="auto" w:fill="808080"/>
        </w:rPr>
      </w:pPr>
      <w:r w:rsidRPr="00AD1BA4">
        <w:rPr>
          <w:noProof/>
          <w:color w:val="000000"/>
          <w:sz w:val="27"/>
          <w:szCs w:val="27"/>
          <w:shd w:val="clear" w:color="auto" w:fill="808080"/>
          <w:lang w:val="uk-UA"/>
        </w:rPr>
        <w:t>Сумчанам сучасні автобуси 100+</w:t>
      </w:r>
      <w:r w:rsidRPr="00AD1BA4">
        <w:rPr>
          <w:noProof/>
          <w:color w:val="000000"/>
          <w:sz w:val="27"/>
          <w:szCs w:val="27"/>
          <w:lang w:val="uk-UA"/>
        </w:rPr>
        <w:br/>
      </w:r>
      <w:r w:rsidRPr="00AD1BA4">
        <w:rPr>
          <w:noProof/>
          <w:color w:val="000000"/>
          <w:sz w:val="27"/>
          <w:szCs w:val="27"/>
          <w:shd w:val="clear" w:color="auto" w:fill="808080"/>
          <w:lang w:val="uk-UA"/>
        </w:rPr>
        <w:t>Сумчанам сучасні автобуси 100+</w:t>
      </w:r>
      <w:r w:rsidRPr="00AD1BA4">
        <w:rPr>
          <w:noProof/>
          <w:color w:val="000000"/>
          <w:sz w:val="27"/>
          <w:szCs w:val="27"/>
          <w:lang w:val="uk-UA"/>
        </w:rPr>
        <w:br/>
      </w:r>
      <w:r w:rsidRPr="00AD1BA4">
        <w:rPr>
          <w:noProof/>
          <w:color w:val="000000"/>
          <w:sz w:val="27"/>
          <w:szCs w:val="27"/>
          <w:shd w:val="clear" w:color="auto" w:fill="808080"/>
          <w:lang w:val="uk-UA"/>
        </w:rPr>
        <w:t>Сумчанам сучасні автобуси 100+</w:t>
      </w:r>
    </w:p>
    <w:p w:rsidR="0026541D" w:rsidRDefault="0026541D" w:rsidP="0085243C">
      <w:pPr>
        <w:rPr>
          <w:noProof/>
          <w:color w:val="000000" w:themeColor="text1"/>
          <w:sz w:val="24"/>
          <w:szCs w:val="24"/>
        </w:rPr>
      </w:pPr>
    </w:p>
    <w:p w:rsidR="0026541D" w:rsidRDefault="0026541D" w:rsidP="0085243C">
      <w:pPr>
        <w:rPr>
          <w:noProof/>
          <w:color w:val="000000" w:themeColor="text1"/>
          <w:sz w:val="24"/>
          <w:szCs w:val="24"/>
        </w:rPr>
      </w:pPr>
    </w:p>
    <w:p w:rsidR="00A93CC7" w:rsidRPr="00A93CC7" w:rsidRDefault="0026541D" w:rsidP="0026541D">
      <w:pPr>
        <w:rPr>
          <w:noProof/>
          <w:color w:val="000000" w:themeColor="text1"/>
          <w:sz w:val="24"/>
          <w:szCs w:val="24"/>
        </w:rPr>
      </w:pPr>
      <w:r>
        <w:rPr>
          <w:noProof/>
          <w:color w:val="000000" w:themeColor="text1"/>
          <w:sz w:val="24"/>
          <w:szCs w:val="24"/>
        </w:rPr>
        <w:t xml:space="preserve">Аналогом </w:t>
      </w:r>
      <w:r w:rsidRPr="0026541D">
        <w:rPr>
          <w:b/>
          <w:noProof/>
          <w:color w:val="E36C0A" w:themeColor="accent6" w:themeShade="BF"/>
          <w:sz w:val="24"/>
          <w:szCs w:val="24"/>
        </w:rPr>
        <w:t>функции</w:t>
      </w:r>
      <w:r>
        <w:rPr>
          <w:noProof/>
          <w:color w:val="000000" w:themeColor="text1"/>
          <w:sz w:val="24"/>
          <w:szCs w:val="24"/>
        </w:rPr>
        <w:t xml:space="preserve"> также могут быть </w:t>
      </w:r>
      <w:r w:rsidR="00564745">
        <w:rPr>
          <w:b/>
          <w:noProof/>
          <w:color w:val="E36C0A" w:themeColor="accent6" w:themeShade="BF"/>
          <w:sz w:val="24"/>
          <w:szCs w:val="24"/>
        </w:rPr>
        <w:t>цикли</w:t>
      </w:r>
      <w:r w:rsidRPr="0026541D">
        <w:rPr>
          <w:b/>
          <w:noProof/>
          <w:color w:val="E36C0A" w:themeColor="accent6" w:themeShade="BF"/>
          <w:sz w:val="24"/>
          <w:szCs w:val="24"/>
        </w:rPr>
        <w:t xml:space="preserve"> </w:t>
      </w:r>
      <w:r w:rsidRPr="0026541D">
        <w:rPr>
          <w:b/>
          <w:noProof/>
          <w:color w:val="E36C0A" w:themeColor="accent6" w:themeShade="BF"/>
          <w:sz w:val="24"/>
          <w:szCs w:val="24"/>
          <w:lang w:val="en-US"/>
        </w:rPr>
        <w:t>for</w:t>
      </w:r>
      <w:r w:rsidRPr="0026541D">
        <w:rPr>
          <w:b/>
          <w:noProof/>
          <w:color w:val="E36C0A" w:themeColor="accent6" w:themeShade="BF"/>
          <w:sz w:val="24"/>
          <w:szCs w:val="24"/>
        </w:rPr>
        <w:t xml:space="preserve"> или </w:t>
      </w:r>
      <w:r w:rsidRPr="0026541D">
        <w:rPr>
          <w:b/>
          <w:noProof/>
          <w:color w:val="E36C0A" w:themeColor="accent6" w:themeShade="BF"/>
          <w:sz w:val="24"/>
          <w:szCs w:val="24"/>
          <w:lang w:val="en-US"/>
        </w:rPr>
        <w:t>while</w:t>
      </w:r>
      <w:r w:rsidR="00A93CC7">
        <w:rPr>
          <w:noProof/>
          <w:color w:val="000000" w:themeColor="text1"/>
          <w:sz w:val="24"/>
          <w:szCs w:val="24"/>
        </w:rPr>
        <w:t xml:space="preserve">, но главное отличие заключается в том, что </w:t>
      </w:r>
      <w:r w:rsidR="00A93CC7" w:rsidRPr="00A93CC7">
        <w:rPr>
          <w:b/>
          <w:noProof/>
          <w:color w:val="7030A0"/>
          <w:sz w:val="24"/>
          <w:szCs w:val="24"/>
          <w:lang w:val="en-US"/>
        </w:rPr>
        <w:t>echo</w:t>
      </w:r>
      <w:r w:rsidR="00A93CC7" w:rsidRPr="00A93CC7">
        <w:rPr>
          <w:noProof/>
          <w:color w:val="000000" w:themeColor="text1"/>
          <w:sz w:val="24"/>
          <w:szCs w:val="24"/>
        </w:rPr>
        <w:t xml:space="preserve"> </w:t>
      </w:r>
      <w:r w:rsidR="00A93CC7">
        <w:rPr>
          <w:noProof/>
          <w:color w:val="000000" w:themeColor="text1"/>
          <w:sz w:val="24"/>
          <w:szCs w:val="24"/>
        </w:rPr>
        <w:t xml:space="preserve">выведет строку на экран </w:t>
      </w:r>
      <w:r w:rsidR="0069780E">
        <w:rPr>
          <w:b/>
          <w:noProof/>
          <w:color w:val="7030A0"/>
          <w:sz w:val="24"/>
          <w:szCs w:val="24"/>
        </w:rPr>
        <w:t>разово лишь в са</w:t>
      </w:r>
      <w:r w:rsidR="00A93CC7" w:rsidRPr="00A93CC7">
        <w:rPr>
          <w:b/>
          <w:noProof/>
          <w:color w:val="7030A0"/>
          <w:sz w:val="24"/>
          <w:szCs w:val="24"/>
        </w:rPr>
        <w:t>мом блоке кода</w:t>
      </w:r>
      <w:r w:rsidR="00A93CC7" w:rsidRPr="00A93CC7">
        <w:rPr>
          <w:noProof/>
          <w:color w:val="7030A0"/>
          <w:sz w:val="24"/>
          <w:szCs w:val="24"/>
        </w:rPr>
        <w:t xml:space="preserve"> </w:t>
      </w:r>
      <w:r w:rsidR="00A93CC7" w:rsidRPr="00A93CC7">
        <w:rPr>
          <w:b/>
          <w:noProof/>
          <w:color w:val="E36C0A" w:themeColor="accent6" w:themeShade="BF"/>
          <w:sz w:val="24"/>
          <w:szCs w:val="24"/>
          <w:lang w:val="en-US"/>
        </w:rPr>
        <w:t>for</w:t>
      </w:r>
      <w:r w:rsidR="00564745">
        <w:rPr>
          <w:noProof/>
          <w:color w:val="000000" w:themeColor="text1"/>
          <w:sz w:val="24"/>
          <w:szCs w:val="24"/>
        </w:rPr>
        <w:t>.  А вот</w:t>
      </w:r>
      <w:r w:rsidR="00A93CC7">
        <w:rPr>
          <w:noProof/>
          <w:color w:val="000000" w:themeColor="text1"/>
          <w:sz w:val="24"/>
          <w:szCs w:val="24"/>
        </w:rPr>
        <w:t xml:space="preserve"> </w:t>
      </w:r>
      <w:r w:rsidR="00A93CC7" w:rsidRPr="00564745">
        <w:rPr>
          <w:b/>
          <w:noProof/>
          <w:color w:val="7030A0"/>
          <w:sz w:val="24"/>
          <w:szCs w:val="24"/>
        </w:rPr>
        <w:t>имя функции</w:t>
      </w:r>
      <w:r w:rsidR="00A93CC7" w:rsidRPr="00564745">
        <w:rPr>
          <w:noProof/>
          <w:color w:val="7030A0"/>
          <w:sz w:val="24"/>
          <w:szCs w:val="24"/>
        </w:rPr>
        <w:t xml:space="preserve"> </w:t>
      </w:r>
      <w:r w:rsidR="00A93CC7" w:rsidRPr="00A93CC7">
        <w:rPr>
          <w:b/>
          <w:noProof/>
          <w:color w:val="7030A0"/>
          <w:sz w:val="24"/>
          <w:szCs w:val="24"/>
          <w:lang w:val="en-US"/>
        </w:rPr>
        <w:t>new</w:t>
      </w:r>
      <w:r w:rsidR="00A93CC7" w:rsidRPr="00A93CC7">
        <w:rPr>
          <w:b/>
          <w:noProof/>
          <w:color w:val="7030A0"/>
          <w:sz w:val="24"/>
          <w:szCs w:val="24"/>
        </w:rPr>
        <w:t>_</w:t>
      </w:r>
      <w:r w:rsidR="00A93CC7" w:rsidRPr="00A93CC7">
        <w:rPr>
          <w:b/>
          <w:noProof/>
          <w:color w:val="7030A0"/>
          <w:sz w:val="24"/>
          <w:szCs w:val="24"/>
          <w:lang w:val="en-US"/>
        </w:rPr>
        <w:t>buses</w:t>
      </w:r>
      <w:r w:rsidR="00A93CC7">
        <w:rPr>
          <w:b/>
          <w:noProof/>
          <w:color w:val="7030A0"/>
          <w:sz w:val="24"/>
          <w:szCs w:val="24"/>
        </w:rPr>
        <w:t xml:space="preserve"> </w:t>
      </w:r>
      <w:r w:rsidR="00A93CC7">
        <w:rPr>
          <w:noProof/>
          <w:sz w:val="24"/>
          <w:szCs w:val="24"/>
        </w:rPr>
        <w:t xml:space="preserve">мы можем прописать </w:t>
      </w:r>
      <w:r w:rsidR="00A93CC7" w:rsidRPr="00A93CC7">
        <w:rPr>
          <w:b/>
          <w:noProof/>
          <w:color w:val="7030A0"/>
          <w:sz w:val="24"/>
          <w:szCs w:val="24"/>
        </w:rPr>
        <w:t>где захотим</w:t>
      </w:r>
      <w:r w:rsidR="00564745">
        <w:rPr>
          <w:b/>
          <w:noProof/>
          <w:color w:val="7030A0"/>
          <w:sz w:val="24"/>
          <w:szCs w:val="24"/>
        </w:rPr>
        <w:t>,</w:t>
      </w:r>
      <w:r w:rsidR="00A93CC7" w:rsidRPr="00A93CC7">
        <w:rPr>
          <w:noProof/>
          <w:color w:val="7030A0"/>
          <w:sz w:val="24"/>
          <w:szCs w:val="24"/>
        </w:rPr>
        <w:t xml:space="preserve"> </w:t>
      </w:r>
      <w:r w:rsidR="00564745">
        <w:rPr>
          <w:noProof/>
          <w:sz w:val="24"/>
          <w:szCs w:val="24"/>
        </w:rPr>
        <w:t>и также</w:t>
      </w:r>
      <w:r w:rsidR="00A93CC7">
        <w:rPr>
          <w:noProof/>
          <w:sz w:val="24"/>
          <w:szCs w:val="24"/>
        </w:rPr>
        <w:t xml:space="preserve"> </w:t>
      </w:r>
      <w:r w:rsidR="00564745">
        <w:rPr>
          <w:noProof/>
          <w:sz w:val="24"/>
          <w:szCs w:val="24"/>
        </w:rPr>
        <w:t xml:space="preserve">можем </w:t>
      </w:r>
      <w:r w:rsidR="00A93CC7">
        <w:rPr>
          <w:noProof/>
          <w:sz w:val="24"/>
          <w:szCs w:val="24"/>
        </w:rPr>
        <w:t xml:space="preserve">вывести строку в любой момент </w:t>
      </w:r>
      <w:r w:rsidR="00A93CC7" w:rsidRPr="00564745">
        <w:rPr>
          <w:b/>
          <w:noProof/>
          <w:color w:val="7030A0"/>
          <w:sz w:val="24"/>
          <w:szCs w:val="24"/>
        </w:rPr>
        <w:t>без прописывания самой функции и его блока</w:t>
      </w:r>
      <w:r w:rsidR="00A93CC7" w:rsidRPr="00564745">
        <w:rPr>
          <w:noProof/>
          <w:color w:val="7030A0"/>
          <w:sz w:val="24"/>
          <w:szCs w:val="24"/>
        </w:rPr>
        <w:t xml:space="preserve"> </w:t>
      </w:r>
      <w:r w:rsidR="00A93CC7">
        <w:rPr>
          <w:noProof/>
          <w:sz w:val="24"/>
          <w:szCs w:val="24"/>
        </w:rPr>
        <w:t>кода еще раз.</w:t>
      </w:r>
    </w:p>
    <w:p w:rsidR="0026541D" w:rsidRPr="00A93CC7" w:rsidRDefault="0026541D" w:rsidP="0026541D">
      <w:pPr>
        <w:rPr>
          <w:noProof/>
          <w:color w:val="000000" w:themeColor="text1"/>
          <w:sz w:val="24"/>
          <w:szCs w:val="24"/>
        </w:rPr>
      </w:pPr>
      <w:r w:rsidRPr="0026541D">
        <w:rPr>
          <w:b/>
          <w:noProof/>
          <w:color w:val="E36C0A" w:themeColor="accent6" w:themeShade="BF"/>
          <w:sz w:val="24"/>
          <w:szCs w:val="24"/>
          <w:lang w:val="en-US"/>
        </w:rPr>
        <w:t>for</w:t>
      </w:r>
      <w:r w:rsidRPr="00A93CC7">
        <w:rPr>
          <w:noProof/>
          <w:color w:val="000000" w:themeColor="text1"/>
          <w:sz w:val="24"/>
          <w:szCs w:val="24"/>
        </w:rPr>
        <w:t xml:space="preserve"> ($</w:t>
      </w:r>
      <w:r w:rsidRPr="0026541D">
        <w:rPr>
          <w:noProof/>
          <w:color w:val="000000" w:themeColor="text1"/>
          <w:sz w:val="24"/>
          <w:szCs w:val="24"/>
          <w:lang w:val="en-US"/>
        </w:rPr>
        <w:t>q</w:t>
      </w:r>
      <w:r w:rsidRPr="00A93CC7">
        <w:rPr>
          <w:noProof/>
          <w:color w:val="000000" w:themeColor="text1"/>
          <w:sz w:val="24"/>
          <w:szCs w:val="24"/>
        </w:rPr>
        <w:t>=1; $</w:t>
      </w:r>
      <w:r w:rsidRPr="0026541D">
        <w:rPr>
          <w:noProof/>
          <w:color w:val="000000" w:themeColor="text1"/>
          <w:sz w:val="24"/>
          <w:szCs w:val="24"/>
          <w:lang w:val="en-US"/>
        </w:rPr>
        <w:t>q</w:t>
      </w:r>
      <w:r w:rsidRPr="00A93CC7">
        <w:rPr>
          <w:noProof/>
          <w:color w:val="000000" w:themeColor="text1"/>
          <w:sz w:val="24"/>
          <w:szCs w:val="24"/>
        </w:rPr>
        <w:t>&lt;4; $</w:t>
      </w:r>
      <w:r w:rsidRPr="0026541D">
        <w:rPr>
          <w:noProof/>
          <w:color w:val="000000" w:themeColor="text1"/>
          <w:sz w:val="24"/>
          <w:szCs w:val="24"/>
          <w:lang w:val="en-US"/>
        </w:rPr>
        <w:t>q</w:t>
      </w:r>
      <w:r w:rsidRPr="00A93CC7">
        <w:rPr>
          <w:noProof/>
          <w:color w:val="000000" w:themeColor="text1"/>
          <w:sz w:val="24"/>
          <w:szCs w:val="24"/>
        </w:rPr>
        <w:t>++){</w:t>
      </w:r>
    </w:p>
    <w:p w:rsidR="0026541D" w:rsidRPr="0026541D" w:rsidRDefault="0026541D" w:rsidP="0026541D">
      <w:pPr>
        <w:rPr>
          <w:noProof/>
          <w:color w:val="000000" w:themeColor="text1"/>
          <w:sz w:val="24"/>
          <w:szCs w:val="24"/>
        </w:rPr>
      </w:pPr>
      <w:r w:rsidRPr="0026541D">
        <w:rPr>
          <w:noProof/>
          <w:color w:val="000000" w:themeColor="text1"/>
          <w:sz w:val="24"/>
          <w:szCs w:val="24"/>
        </w:rPr>
        <w:t xml:space="preserve">              echo '&lt;br&gt; Сумчанам сучасні автобуси 100+';</w:t>
      </w:r>
    </w:p>
    <w:p w:rsidR="0026541D" w:rsidRDefault="0026541D" w:rsidP="0026541D">
      <w:pPr>
        <w:rPr>
          <w:noProof/>
          <w:color w:val="000000" w:themeColor="text1"/>
          <w:sz w:val="24"/>
          <w:szCs w:val="24"/>
        </w:rPr>
      </w:pPr>
      <w:r w:rsidRPr="0026541D">
        <w:rPr>
          <w:noProof/>
          <w:color w:val="000000" w:themeColor="text1"/>
          <w:sz w:val="24"/>
          <w:szCs w:val="24"/>
        </w:rPr>
        <w:t xml:space="preserve">          }</w:t>
      </w:r>
    </w:p>
    <w:p w:rsidR="0026541D" w:rsidRDefault="0026541D" w:rsidP="0026541D">
      <w:pPr>
        <w:rPr>
          <w:noProof/>
          <w:color w:val="000000" w:themeColor="text1"/>
          <w:sz w:val="24"/>
          <w:szCs w:val="24"/>
        </w:rPr>
      </w:pPr>
      <w:r>
        <w:rPr>
          <w:noProof/>
          <w:color w:val="000000" w:themeColor="text1"/>
          <w:sz w:val="24"/>
          <w:szCs w:val="24"/>
        </w:rPr>
        <w:t>выведет тоже самое:</w:t>
      </w:r>
    </w:p>
    <w:p w:rsidR="0026541D" w:rsidRPr="0026541D" w:rsidRDefault="0026541D" w:rsidP="0026541D">
      <w:pPr>
        <w:rPr>
          <w:noProof/>
          <w:color w:val="000000" w:themeColor="text1"/>
          <w:sz w:val="24"/>
          <w:szCs w:val="24"/>
          <w:lang w:val="uk-UA"/>
        </w:rPr>
      </w:pPr>
      <w:r w:rsidRPr="0026541D">
        <w:rPr>
          <w:color w:val="000000"/>
          <w:sz w:val="27"/>
          <w:szCs w:val="27"/>
          <w:shd w:val="clear" w:color="auto" w:fill="808080"/>
          <w:lang w:val="uk-UA"/>
        </w:rPr>
        <w:t>Сумчанам сучасні автобуси 100+</w:t>
      </w:r>
      <w:r w:rsidRPr="0026541D">
        <w:rPr>
          <w:color w:val="000000"/>
          <w:sz w:val="27"/>
          <w:szCs w:val="27"/>
          <w:lang w:val="uk-UA"/>
        </w:rPr>
        <w:br/>
      </w:r>
      <w:r w:rsidRPr="0026541D">
        <w:rPr>
          <w:color w:val="000000"/>
          <w:sz w:val="27"/>
          <w:szCs w:val="27"/>
          <w:shd w:val="clear" w:color="auto" w:fill="808080"/>
          <w:lang w:val="uk-UA"/>
        </w:rPr>
        <w:t>Сумчанам сучасні автобуси 100+</w:t>
      </w:r>
      <w:r w:rsidRPr="0026541D">
        <w:rPr>
          <w:color w:val="000000"/>
          <w:sz w:val="27"/>
          <w:szCs w:val="27"/>
          <w:lang w:val="uk-UA"/>
        </w:rPr>
        <w:br/>
      </w:r>
      <w:r w:rsidRPr="0026541D">
        <w:rPr>
          <w:color w:val="000000"/>
          <w:sz w:val="27"/>
          <w:szCs w:val="27"/>
          <w:shd w:val="clear" w:color="auto" w:fill="808080"/>
          <w:lang w:val="uk-UA"/>
        </w:rPr>
        <w:t>Сумчанам сучасні автобуси 100+</w:t>
      </w:r>
    </w:p>
    <w:p w:rsidR="0026541D" w:rsidRPr="0026541D" w:rsidRDefault="0026541D" w:rsidP="0085243C">
      <w:pPr>
        <w:rPr>
          <w:noProof/>
          <w:color w:val="000000" w:themeColor="text1"/>
          <w:sz w:val="24"/>
          <w:szCs w:val="24"/>
        </w:rPr>
      </w:pPr>
    </w:p>
    <w:p w:rsidR="00A93CC7" w:rsidRDefault="001E2831" w:rsidP="0085243C">
      <w:pPr>
        <w:rPr>
          <w:b/>
          <w:noProof/>
          <w:color w:val="E36C0A" w:themeColor="accent6" w:themeShade="BF"/>
          <w:sz w:val="24"/>
          <w:szCs w:val="24"/>
        </w:rPr>
      </w:pPr>
      <w:r w:rsidRPr="00AD1BA4">
        <w:rPr>
          <w:noProof/>
          <w:color w:val="000000" w:themeColor="text1"/>
          <w:sz w:val="24"/>
          <w:szCs w:val="24"/>
        </w:rPr>
        <w:t>Главная</w:t>
      </w:r>
      <w:r>
        <w:rPr>
          <w:b/>
          <w:noProof/>
          <w:color w:val="000000" w:themeColor="text1"/>
          <w:sz w:val="24"/>
          <w:szCs w:val="24"/>
        </w:rPr>
        <w:t xml:space="preserve"> </w:t>
      </w:r>
      <w:r w:rsidRPr="00AD1BA4">
        <w:rPr>
          <w:b/>
          <w:noProof/>
          <w:color w:val="E36C0A" w:themeColor="accent6" w:themeShade="BF"/>
          <w:sz w:val="24"/>
          <w:szCs w:val="24"/>
        </w:rPr>
        <w:t>цель</w:t>
      </w:r>
      <w:r>
        <w:rPr>
          <w:b/>
          <w:noProof/>
          <w:color w:val="000000" w:themeColor="text1"/>
          <w:sz w:val="24"/>
          <w:szCs w:val="24"/>
        </w:rPr>
        <w:t xml:space="preserve"> </w:t>
      </w:r>
      <w:r w:rsidRPr="00AD1BA4">
        <w:rPr>
          <w:b/>
          <w:noProof/>
          <w:color w:val="E36C0A" w:themeColor="accent6" w:themeShade="BF"/>
          <w:sz w:val="24"/>
          <w:szCs w:val="24"/>
        </w:rPr>
        <w:t>функции</w:t>
      </w:r>
      <w:r>
        <w:rPr>
          <w:b/>
          <w:noProof/>
          <w:color w:val="000000" w:themeColor="text1"/>
          <w:sz w:val="24"/>
          <w:szCs w:val="24"/>
        </w:rPr>
        <w:t xml:space="preserve"> </w:t>
      </w:r>
      <w:r w:rsidRPr="00AD1BA4">
        <w:rPr>
          <w:noProof/>
          <w:color w:val="000000" w:themeColor="text1"/>
          <w:sz w:val="24"/>
          <w:szCs w:val="24"/>
        </w:rPr>
        <w:t>привязывать блоки кода и</w:t>
      </w:r>
      <w:r>
        <w:rPr>
          <w:b/>
          <w:noProof/>
          <w:color w:val="000000" w:themeColor="text1"/>
          <w:sz w:val="24"/>
          <w:szCs w:val="24"/>
        </w:rPr>
        <w:t xml:space="preserve"> </w:t>
      </w:r>
      <w:r w:rsidRPr="00AD1BA4">
        <w:rPr>
          <w:b/>
          <w:noProof/>
          <w:color w:val="E36C0A" w:themeColor="accent6" w:themeShade="BF"/>
          <w:sz w:val="24"/>
          <w:szCs w:val="24"/>
        </w:rPr>
        <w:t xml:space="preserve">вызывать их заданное нами количество раз </w:t>
      </w:r>
      <w:r w:rsidR="001D691A">
        <w:rPr>
          <w:noProof/>
          <w:color w:val="000000" w:themeColor="text1"/>
          <w:sz w:val="24"/>
          <w:szCs w:val="24"/>
        </w:rPr>
        <w:t>в любых частях кода, а не прописывать большое к</w:t>
      </w:r>
      <w:r w:rsidR="001326F2">
        <w:rPr>
          <w:noProof/>
          <w:color w:val="000000" w:themeColor="text1"/>
          <w:sz w:val="24"/>
          <w:szCs w:val="24"/>
        </w:rPr>
        <w:t>оличество повторений конструкций</w:t>
      </w:r>
      <w:r w:rsidR="001D691A">
        <w:rPr>
          <w:noProof/>
          <w:color w:val="000000" w:themeColor="text1"/>
          <w:sz w:val="24"/>
          <w:szCs w:val="24"/>
        </w:rPr>
        <w:t xml:space="preserve"> </w:t>
      </w:r>
      <w:r w:rsidR="001D691A" w:rsidRPr="001D691A">
        <w:rPr>
          <w:b/>
          <w:noProof/>
          <w:color w:val="E36C0A" w:themeColor="accent6" w:themeShade="BF"/>
          <w:sz w:val="24"/>
          <w:szCs w:val="24"/>
          <w:lang w:val="en-US"/>
        </w:rPr>
        <w:t>if</w:t>
      </w:r>
      <w:r w:rsidR="001D691A" w:rsidRPr="001D691A">
        <w:rPr>
          <w:noProof/>
          <w:color w:val="000000" w:themeColor="text1"/>
          <w:sz w:val="24"/>
          <w:szCs w:val="24"/>
        </w:rPr>
        <w:t xml:space="preserve"> </w:t>
      </w:r>
      <w:r w:rsidR="001D691A">
        <w:rPr>
          <w:noProof/>
          <w:color w:val="000000" w:themeColor="text1"/>
          <w:sz w:val="24"/>
          <w:szCs w:val="24"/>
        </w:rPr>
        <w:t xml:space="preserve">или </w:t>
      </w:r>
      <w:r w:rsidR="001D691A" w:rsidRPr="001D691A">
        <w:rPr>
          <w:b/>
          <w:noProof/>
          <w:color w:val="E36C0A" w:themeColor="accent6" w:themeShade="BF"/>
          <w:sz w:val="24"/>
          <w:szCs w:val="24"/>
          <w:lang w:val="en-US"/>
        </w:rPr>
        <w:t>if</w:t>
      </w:r>
      <w:r w:rsidR="001D691A" w:rsidRPr="001D691A">
        <w:rPr>
          <w:b/>
          <w:noProof/>
          <w:color w:val="E36C0A" w:themeColor="accent6" w:themeShade="BF"/>
          <w:sz w:val="24"/>
          <w:szCs w:val="24"/>
        </w:rPr>
        <w:t xml:space="preserve"> </w:t>
      </w:r>
      <w:r w:rsidR="001D691A" w:rsidRPr="001D691A">
        <w:rPr>
          <w:b/>
          <w:noProof/>
          <w:color w:val="E36C0A" w:themeColor="accent6" w:themeShade="BF"/>
          <w:sz w:val="24"/>
          <w:szCs w:val="24"/>
          <w:lang w:val="en-US"/>
        </w:rPr>
        <w:t>else</w:t>
      </w:r>
      <w:r w:rsidR="00564745">
        <w:rPr>
          <w:b/>
          <w:noProof/>
          <w:color w:val="E36C0A" w:themeColor="accent6" w:themeShade="BF"/>
          <w:sz w:val="24"/>
          <w:szCs w:val="24"/>
        </w:rPr>
        <w:t>.</w:t>
      </w:r>
    </w:p>
    <w:p w:rsidR="005A6D9C" w:rsidRPr="00DA47FD" w:rsidRDefault="00DA47FD" w:rsidP="005A6D9C">
      <w:pPr>
        <w:rPr>
          <w:noProof/>
          <w:color w:val="000000" w:themeColor="text1"/>
          <w:sz w:val="24"/>
          <w:szCs w:val="24"/>
        </w:rPr>
      </w:pPr>
      <w:r w:rsidRPr="00DA47FD">
        <w:rPr>
          <w:noProof/>
          <w:color w:val="000000" w:themeColor="text1"/>
          <w:sz w:val="24"/>
          <w:szCs w:val="24"/>
        </w:rPr>
        <w:lastRenderedPageBreak/>
        <w:t>Л</w:t>
      </w:r>
      <w:r w:rsidR="005A6D9C" w:rsidRPr="00DA47FD">
        <w:rPr>
          <w:noProof/>
          <w:color w:val="000000" w:themeColor="text1"/>
          <w:sz w:val="24"/>
          <w:szCs w:val="24"/>
        </w:rPr>
        <w:t>учше в 10</w:t>
      </w:r>
      <w:r>
        <w:rPr>
          <w:noProof/>
          <w:color w:val="000000" w:themeColor="text1"/>
          <w:sz w:val="24"/>
          <w:szCs w:val="24"/>
        </w:rPr>
        <w:t>-ти</w:t>
      </w:r>
      <w:r w:rsidR="005A6D9C" w:rsidRPr="00DA47FD">
        <w:rPr>
          <w:noProof/>
          <w:color w:val="000000" w:themeColor="text1"/>
          <w:sz w:val="24"/>
          <w:szCs w:val="24"/>
        </w:rPr>
        <w:t xml:space="preserve"> разных мес</w:t>
      </w:r>
      <w:r w:rsidRPr="00DA47FD">
        <w:rPr>
          <w:noProof/>
          <w:color w:val="000000" w:themeColor="text1"/>
          <w:sz w:val="24"/>
          <w:szCs w:val="24"/>
        </w:rPr>
        <w:t xml:space="preserve">тах написать </w:t>
      </w:r>
      <w:r w:rsidRPr="00DA47FD">
        <w:rPr>
          <w:b/>
          <w:noProof/>
          <w:color w:val="7030A0"/>
          <w:sz w:val="24"/>
          <w:szCs w:val="24"/>
          <w:lang w:val="en-US"/>
        </w:rPr>
        <w:t>get</w:t>
      </w:r>
      <w:r w:rsidRPr="00DA47FD">
        <w:rPr>
          <w:b/>
          <w:noProof/>
          <w:color w:val="7030A0"/>
          <w:sz w:val="24"/>
          <w:szCs w:val="24"/>
        </w:rPr>
        <w:t>_</w:t>
      </w:r>
      <w:r w:rsidRPr="00DA47FD">
        <w:rPr>
          <w:b/>
          <w:noProof/>
          <w:color w:val="7030A0"/>
          <w:sz w:val="24"/>
          <w:szCs w:val="24"/>
          <w:lang w:val="en-US"/>
        </w:rPr>
        <w:t>bigger</w:t>
      </w:r>
      <w:r w:rsidRPr="00DA47FD">
        <w:rPr>
          <w:b/>
          <w:noProof/>
          <w:color w:val="7030A0"/>
          <w:sz w:val="24"/>
          <w:szCs w:val="24"/>
        </w:rPr>
        <w:t>_</w:t>
      </w:r>
      <w:r w:rsidRPr="00DA47FD">
        <w:rPr>
          <w:b/>
          <w:noProof/>
          <w:color w:val="7030A0"/>
          <w:sz w:val="24"/>
          <w:szCs w:val="24"/>
          <w:lang w:val="en-US"/>
        </w:rPr>
        <w:t>digit</w:t>
      </w:r>
      <w:r w:rsidRPr="00DA47FD">
        <w:rPr>
          <w:b/>
          <w:noProof/>
          <w:color w:val="7030A0"/>
          <w:sz w:val="24"/>
          <w:szCs w:val="24"/>
        </w:rPr>
        <w:t>();</w:t>
      </w:r>
      <w:r w:rsidRPr="00DA47FD">
        <w:rPr>
          <w:noProof/>
          <w:color w:val="000000" w:themeColor="text1"/>
          <w:sz w:val="24"/>
          <w:szCs w:val="24"/>
        </w:rPr>
        <w:t>, чем в 10</w:t>
      </w:r>
      <w:r>
        <w:rPr>
          <w:noProof/>
          <w:color w:val="000000" w:themeColor="text1"/>
          <w:sz w:val="24"/>
          <w:szCs w:val="24"/>
        </w:rPr>
        <w:t>-ть</w:t>
      </w:r>
      <w:r w:rsidRPr="00DA47FD">
        <w:rPr>
          <w:noProof/>
          <w:color w:val="000000" w:themeColor="text1"/>
          <w:sz w:val="24"/>
          <w:szCs w:val="24"/>
        </w:rPr>
        <w:t xml:space="preserve"> разных мест</w:t>
      </w:r>
      <w:r w:rsidR="005A6D9C" w:rsidRPr="00DA47FD">
        <w:rPr>
          <w:noProof/>
          <w:color w:val="000000" w:themeColor="text1"/>
          <w:sz w:val="24"/>
          <w:szCs w:val="24"/>
        </w:rPr>
        <w:t xml:space="preserve"> копировать одни и те</w:t>
      </w:r>
      <w:r w:rsidR="003B2E18">
        <w:rPr>
          <w:noProof/>
          <w:color w:val="000000" w:themeColor="text1"/>
          <w:sz w:val="24"/>
          <w:szCs w:val="24"/>
        </w:rPr>
        <w:t xml:space="preserve"> же огромные коды</w:t>
      </w:r>
      <w:r>
        <w:rPr>
          <w:noProof/>
          <w:color w:val="000000" w:themeColor="text1"/>
          <w:sz w:val="24"/>
          <w:szCs w:val="24"/>
        </w:rPr>
        <w:t>.</w:t>
      </w:r>
    </w:p>
    <w:p w:rsidR="005A6D9C" w:rsidRPr="00DA47FD" w:rsidRDefault="00DA47FD" w:rsidP="005A6D9C">
      <w:pPr>
        <w:rPr>
          <w:noProof/>
          <w:color w:val="000000" w:themeColor="text1"/>
          <w:sz w:val="24"/>
          <w:szCs w:val="24"/>
        </w:rPr>
      </w:pPr>
      <w:r w:rsidRPr="00DA47FD">
        <w:rPr>
          <w:noProof/>
          <w:color w:val="000000" w:themeColor="text1"/>
          <w:sz w:val="24"/>
          <w:szCs w:val="24"/>
        </w:rPr>
        <w:t>Другими словами,</w:t>
      </w:r>
      <w:r w:rsidR="005A6D9C" w:rsidRPr="00DA47FD">
        <w:rPr>
          <w:noProof/>
          <w:color w:val="000000" w:themeColor="text1"/>
          <w:sz w:val="24"/>
          <w:szCs w:val="24"/>
        </w:rPr>
        <w:t xml:space="preserve"> сравнивая функцию и цикл ты сравнивашь картошку с гаражем</w:t>
      </w:r>
      <w:r w:rsidRPr="00DA47FD">
        <w:rPr>
          <w:noProof/>
          <w:color w:val="000000" w:themeColor="text1"/>
          <w:sz w:val="24"/>
          <w:szCs w:val="24"/>
        </w:rPr>
        <w:t xml:space="preserve"> -</w:t>
      </w:r>
    </w:p>
    <w:p w:rsidR="005A6D9C" w:rsidRPr="00DA47FD" w:rsidRDefault="005A6D9C" w:rsidP="005A6D9C">
      <w:pPr>
        <w:rPr>
          <w:noProof/>
          <w:color w:val="000000" w:themeColor="text1"/>
          <w:sz w:val="24"/>
          <w:szCs w:val="24"/>
        </w:rPr>
      </w:pPr>
      <w:r w:rsidRPr="00DA47FD">
        <w:rPr>
          <w:noProof/>
          <w:color w:val="000000" w:themeColor="text1"/>
          <w:sz w:val="24"/>
          <w:szCs w:val="24"/>
        </w:rPr>
        <w:t>в гараже может лежать картошка, как и цикл быть в функции, но сама картошка не есть гаражём</w:t>
      </w:r>
    </w:p>
    <w:p w:rsidR="00BE0E49" w:rsidRPr="00583F12" w:rsidRDefault="00BE0E49" w:rsidP="00152DC4">
      <w:pPr>
        <w:pStyle w:val="a3"/>
        <w:numPr>
          <w:ilvl w:val="0"/>
          <w:numId w:val="16"/>
        </w:numPr>
        <w:rPr>
          <w:rFonts w:ascii="Arial Black" w:hAnsi="Arial Black"/>
          <w:b/>
          <w:noProof/>
          <w:color w:val="FF0000"/>
          <w:sz w:val="32"/>
          <w:szCs w:val="32"/>
        </w:rPr>
      </w:pPr>
      <w:r w:rsidRPr="00583F12">
        <w:rPr>
          <w:rFonts w:ascii="Arial Black" w:hAnsi="Arial Black"/>
          <w:b/>
          <w:noProof/>
          <w:color w:val="FF0000"/>
          <w:sz w:val="32"/>
          <w:szCs w:val="32"/>
        </w:rPr>
        <w:t xml:space="preserve">Функция </w:t>
      </w:r>
      <w:r w:rsidRPr="00583F12">
        <w:rPr>
          <w:rFonts w:ascii="Arial Black" w:hAnsi="Arial Black"/>
          <w:b/>
          <w:noProof/>
          <w:color w:val="FF0000"/>
          <w:sz w:val="32"/>
          <w:szCs w:val="32"/>
          <w:lang w:val="en-US"/>
        </w:rPr>
        <w:t>return</w:t>
      </w:r>
    </w:p>
    <w:p w:rsidR="00516654" w:rsidRDefault="0090658D" w:rsidP="00B25AAA">
      <w:pPr>
        <w:pStyle w:val="a3"/>
        <w:numPr>
          <w:ilvl w:val="1"/>
          <w:numId w:val="17"/>
        </w:numPr>
        <w:rPr>
          <w:noProof/>
          <w:sz w:val="24"/>
          <w:szCs w:val="24"/>
        </w:rPr>
      </w:pPr>
      <w:r w:rsidRPr="00FA0D40">
        <w:rPr>
          <w:noProof/>
          <w:sz w:val="24"/>
          <w:szCs w:val="24"/>
        </w:rPr>
        <w:t xml:space="preserve">Функция может </w:t>
      </w:r>
      <w:r w:rsidRPr="00671633">
        <w:rPr>
          <w:b/>
          <w:noProof/>
          <w:color w:val="E36C0A" w:themeColor="accent6" w:themeShade="BF"/>
          <w:sz w:val="24"/>
          <w:szCs w:val="24"/>
        </w:rPr>
        <w:t>не только выводить</w:t>
      </w:r>
      <w:r w:rsidRPr="00FA0D40">
        <w:rPr>
          <w:noProof/>
          <w:sz w:val="24"/>
          <w:szCs w:val="24"/>
        </w:rPr>
        <w:t xml:space="preserve"> переменные на экран, но и </w:t>
      </w:r>
      <w:r w:rsidRPr="00671633">
        <w:rPr>
          <w:b/>
          <w:noProof/>
          <w:color w:val="E36C0A" w:themeColor="accent6" w:themeShade="BF"/>
          <w:sz w:val="24"/>
          <w:szCs w:val="24"/>
        </w:rPr>
        <w:t xml:space="preserve">возвращать </w:t>
      </w:r>
      <w:r w:rsidRPr="00FA0D40">
        <w:rPr>
          <w:noProof/>
          <w:sz w:val="24"/>
          <w:szCs w:val="24"/>
        </w:rPr>
        <w:t>собственное значение.</w:t>
      </w:r>
      <w:r w:rsidR="00672DB2">
        <w:rPr>
          <w:noProof/>
          <w:sz w:val="24"/>
          <w:szCs w:val="24"/>
        </w:rPr>
        <w:t xml:space="preserve"> </w:t>
      </w:r>
      <w:r w:rsidR="00672DB2" w:rsidRPr="00672DB2">
        <w:rPr>
          <w:noProof/>
          <w:sz w:val="24"/>
          <w:szCs w:val="24"/>
        </w:rPr>
        <w:t>ФУНКЦИЯ - это "обертка" кода который нужно часто выполнять или "обертка" большого куска кода или просто обертка кода по желания программиста. Функция на вход получила данные, и вернула что-т</w:t>
      </w:r>
      <w:r w:rsidR="005F1264">
        <w:rPr>
          <w:noProof/>
          <w:sz w:val="24"/>
          <w:szCs w:val="24"/>
        </w:rPr>
        <w:t>о. То что она вернула (return $</w:t>
      </w:r>
      <w:r w:rsidR="005F1264">
        <w:rPr>
          <w:noProof/>
          <w:sz w:val="24"/>
          <w:szCs w:val="24"/>
          <w:lang w:val="en-US"/>
        </w:rPr>
        <w:t>summa</w:t>
      </w:r>
      <w:r w:rsidR="00B25AAA">
        <w:rPr>
          <w:noProof/>
          <w:sz w:val="24"/>
          <w:szCs w:val="24"/>
        </w:rPr>
        <w:t xml:space="preserve">; ) пишется, </w:t>
      </w:r>
      <w:r w:rsidR="00B25AAA" w:rsidRPr="00B25AAA">
        <w:rPr>
          <w:noProof/>
          <w:sz w:val="24"/>
          <w:szCs w:val="24"/>
        </w:rPr>
        <w:t>когд</w:t>
      </w:r>
      <w:r w:rsidR="00B25AAA">
        <w:rPr>
          <w:noProof/>
          <w:sz w:val="24"/>
          <w:szCs w:val="24"/>
        </w:rPr>
        <w:t>а мы вызываем функцию sum balls</w:t>
      </w:r>
      <w:r w:rsidR="00672DB2" w:rsidRPr="00672DB2">
        <w:rPr>
          <w:noProof/>
          <w:sz w:val="24"/>
          <w:szCs w:val="24"/>
        </w:rPr>
        <w:t>.</w:t>
      </w:r>
      <w:r w:rsidR="00516654">
        <w:rPr>
          <w:noProof/>
          <w:sz w:val="24"/>
          <w:szCs w:val="24"/>
        </w:rPr>
        <w:t xml:space="preserve"> Ф</w:t>
      </w:r>
      <w:r w:rsidR="00516654" w:rsidRPr="00516654">
        <w:rPr>
          <w:noProof/>
          <w:sz w:val="24"/>
          <w:szCs w:val="24"/>
        </w:rPr>
        <w:t>ункцию просто можно заюзать</w:t>
      </w:r>
      <w:r w:rsidR="00152DC4">
        <w:rPr>
          <w:noProof/>
          <w:sz w:val="24"/>
          <w:szCs w:val="24"/>
        </w:rPr>
        <w:t xml:space="preserve"> в любом мес</w:t>
      </w:r>
      <w:r w:rsidR="00516654">
        <w:rPr>
          <w:noProof/>
          <w:sz w:val="24"/>
          <w:szCs w:val="24"/>
        </w:rPr>
        <w:t>те,</w:t>
      </w:r>
      <w:r w:rsidR="00516654" w:rsidRPr="00516654">
        <w:rPr>
          <w:noProof/>
          <w:sz w:val="24"/>
          <w:szCs w:val="24"/>
        </w:rPr>
        <w:t xml:space="preserve"> где </w:t>
      </w:r>
      <w:r w:rsidR="00516654">
        <w:rPr>
          <w:noProof/>
          <w:sz w:val="24"/>
          <w:szCs w:val="24"/>
        </w:rPr>
        <w:t xml:space="preserve"> мы захотим </w:t>
      </w:r>
      <w:r w:rsidR="00516654" w:rsidRPr="00516654">
        <w:rPr>
          <w:noProof/>
          <w:sz w:val="24"/>
          <w:szCs w:val="24"/>
        </w:rPr>
        <w:t>с разными входящими данными</w:t>
      </w:r>
      <w:r w:rsidR="00516654">
        <w:rPr>
          <w:noProof/>
          <w:sz w:val="24"/>
          <w:szCs w:val="24"/>
        </w:rPr>
        <w:t xml:space="preserve"> </w:t>
      </w:r>
      <w:r w:rsidR="00516654" w:rsidRPr="00516654">
        <w:rPr>
          <w:noProof/>
          <w:sz w:val="24"/>
          <w:szCs w:val="24"/>
        </w:rPr>
        <w:t>$num_of_balls</w:t>
      </w:r>
      <w:r w:rsidR="00516654">
        <w:rPr>
          <w:noProof/>
          <w:sz w:val="24"/>
          <w:szCs w:val="24"/>
        </w:rPr>
        <w:t xml:space="preserve">. </w:t>
      </w:r>
    </w:p>
    <w:p w:rsidR="00CA135D" w:rsidRDefault="00CA135D" w:rsidP="00516654">
      <w:pPr>
        <w:pStyle w:val="a3"/>
        <w:ind w:left="1440"/>
        <w:rPr>
          <w:b/>
          <w:noProof/>
          <w:color w:val="E36C0A" w:themeColor="accent6" w:themeShade="BF"/>
          <w:sz w:val="24"/>
          <w:szCs w:val="24"/>
        </w:rPr>
      </w:pPr>
    </w:p>
    <w:p w:rsidR="00516654" w:rsidRPr="00CA135D" w:rsidRDefault="00516654" w:rsidP="00516654">
      <w:pPr>
        <w:pStyle w:val="a3"/>
        <w:ind w:left="1440"/>
        <w:rPr>
          <w:b/>
          <w:noProof/>
          <w:sz w:val="24"/>
          <w:szCs w:val="24"/>
        </w:rPr>
      </w:pPr>
      <w:r w:rsidRPr="00CA135D">
        <w:rPr>
          <w:b/>
          <w:noProof/>
          <w:color w:val="E36C0A" w:themeColor="accent6" w:themeShade="BF"/>
          <w:sz w:val="24"/>
          <w:szCs w:val="24"/>
        </w:rPr>
        <w:t>Конструкция</w:t>
      </w:r>
      <w:r w:rsidR="00CA135D" w:rsidRPr="00CA135D">
        <w:rPr>
          <w:b/>
          <w:noProof/>
          <w:color w:val="E36C0A" w:themeColor="accent6" w:themeShade="BF"/>
          <w:sz w:val="24"/>
          <w:szCs w:val="24"/>
        </w:rPr>
        <w:t xml:space="preserve"> работы</w:t>
      </w:r>
      <w:r w:rsidRPr="00CA135D">
        <w:rPr>
          <w:b/>
          <w:noProof/>
          <w:color w:val="E36C0A" w:themeColor="accent6" w:themeShade="BF"/>
          <w:sz w:val="24"/>
          <w:szCs w:val="24"/>
        </w:rPr>
        <w:t xml:space="preserve"> функции: </w:t>
      </w:r>
    </w:p>
    <w:p w:rsidR="00516654" w:rsidRPr="005F1264" w:rsidRDefault="00516654" w:rsidP="00516654">
      <w:pPr>
        <w:pStyle w:val="a3"/>
        <w:ind w:left="1440"/>
        <w:rPr>
          <w:noProof/>
          <w:sz w:val="24"/>
          <w:szCs w:val="24"/>
          <w:lang w:val="en-US"/>
        </w:rPr>
      </w:pPr>
      <w:r>
        <w:rPr>
          <w:noProof/>
          <w:sz w:val="24"/>
          <w:szCs w:val="24"/>
        </w:rPr>
        <w:t xml:space="preserve">- </w:t>
      </w:r>
      <w:r w:rsidRPr="00516654">
        <w:rPr>
          <w:noProof/>
          <w:sz w:val="24"/>
          <w:szCs w:val="24"/>
        </w:rPr>
        <w:t xml:space="preserve">данные для входа </w:t>
      </w:r>
      <w:r w:rsidR="005F1264">
        <w:rPr>
          <w:noProof/>
          <w:sz w:val="24"/>
          <w:szCs w:val="24"/>
          <w:lang w:val="en-US"/>
        </w:rPr>
        <w:t>(</w:t>
      </w:r>
      <w:r w:rsidR="00C86522">
        <w:rPr>
          <w:noProof/>
          <w:sz w:val="24"/>
          <w:szCs w:val="24"/>
        </w:rPr>
        <w:t xml:space="preserve">создаем </w:t>
      </w:r>
      <w:r w:rsidR="005F1264">
        <w:rPr>
          <w:noProof/>
          <w:sz w:val="24"/>
          <w:szCs w:val="24"/>
        </w:rPr>
        <w:t xml:space="preserve">входящий параметр </w:t>
      </w:r>
      <w:r w:rsidR="005F1264">
        <w:rPr>
          <w:noProof/>
          <w:sz w:val="24"/>
          <w:szCs w:val="24"/>
          <w:lang w:val="en-US"/>
        </w:rPr>
        <w:t>$num_of_balls</w:t>
      </w:r>
      <w:r w:rsidR="00CA135D">
        <w:rPr>
          <w:noProof/>
          <w:sz w:val="24"/>
          <w:szCs w:val="24"/>
        </w:rPr>
        <w:t xml:space="preserve">, которому будут переданы значения при вызове функции </w:t>
      </w:r>
      <w:r w:rsidR="005F1264">
        <w:rPr>
          <w:noProof/>
          <w:sz w:val="24"/>
          <w:szCs w:val="24"/>
          <w:lang w:val="en-US"/>
        </w:rPr>
        <w:t>)</w:t>
      </w:r>
    </w:p>
    <w:p w:rsidR="00564745" w:rsidRDefault="00516654" w:rsidP="00516654">
      <w:pPr>
        <w:pStyle w:val="a3"/>
        <w:ind w:left="1440"/>
        <w:rPr>
          <w:noProof/>
          <w:sz w:val="24"/>
          <w:szCs w:val="24"/>
        </w:rPr>
      </w:pPr>
      <w:r>
        <w:rPr>
          <w:noProof/>
          <w:sz w:val="24"/>
          <w:szCs w:val="24"/>
        </w:rPr>
        <w:t xml:space="preserve">- </w:t>
      </w:r>
      <w:r w:rsidR="00CA135D">
        <w:rPr>
          <w:noProof/>
          <w:sz w:val="24"/>
          <w:szCs w:val="24"/>
        </w:rPr>
        <w:t>после return функция возвращает, что ей передали внутри блока кода</w:t>
      </w:r>
    </w:p>
    <w:p w:rsidR="00CA135D" w:rsidRPr="00516654" w:rsidRDefault="00CA135D" w:rsidP="00516654">
      <w:pPr>
        <w:pStyle w:val="a3"/>
        <w:ind w:left="1440"/>
        <w:rPr>
          <w:noProof/>
          <w:sz w:val="24"/>
          <w:szCs w:val="24"/>
        </w:rPr>
      </w:pPr>
      <w:r>
        <w:rPr>
          <w:noProof/>
          <w:sz w:val="24"/>
          <w:szCs w:val="24"/>
        </w:rPr>
        <w:t>- вызываем функцию</w:t>
      </w:r>
      <w:r w:rsidR="003E5289">
        <w:rPr>
          <w:noProof/>
          <w:sz w:val="24"/>
          <w:szCs w:val="24"/>
        </w:rPr>
        <w:t>, чтобы увидеть что она вернула</w:t>
      </w:r>
    </w:p>
    <w:p w:rsidR="00672DB2" w:rsidRPr="00326A98" w:rsidRDefault="00672DB2" w:rsidP="00672DB2">
      <w:pPr>
        <w:pStyle w:val="a3"/>
        <w:ind w:left="1440"/>
        <w:rPr>
          <w:noProof/>
          <w:sz w:val="24"/>
          <w:szCs w:val="24"/>
        </w:rPr>
      </w:pPr>
    </w:p>
    <w:p w:rsidR="00326A98" w:rsidRPr="00326A98" w:rsidRDefault="00326A98" w:rsidP="00326A98">
      <w:pPr>
        <w:pStyle w:val="a3"/>
        <w:ind w:left="1440"/>
        <w:rPr>
          <w:noProof/>
          <w:sz w:val="24"/>
          <w:szCs w:val="24"/>
          <w:lang w:val="en-US"/>
        </w:rPr>
      </w:pPr>
      <w:r>
        <w:rPr>
          <w:noProof/>
          <w:sz w:val="24"/>
          <w:szCs w:val="24"/>
        </w:rPr>
        <w:t>Пример</w:t>
      </w:r>
      <w:r w:rsidRPr="00326A98">
        <w:rPr>
          <w:noProof/>
          <w:sz w:val="24"/>
          <w:szCs w:val="24"/>
          <w:lang w:val="en-US"/>
        </w:rPr>
        <w:t xml:space="preserve"> 1:</w:t>
      </w:r>
    </w:p>
    <w:p w:rsidR="00B25AAA" w:rsidRDefault="00B25AAA" w:rsidP="00326A98">
      <w:pPr>
        <w:pStyle w:val="a3"/>
        <w:ind w:left="1440"/>
        <w:rPr>
          <w:b/>
          <w:noProof/>
          <w:color w:val="E36C0A" w:themeColor="accent6" w:themeShade="BF"/>
          <w:sz w:val="24"/>
          <w:szCs w:val="24"/>
        </w:rPr>
      </w:pPr>
    </w:p>
    <w:p w:rsidR="00326A98" w:rsidRPr="00326A98" w:rsidRDefault="00326A98" w:rsidP="00326A98">
      <w:pPr>
        <w:pStyle w:val="a3"/>
        <w:ind w:left="1440"/>
        <w:rPr>
          <w:b/>
          <w:noProof/>
          <w:sz w:val="24"/>
          <w:szCs w:val="24"/>
          <w:lang w:val="en-US"/>
        </w:rPr>
      </w:pPr>
      <w:r w:rsidRPr="00326A98">
        <w:rPr>
          <w:b/>
          <w:noProof/>
          <w:color w:val="E36C0A" w:themeColor="accent6" w:themeShade="BF"/>
          <w:sz w:val="24"/>
          <w:szCs w:val="24"/>
          <w:lang w:val="en-US"/>
        </w:rPr>
        <w:t>function</w:t>
      </w:r>
      <w:r w:rsidRPr="00326A98">
        <w:rPr>
          <w:b/>
          <w:noProof/>
          <w:sz w:val="24"/>
          <w:szCs w:val="24"/>
          <w:lang w:val="en-US"/>
        </w:rPr>
        <w:t xml:space="preserve"> </w:t>
      </w:r>
      <w:r w:rsidRPr="0011698A">
        <w:rPr>
          <w:b/>
          <w:noProof/>
          <w:color w:val="7030A0"/>
          <w:sz w:val="24"/>
          <w:szCs w:val="24"/>
          <w:lang w:val="en-US"/>
        </w:rPr>
        <w:t>sum_balls</w:t>
      </w:r>
      <w:r w:rsidRPr="00326A98">
        <w:rPr>
          <w:b/>
          <w:noProof/>
          <w:sz w:val="24"/>
          <w:szCs w:val="24"/>
          <w:lang w:val="en-US"/>
        </w:rPr>
        <w:t>($num_of_balls){</w:t>
      </w:r>
    </w:p>
    <w:p w:rsidR="00326A98" w:rsidRPr="00326A98" w:rsidRDefault="00326A98" w:rsidP="00326A98">
      <w:pPr>
        <w:pStyle w:val="a3"/>
        <w:ind w:left="1440"/>
        <w:rPr>
          <w:b/>
          <w:noProof/>
          <w:sz w:val="24"/>
          <w:szCs w:val="24"/>
          <w:lang w:val="en-US"/>
        </w:rPr>
      </w:pPr>
      <w:r w:rsidRPr="00326A98">
        <w:rPr>
          <w:b/>
          <w:noProof/>
          <w:sz w:val="24"/>
          <w:szCs w:val="24"/>
          <w:lang w:val="en-US"/>
        </w:rPr>
        <w:t xml:space="preserve">       $summa = array_sum($num_of_balls);</w:t>
      </w:r>
    </w:p>
    <w:p w:rsidR="00326A98" w:rsidRPr="00326A98" w:rsidRDefault="00326A98" w:rsidP="00326A98">
      <w:pPr>
        <w:pStyle w:val="a3"/>
        <w:ind w:left="1440"/>
        <w:rPr>
          <w:b/>
          <w:noProof/>
          <w:sz w:val="24"/>
          <w:szCs w:val="24"/>
          <w:lang w:val="en-US"/>
        </w:rPr>
      </w:pPr>
      <w:r w:rsidRPr="00326A98">
        <w:rPr>
          <w:b/>
          <w:noProof/>
          <w:sz w:val="24"/>
          <w:szCs w:val="24"/>
          <w:lang w:val="en-US"/>
        </w:rPr>
        <w:t xml:space="preserve">        </w:t>
      </w:r>
      <w:r w:rsidRPr="00326A98">
        <w:rPr>
          <w:b/>
          <w:noProof/>
          <w:color w:val="FF0000"/>
          <w:sz w:val="24"/>
          <w:szCs w:val="24"/>
          <w:lang w:val="en-US"/>
        </w:rPr>
        <w:t>return</w:t>
      </w:r>
      <w:r w:rsidRPr="00326A98">
        <w:rPr>
          <w:b/>
          <w:noProof/>
          <w:sz w:val="24"/>
          <w:szCs w:val="24"/>
          <w:lang w:val="en-US"/>
        </w:rPr>
        <w:t xml:space="preserve"> $summa;</w:t>
      </w:r>
    </w:p>
    <w:p w:rsidR="00326A98" w:rsidRPr="00326A98" w:rsidRDefault="00326A98" w:rsidP="00326A98">
      <w:pPr>
        <w:pStyle w:val="a3"/>
        <w:ind w:left="1440"/>
        <w:rPr>
          <w:b/>
          <w:noProof/>
          <w:sz w:val="24"/>
          <w:szCs w:val="24"/>
          <w:lang w:val="en-US"/>
        </w:rPr>
      </w:pPr>
      <w:r w:rsidRPr="00326A98">
        <w:rPr>
          <w:b/>
          <w:noProof/>
          <w:sz w:val="24"/>
          <w:szCs w:val="24"/>
          <w:lang w:val="en-US"/>
        </w:rPr>
        <w:t xml:space="preserve">       }</w:t>
      </w:r>
    </w:p>
    <w:p w:rsidR="00326A98" w:rsidRPr="00326A98" w:rsidRDefault="00326A98" w:rsidP="00326A98">
      <w:pPr>
        <w:pStyle w:val="a3"/>
        <w:ind w:left="1440"/>
        <w:rPr>
          <w:b/>
          <w:noProof/>
          <w:sz w:val="24"/>
          <w:szCs w:val="24"/>
          <w:lang w:val="en-US"/>
        </w:rPr>
      </w:pPr>
      <w:r w:rsidRPr="00326A98">
        <w:rPr>
          <w:b/>
          <w:noProof/>
          <w:sz w:val="24"/>
          <w:szCs w:val="24"/>
          <w:lang w:val="en-US"/>
        </w:rPr>
        <w:t>$b = array(2,4,10);</w:t>
      </w:r>
    </w:p>
    <w:p w:rsidR="00326A98" w:rsidRPr="00326A98" w:rsidRDefault="00326A98" w:rsidP="00326A98">
      <w:pPr>
        <w:pStyle w:val="a3"/>
        <w:ind w:left="1440"/>
        <w:rPr>
          <w:b/>
          <w:noProof/>
          <w:sz w:val="24"/>
          <w:szCs w:val="24"/>
          <w:lang w:val="en-US"/>
        </w:rPr>
      </w:pPr>
      <w:r w:rsidRPr="00326A98">
        <w:rPr>
          <w:b/>
          <w:noProof/>
          <w:sz w:val="24"/>
          <w:szCs w:val="24"/>
          <w:lang w:val="en-US"/>
        </w:rPr>
        <w:t>echo sum_balls($b);</w:t>
      </w:r>
    </w:p>
    <w:p w:rsidR="00326A98" w:rsidRDefault="00326A98" w:rsidP="00326A98">
      <w:pPr>
        <w:pStyle w:val="a3"/>
        <w:ind w:left="1440"/>
        <w:rPr>
          <w:noProof/>
          <w:sz w:val="24"/>
          <w:szCs w:val="24"/>
        </w:rPr>
      </w:pPr>
    </w:p>
    <w:p w:rsidR="00326A98" w:rsidRPr="00B25AAA" w:rsidRDefault="00326A98" w:rsidP="00326A98">
      <w:pPr>
        <w:pStyle w:val="a3"/>
        <w:ind w:left="1440"/>
        <w:rPr>
          <w:noProof/>
          <w:sz w:val="24"/>
          <w:szCs w:val="24"/>
        </w:rPr>
      </w:pPr>
      <w:r w:rsidRPr="00B25AAA">
        <w:rPr>
          <w:noProof/>
          <w:sz w:val="24"/>
          <w:szCs w:val="24"/>
        </w:rPr>
        <w:t>Выведет: 16</w:t>
      </w:r>
    </w:p>
    <w:p w:rsidR="00326A98" w:rsidRDefault="00326A98" w:rsidP="00326A98">
      <w:pPr>
        <w:pStyle w:val="a3"/>
        <w:ind w:left="1440"/>
        <w:rPr>
          <w:noProof/>
          <w:sz w:val="24"/>
          <w:szCs w:val="24"/>
        </w:rPr>
      </w:pPr>
    </w:p>
    <w:p w:rsidR="00326A98" w:rsidRPr="00326A98" w:rsidRDefault="00326A98" w:rsidP="00326A98">
      <w:pPr>
        <w:pStyle w:val="a3"/>
        <w:ind w:left="1440"/>
        <w:rPr>
          <w:b/>
          <w:noProof/>
          <w:color w:val="FF0000"/>
          <w:sz w:val="24"/>
          <w:szCs w:val="24"/>
        </w:rPr>
      </w:pPr>
      <w:r w:rsidRPr="00326A98">
        <w:rPr>
          <w:b/>
          <w:noProof/>
          <w:color w:val="FF0000"/>
          <w:sz w:val="24"/>
          <w:szCs w:val="24"/>
        </w:rPr>
        <w:t>Объяснение кода:</w:t>
      </w:r>
    </w:p>
    <w:p w:rsidR="00326A98" w:rsidRPr="003A382A" w:rsidRDefault="00326A98" w:rsidP="003A382A">
      <w:pPr>
        <w:pStyle w:val="a3"/>
        <w:ind w:left="1440"/>
        <w:rPr>
          <w:b/>
          <w:noProof/>
          <w:color w:val="000000" w:themeColor="text1"/>
          <w:sz w:val="24"/>
          <w:szCs w:val="24"/>
          <w:lang w:val="en-US"/>
        </w:rPr>
      </w:pPr>
      <w:r>
        <w:rPr>
          <w:noProof/>
          <w:sz w:val="24"/>
          <w:szCs w:val="24"/>
        </w:rPr>
        <w:t>Объявляем функцию</w:t>
      </w:r>
      <w:r w:rsidRPr="00326A98">
        <w:rPr>
          <w:noProof/>
          <w:sz w:val="24"/>
          <w:szCs w:val="24"/>
        </w:rPr>
        <w:t xml:space="preserve"> </w:t>
      </w:r>
      <w:r w:rsidRPr="00326A98">
        <w:rPr>
          <w:b/>
          <w:noProof/>
          <w:color w:val="E36C0A" w:themeColor="accent6" w:themeShade="BF"/>
          <w:sz w:val="24"/>
          <w:szCs w:val="24"/>
          <w:lang w:val="en-US"/>
        </w:rPr>
        <w:t>function</w:t>
      </w:r>
      <w:r w:rsidRPr="00326A98">
        <w:rPr>
          <w:noProof/>
          <w:sz w:val="24"/>
          <w:szCs w:val="24"/>
        </w:rPr>
        <w:t xml:space="preserve"> </w:t>
      </w:r>
      <w:r>
        <w:rPr>
          <w:noProof/>
          <w:sz w:val="24"/>
          <w:szCs w:val="24"/>
        </w:rPr>
        <w:t xml:space="preserve">под названием </w:t>
      </w:r>
      <w:r w:rsidRPr="0011698A">
        <w:rPr>
          <w:b/>
          <w:noProof/>
          <w:color w:val="7030A0"/>
          <w:sz w:val="24"/>
          <w:szCs w:val="24"/>
          <w:lang w:val="en-US"/>
        </w:rPr>
        <w:t>sum</w:t>
      </w:r>
      <w:r w:rsidRPr="0011698A">
        <w:rPr>
          <w:b/>
          <w:noProof/>
          <w:color w:val="7030A0"/>
          <w:sz w:val="24"/>
          <w:szCs w:val="24"/>
        </w:rPr>
        <w:t>_</w:t>
      </w:r>
      <w:r w:rsidRPr="0011698A">
        <w:rPr>
          <w:b/>
          <w:noProof/>
          <w:color w:val="7030A0"/>
          <w:sz w:val="24"/>
          <w:szCs w:val="24"/>
          <w:lang w:val="en-US"/>
        </w:rPr>
        <w:t>balls</w:t>
      </w:r>
      <w:r w:rsidRPr="0011698A">
        <w:rPr>
          <w:b/>
          <w:noProof/>
          <w:color w:val="7030A0"/>
          <w:sz w:val="24"/>
          <w:szCs w:val="24"/>
        </w:rPr>
        <w:t xml:space="preserve"> </w:t>
      </w:r>
      <w:r w:rsidRPr="00326A98">
        <w:rPr>
          <w:b/>
          <w:noProof/>
          <w:color w:val="000000" w:themeColor="text1"/>
          <w:sz w:val="24"/>
          <w:szCs w:val="24"/>
        </w:rPr>
        <w:t>(</w:t>
      </w:r>
      <w:r>
        <w:rPr>
          <w:noProof/>
          <w:color w:val="000000" w:themeColor="text1"/>
          <w:sz w:val="24"/>
          <w:szCs w:val="24"/>
        </w:rPr>
        <w:t xml:space="preserve">внутри </w:t>
      </w:r>
      <w:r w:rsidRPr="00326A98">
        <w:rPr>
          <w:noProof/>
          <w:color w:val="000000" w:themeColor="text1"/>
          <w:sz w:val="24"/>
          <w:szCs w:val="24"/>
        </w:rPr>
        <w:t>пишем переменную</w:t>
      </w:r>
      <w:r w:rsidR="00D5505A">
        <w:rPr>
          <w:noProof/>
          <w:color w:val="000000" w:themeColor="text1"/>
          <w:sz w:val="24"/>
          <w:szCs w:val="24"/>
        </w:rPr>
        <w:t xml:space="preserve"> функции</w:t>
      </w:r>
      <w:r>
        <w:rPr>
          <w:b/>
          <w:noProof/>
          <w:color w:val="000000" w:themeColor="text1"/>
          <w:sz w:val="24"/>
          <w:szCs w:val="24"/>
        </w:rPr>
        <w:t xml:space="preserve"> </w:t>
      </w:r>
      <w:r w:rsidRPr="003A382A">
        <w:rPr>
          <w:b/>
          <w:noProof/>
          <w:color w:val="000000" w:themeColor="text1"/>
          <w:sz w:val="24"/>
          <w:szCs w:val="24"/>
        </w:rPr>
        <w:t>$</w:t>
      </w:r>
      <w:r w:rsidRPr="003A382A">
        <w:rPr>
          <w:b/>
          <w:noProof/>
          <w:color w:val="000000" w:themeColor="text1"/>
          <w:sz w:val="24"/>
          <w:szCs w:val="24"/>
          <w:lang w:val="en-US"/>
        </w:rPr>
        <w:t>num</w:t>
      </w:r>
      <w:r w:rsidRPr="003A382A">
        <w:rPr>
          <w:b/>
          <w:noProof/>
          <w:color w:val="000000" w:themeColor="text1"/>
          <w:sz w:val="24"/>
          <w:szCs w:val="24"/>
        </w:rPr>
        <w:t>_</w:t>
      </w:r>
      <w:r w:rsidR="00010711" w:rsidRPr="003A382A">
        <w:rPr>
          <w:b/>
          <w:noProof/>
          <w:color w:val="000000" w:themeColor="text1"/>
          <w:sz w:val="24"/>
          <w:szCs w:val="24"/>
          <w:lang w:val="en-US"/>
        </w:rPr>
        <w:t>of_</w:t>
      </w:r>
      <w:r w:rsidRPr="003A382A">
        <w:rPr>
          <w:b/>
          <w:noProof/>
          <w:color w:val="000000" w:themeColor="text1"/>
          <w:sz w:val="24"/>
          <w:szCs w:val="24"/>
          <w:lang w:val="en-US"/>
        </w:rPr>
        <w:t>balls</w:t>
      </w:r>
      <w:r w:rsidR="00FD3516" w:rsidRPr="003A382A">
        <w:rPr>
          <w:noProof/>
          <w:color w:val="000000" w:themeColor="text1"/>
          <w:sz w:val="24"/>
          <w:szCs w:val="24"/>
        </w:rPr>
        <w:t>, к</w:t>
      </w:r>
      <w:r w:rsidR="00010711" w:rsidRPr="003A382A">
        <w:rPr>
          <w:noProof/>
          <w:color w:val="000000" w:themeColor="text1"/>
          <w:sz w:val="24"/>
          <w:szCs w:val="24"/>
        </w:rPr>
        <w:t>оторая являет</w:t>
      </w:r>
      <w:r w:rsidR="00FD3516" w:rsidRPr="003A382A">
        <w:rPr>
          <w:noProof/>
          <w:color w:val="000000" w:themeColor="text1"/>
          <w:sz w:val="24"/>
          <w:szCs w:val="24"/>
        </w:rPr>
        <w:t>ся входящим параметром</w:t>
      </w:r>
      <w:r w:rsidR="003A382A">
        <w:rPr>
          <w:noProof/>
          <w:color w:val="000000" w:themeColor="text1"/>
          <w:sz w:val="24"/>
          <w:szCs w:val="24"/>
        </w:rPr>
        <w:t>. Т</w:t>
      </w:r>
      <w:r w:rsidR="00672DB2" w:rsidRPr="003A382A">
        <w:rPr>
          <w:noProof/>
          <w:color w:val="000000" w:themeColor="text1"/>
          <w:sz w:val="24"/>
          <w:szCs w:val="24"/>
        </w:rPr>
        <w:t>оесть</w:t>
      </w:r>
      <w:r w:rsidR="00B25AAA">
        <w:rPr>
          <w:noProof/>
          <w:color w:val="000000" w:themeColor="text1"/>
          <w:sz w:val="24"/>
          <w:szCs w:val="24"/>
        </w:rPr>
        <w:t>,</w:t>
      </w:r>
      <w:r w:rsidR="00672DB2" w:rsidRPr="003A382A">
        <w:rPr>
          <w:noProof/>
          <w:color w:val="000000" w:themeColor="text1"/>
          <w:sz w:val="24"/>
          <w:szCs w:val="24"/>
        </w:rPr>
        <w:t xml:space="preserve"> при д</w:t>
      </w:r>
      <w:r w:rsidR="00C625AC">
        <w:rPr>
          <w:noProof/>
          <w:color w:val="000000" w:themeColor="text1"/>
          <w:sz w:val="24"/>
          <w:szCs w:val="24"/>
        </w:rPr>
        <w:t xml:space="preserve">ебаге после </w:t>
      </w:r>
      <w:r w:rsidR="003A382A">
        <w:rPr>
          <w:noProof/>
          <w:color w:val="000000" w:themeColor="text1"/>
          <w:sz w:val="24"/>
          <w:szCs w:val="24"/>
        </w:rPr>
        <w:t>вызова</w:t>
      </w:r>
      <w:r w:rsidR="00C625AC">
        <w:rPr>
          <w:noProof/>
          <w:color w:val="000000" w:themeColor="text1"/>
          <w:sz w:val="24"/>
          <w:szCs w:val="24"/>
        </w:rPr>
        <w:t xml:space="preserve"> функции</w:t>
      </w:r>
      <w:r w:rsidR="00B25AAA">
        <w:rPr>
          <w:noProof/>
          <w:color w:val="000000" w:themeColor="text1"/>
          <w:sz w:val="24"/>
          <w:szCs w:val="24"/>
        </w:rPr>
        <w:t xml:space="preserve"> </w:t>
      </w:r>
      <w:r w:rsidR="00B25AAA">
        <w:rPr>
          <w:noProof/>
          <w:color w:val="000000" w:themeColor="text1"/>
          <w:sz w:val="24"/>
          <w:szCs w:val="24"/>
          <w:lang w:val="en-US"/>
        </w:rPr>
        <w:t>sum_balls</w:t>
      </w:r>
      <w:r w:rsidR="00C625AC">
        <w:rPr>
          <w:noProof/>
          <w:color w:val="000000" w:themeColor="text1"/>
          <w:sz w:val="24"/>
          <w:szCs w:val="24"/>
        </w:rPr>
        <w:t>,</w:t>
      </w:r>
      <w:r w:rsidR="003A382A">
        <w:rPr>
          <w:noProof/>
          <w:color w:val="000000" w:themeColor="text1"/>
          <w:sz w:val="24"/>
          <w:szCs w:val="24"/>
        </w:rPr>
        <w:t xml:space="preserve"> </w:t>
      </w:r>
      <w:r w:rsidR="00B25AAA">
        <w:rPr>
          <w:noProof/>
          <w:color w:val="000000" w:themeColor="text1"/>
          <w:sz w:val="24"/>
          <w:szCs w:val="24"/>
        </w:rPr>
        <w:t>входящий параметр</w:t>
      </w:r>
      <w:r w:rsidR="00672DB2" w:rsidRPr="003A382A">
        <w:rPr>
          <w:noProof/>
          <w:color w:val="000000" w:themeColor="text1"/>
          <w:sz w:val="24"/>
          <w:szCs w:val="24"/>
        </w:rPr>
        <w:t xml:space="preserve"> $num_balls </w:t>
      </w:r>
      <w:r w:rsidR="00C625AC">
        <w:rPr>
          <w:noProof/>
          <w:color w:val="000000" w:themeColor="text1"/>
          <w:sz w:val="24"/>
          <w:szCs w:val="24"/>
        </w:rPr>
        <w:t>будет иметь</w:t>
      </w:r>
      <w:r w:rsidR="003A382A">
        <w:rPr>
          <w:noProof/>
          <w:color w:val="000000" w:themeColor="text1"/>
          <w:sz w:val="24"/>
          <w:szCs w:val="24"/>
        </w:rPr>
        <w:t xml:space="preserve"> значение</w:t>
      </w:r>
      <w:r w:rsidR="00B25AAA">
        <w:rPr>
          <w:noProof/>
          <w:color w:val="000000" w:themeColor="text1"/>
          <w:sz w:val="24"/>
          <w:szCs w:val="24"/>
        </w:rPr>
        <w:t xml:space="preserve"> </w:t>
      </w:r>
      <w:r w:rsidR="00C625AC">
        <w:rPr>
          <w:noProof/>
          <w:color w:val="000000" w:themeColor="text1"/>
          <w:sz w:val="24"/>
          <w:szCs w:val="24"/>
        </w:rPr>
        <w:t>равное тому, которое</w:t>
      </w:r>
      <w:r w:rsidR="003A382A">
        <w:rPr>
          <w:noProof/>
          <w:color w:val="000000" w:themeColor="text1"/>
          <w:sz w:val="24"/>
          <w:szCs w:val="24"/>
        </w:rPr>
        <w:t xml:space="preserve"> м</w:t>
      </w:r>
      <w:r w:rsidR="00672DB2" w:rsidRPr="003A382A">
        <w:rPr>
          <w:noProof/>
          <w:color w:val="000000" w:themeColor="text1"/>
          <w:sz w:val="24"/>
          <w:szCs w:val="24"/>
        </w:rPr>
        <w:t>ы передал</w:t>
      </w:r>
      <w:r w:rsidR="003A382A">
        <w:rPr>
          <w:noProof/>
          <w:color w:val="000000" w:themeColor="text1"/>
          <w:sz w:val="24"/>
          <w:szCs w:val="24"/>
        </w:rPr>
        <w:t>и</w:t>
      </w:r>
      <w:r w:rsidR="00B25AAA">
        <w:rPr>
          <w:noProof/>
          <w:color w:val="000000" w:themeColor="text1"/>
          <w:sz w:val="24"/>
          <w:szCs w:val="24"/>
        </w:rPr>
        <w:t xml:space="preserve"> при вызове функции sum_balls( $</w:t>
      </w:r>
      <w:r w:rsidR="00B25AAA">
        <w:rPr>
          <w:noProof/>
          <w:color w:val="000000" w:themeColor="text1"/>
          <w:sz w:val="24"/>
          <w:szCs w:val="24"/>
          <w:lang w:val="en-US"/>
        </w:rPr>
        <w:t>b</w:t>
      </w:r>
      <w:r w:rsidR="00672DB2" w:rsidRPr="003A382A">
        <w:rPr>
          <w:noProof/>
          <w:color w:val="000000" w:themeColor="text1"/>
          <w:sz w:val="24"/>
          <w:szCs w:val="24"/>
        </w:rPr>
        <w:t xml:space="preserve"> )</w:t>
      </w:r>
      <w:r w:rsidRPr="003A382A">
        <w:rPr>
          <w:b/>
          <w:noProof/>
          <w:color w:val="000000" w:themeColor="text1"/>
          <w:sz w:val="24"/>
          <w:szCs w:val="24"/>
        </w:rPr>
        <w:t>){</w:t>
      </w:r>
    </w:p>
    <w:p w:rsidR="003A382A" w:rsidRDefault="00326A98" w:rsidP="00326A98">
      <w:pPr>
        <w:pStyle w:val="a3"/>
        <w:ind w:left="1440"/>
        <w:rPr>
          <w:noProof/>
          <w:color w:val="000000" w:themeColor="text1"/>
          <w:sz w:val="24"/>
          <w:szCs w:val="24"/>
          <w:lang w:val="en-US"/>
        </w:rPr>
      </w:pPr>
      <w:r>
        <w:rPr>
          <w:noProof/>
          <w:color w:val="000000" w:themeColor="text1"/>
          <w:sz w:val="24"/>
          <w:szCs w:val="24"/>
        </w:rPr>
        <w:t>Пишем, ч</w:t>
      </w:r>
      <w:r w:rsidR="00010711">
        <w:rPr>
          <w:noProof/>
          <w:color w:val="000000" w:themeColor="text1"/>
          <w:sz w:val="24"/>
          <w:szCs w:val="24"/>
        </w:rPr>
        <w:t>то конкретно мы будем с переменной</w:t>
      </w:r>
      <w:r>
        <w:rPr>
          <w:noProof/>
          <w:color w:val="000000" w:themeColor="text1"/>
          <w:sz w:val="24"/>
          <w:szCs w:val="24"/>
        </w:rPr>
        <w:t xml:space="preserve"> делать </w:t>
      </w:r>
    </w:p>
    <w:p w:rsidR="00326A98" w:rsidRDefault="00326A98" w:rsidP="00326A98">
      <w:pPr>
        <w:pStyle w:val="a3"/>
        <w:ind w:left="1440"/>
        <w:rPr>
          <w:noProof/>
          <w:color w:val="000000" w:themeColor="text1"/>
          <w:sz w:val="24"/>
          <w:szCs w:val="24"/>
        </w:rPr>
      </w:pPr>
      <w:r w:rsidRPr="00326A98">
        <w:rPr>
          <w:b/>
          <w:noProof/>
          <w:sz w:val="24"/>
          <w:szCs w:val="24"/>
        </w:rPr>
        <w:t>$</w:t>
      </w:r>
      <w:r w:rsidRPr="00326A98">
        <w:rPr>
          <w:b/>
          <w:noProof/>
          <w:sz w:val="24"/>
          <w:szCs w:val="24"/>
          <w:lang w:val="en-US"/>
        </w:rPr>
        <w:t>summa</w:t>
      </w:r>
      <w:r w:rsidRPr="00326A98">
        <w:rPr>
          <w:b/>
          <w:noProof/>
          <w:sz w:val="24"/>
          <w:szCs w:val="24"/>
        </w:rPr>
        <w:t xml:space="preserve"> = </w:t>
      </w:r>
      <w:r w:rsidRPr="00326A98">
        <w:rPr>
          <w:b/>
          <w:noProof/>
          <w:sz w:val="24"/>
          <w:szCs w:val="24"/>
          <w:lang w:val="en-US"/>
        </w:rPr>
        <w:t>array</w:t>
      </w:r>
      <w:r w:rsidRPr="00326A98">
        <w:rPr>
          <w:b/>
          <w:noProof/>
          <w:sz w:val="24"/>
          <w:szCs w:val="24"/>
        </w:rPr>
        <w:t>_</w:t>
      </w:r>
      <w:r w:rsidRPr="00326A98">
        <w:rPr>
          <w:b/>
          <w:noProof/>
          <w:sz w:val="24"/>
          <w:szCs w:val="24"/>
          <w:lang w:val="en-US"/>
        </w:rPr>
        <w:t>sum</w:t>
      </w:r>
      <w:r w:rsidRPr="00326A98">
        <w:rPr>
          <w:b/>
          <w:noProof/>
          <w:sz w:val="24"/>
          <w:szCs w:val="24"/>
        </w:rPr>
        <w:t>($</w:t>
      </w:r>
      <w:r w:rsidRPr="00326A98">
        <w:rPr>
          <w:b/>
          <w:noProof/>
          <w:sz w:val="24"/>
          <w:szCs w:val="24"/>
          <w:lang w:val="en-US"/>
        </w:rPr>
        <w:t>num</w:t>
      </w:r>
      <w:r w:rsidRPr="00326A98">
        <w:rPr>
          <w:b/>
          <w:noProof/>
          <w:sz w:val="24"/>
          <w:szCs w:val="24"/>
        </w:rPr>
        <w:t>_</w:t>
      </w:r>
      <w:r w:rsidRPr="00326A98">
        <w:rPr>
          <w:b/>
          <w:noProof/>
          <w:sz w:val="24"/>
          <w:szCs w:val="24"/>
          <w:lang w:val="en-US"/>
        </w:rPr>
        <w:t>of</w:t>
      </w:r>
      <w:r w:rsidRPr="00326A98">
        <w:rPr>
          <w:b/>
          <w:noProof/>
          <w:sz w:val="24"/>
          <w:szCs w:val="24"/>
        </w:rPr>
        <w:t>_</w:t>
      </w:r>
      <w:r w:rsidRPr="00326A98">
        <w:rPr>
          <w:b/>
          <w:noProof/>
          <w:sz w:val="24"/>
          <w:szCs w:val="24"/>
          <w:lang w:val="en-US"/>
        </w:rPr>
        <w:t>balls</w:t>
      </w:r>
      <w:r w:rsidRPr="00326A98">
        <w:rPr>
          <w:b/>
          <w:noProof/>
          <w:sz w:val="24"/>
          <w:szCs w:val="24"/>
        </w:rPr>
        <w:t>);</w:t>
      </w:r>
      <w:r>
        <w:rPr>
          <w:noProof/>
          <w:color w:val="000000" w:themeColor="text1"/>
          <w:sz w:val="24"/>
          <w:szCs w:val="24"/>
        </w:rPr>
        <w:t xml:space="preserve"> </w:t>
      </w:r>
    </w:p>
    <w:p w:rsidR="00326A98" w:rsidRDefault="0060173A" w:rsidP="00326A98">
      <w:pPr>
        <w:pStyle w:val="a3"/>
        <w:ind w:left="1440"/>
        <w:rPr>
          <w:noProof/>
          <w:color w:val="000000" w:themeColor="text1"/>
          <w:sz w:val="24"/>
          <w:szCs w:val="24"/>
        </w:rPr>
      </w:pPr>
      <w:r>
        <w:rPr>
          <w:noProof/>
          <w:sz w:val="24"/>
          <w:szCs w:val="24"/>
        </w:rPr>
        <w:t>П</w:t>
      </w:r>
      <w:r w:rsidRPr="0060173A">
        <w:rPr>
          <w:noProof/>
          <w:sz w:val="24"/>
          <w:szCs w:val="24"/>
        </w:rPr>
        <w:t xml:space="preserve">осле команды </w:t>
      </w:r>
      <w:r w:rsidRPr="0060173A">
        <w:rPr>
          <w:noProof/>
          <w:sz w:val="24"/>
          <w:szCs w:val="24"/>
          <w:lang w:val="en-US"/>
        </w:rPr>
        <w:t>return</w:t>
      </w:r>
      <w:r w:rsidR="003A382A">
        <w:rPr>
          <w:noProof/>
          <w:color w:val="000000" w:themeColor="text1"/>
          <w:sz w:val="24"/>
          <w:szCs w:val="24"/>
        </w:rPr>
        <w:t xml:space="preserve"> функция возвращает</w:t>
      </w:r>
      <w:r w:rsidR="006D604D">
        <w:rPr>
          <w:noProof/>
          <w:color w:val="000000" w:themeColor="text1"/>
          <w:sz w:val="24"/>
          <w:szCs w:val="24"/>
        </w:rPr>
        <w:t xml:space="preserve"> то, что мы в ней насчитали</w:t>
      </w:r>
      <w:r w:rsidR="00460B4D">
        <w:rPr>
          <w:noProof/>
          <w:color w:val="000000" w:themeColor="text1"/>
          <w:sz w:val="24"/>
          <w:szCs w:val="24"/>
        </w:rPr>
        <w:t xml:space="preserve">. </w:t>
      </w:r>
      <w:r w:rsidR="003A382A">
        <w:rPr>
          <w:noProof/>
          <w:color w:val="000000" w:themeColor="text1"/>
          <w:sz w:val="24"/>
          <w:szCs w:val="24"/>
        </w:rPr>
        <w:t xml:space="preserve">Это значение будет зависить от входящего параметра </w:t>
      </w:r>
      <w:r w:rsidR="003A382A">
        <w:rPr>
          <w:noProof/>
          <w:color w:val="000000" w:themeColor="text1"/>
          <w:sz w:val="24"/>
          <w:szCs w:val="24"/>
          <w:lang w:val="en-US"/>
        </w:rPr>
        <w:t>$num_of_balls</w:t>
      </w:r>
      <w:r w:rsidR="006D604D">
        <w:rPr>
          <w:noProof/>
          <w:color w:val="000000" w:themeColor="text1"/>
          <w:sz w:val="24"/>
          <w:szCs w:val="24"/>
        </w:rPr>
        <w:br/>
      </w:r>
      <w:r w:rsidR="006D604D" w:rsidRPr="00326A98">
        <w:rPr>
          <w:b/>
          <w:noProof/>
          <w:color w:val="FF0000"/>
          <w:sz w:val="24"/>
          <w:szCs w:val="24"/>
          <w:lang w:val="en-US"/>
        </w:rPr>
        <w:t>return</w:t>
      </w:r>
      <w:r w:rsidR="006D604D" w:rsidRPr="00460B4D">
        <w:rPr>
          <w:b/>
          <w:noProof/>
          <w:sz w:val="24"/>
          <w:szCs w:val="24"/>
        </w:rPr>
        <w:t xml:space="preserve"> $</w:t>
      </w:r>
      <w:r w:rsidR="006D604D" w:rsidRPr="00326A98">
        <w:rPr>
          <w:b/>
          <w:noProof/>
          <w:sz w:val="24"/>
          <w:szCs w:val="24"/>
          <w:lang w:val="en-US"/>
        </w:rPr>
        <w:t>summa</w:t>
      </w:r>
      <w:r w:rsidR="006D604D" w:rsidRPr="00460B4D">
        <w:rPr>
          <w:b/>
          <w:noProof/>
          <w:sz w:val="24"/>
          <w:szCs w:val="24"/>
        </w:rPr>
        <w:t>;</w:t>
      </w:r>
    </w:p>
    <w:p w:rsidR="00326A98" w:rsidRDefault="00326A98" w:rsidP="00326A98">
      <w:pPr>
        <w:pStyle w:val="a3"/>
        <w:ind w:left="1440"/>
        <w:rPr>
          <w:b/>
          <w:noProof/>
          <w:color w:val="000000" w:themeColor="text1"/>
          <w:sz w:val="24"/>
          <w:szCs w:val="24"/>
        </w:rPr>
      </w:pPr>
      <w:r w:rsidRPr="00326A98">
        <w:rPr>
          <w:b/>
          <w:noProof/>
          <w:color w:val="000000" w:themeColor="text1"/>
          <w:sz w:val="24"/>
          <w:szCs w:val="24"/>
        </w:rPr>
        <w:t>}</w:t>
      </w:r>
    </w:p>
    <w:p w:rsidR="0011698A" w:rsidRDefault="0011698A" w:rsidP="00326A98">
      <w:pPr>
        <w:pStyle w:val="a3"/>
        <w:ind w:left="1440"/>
        <w:rPr>
          <w:b/>
          <w:noProof/>
          <w:color w:val="000000" w:themeColor="text1"/>
          <w:sz w:val="24"/>
          <w:szCs w:val="24"/>
        </w:rPr>
      </w:pPr>
    </w:p>
    <w:p w:rsidR="0011698A" w:rsidRDefault="0011698A" w:rsidP="00326A98">
      <w:pPr>
        <w:pStyle w:val="a3"/>
        <w:ind w:left="1440"/>
        <w:rPr>
          <w:noProof/>
          <w:color w:val="000000" w:themeColor="text1"/>
          <w:sz w:val="24"/>
          <w:szCs w:val="24"/>
        </w:rPr>
      </w:pPr>
      <w:r w:rsidRPr="0011698A">
        <w:rPr>
          <w:noProof/>
          <w:color w:val="000000" w:themeColor="text1"/>
          <w:sz w:val="24"/>
          <w:szCs w:val="24"/>
        </w:rPr>
        <w:lastRenderedPageBreak/>
        <w:t xml:space="preserve">В нашу функцию вкладываем значения массива, </w:t>
      </w:r>
      <w:r w:rsidR="00B25AAA">
        <w:rPr>
          <w:noProof/>
          <w:color w:val="000000" w:themeColor="text1"/>
          <w:sz w:val="24"/>
          <w:szCs w:val="24"/>
        </w:rPr>
        <w:t>сумма которых</w:t>
      </w:r>
      <w:r w:rsidRPr="0011698A">
        <w:rPr>
          <w:noProof/>
          <w:color w:val="000000" w:themeColor="text1"/>
          <w:sz w:val="24"/>
          <w:szCs w:val="24"/>
        </w:rPr>
        <w:t xml:space="preserve"> б</w:t>
      </w:r>
      <w:r w:rsidR="00B25AAA">
        <w:rPr>
          <w:noProof/>
          <w:color w:val="000000" w:themeColor="text1"/>
          <w:sz w:val="24"/>
          <w:szCs w:val="24"/>
        </w:rPr>
        <w:t>удет посчитана</w:t>
      </w:r>
      <w:r w:rsidRPr="0011698A">
        <w:rPr>
          <w:noProof/>
          <w:color w:val="000000" w:themeColor="text1"/>
          <w:sz w:val="24"/>
          <w:szCs w:val="24"/>
        </w:rPr>
        <w:t xml:space="preserve"> кодом, который вложен у нее внутри</w:t>
      </w:r>
      <w:r w:rsidRPr="00C625AC">
        <w:rPr>
          <w:noProof/>
          <w:color w:val="000000" w:themeColor="text1"/>
          <w:sz w:val="24"/>
          <w:szCs w:val="24"/>
        </w:rPr>
        <w:t xml:space="preserve">. </w:t>
      </w:r>
      <w:r w:rsidR="00672DB2" w:rsidRPr="00C625AC">
        <w:rPr>
          <w:noProof/>
          <w:color w:val="000000" w:themeColor="text1"/>
          <w:sz w:val="24"/>
          <w:szCs w:val="24"/>
        </w:rPr>
        <w:t xml:space="preserve"> $num_balls</w:t>
      </w:r>
      <w:r w:rsidR="00672DB2" w:rsidRPr="00672DB2">
        <w:rPr>
          <w:noProof/>
          <w:color w:val="000000" w:themeColor="text1"/>
          <w:sz w:val="24"/>
          <w:szCs w:val="24"/>
        </w:rPr>
        <w:t xml:space="preserve"> - это входящий па</w:t>
      </w:r>
      <w:r w:rsidR="003A382A">
        <w:rPr>
          <w:noProof/>
          <w:color w:val="000000" w:themeColor="text1"/>
          <w:sz w:val="24"/>
          <w:szCs w:val="24"/>
        </w:rPr>
        <w:t>раметр ( переменная ) фу</w:t>
      </w:r>
      <w:r w:rsidR="00192BE9">
        <w:rPr>
          <w:noProof/>
          <w:color w:val="000000" w:themeColor="text1"/>
          <w:sz w:val="24"/>
          <w:szCs w:val="24"/>
        </w:rPr>
        <w:t>нкции. В функцию запихиваем</w:t>
      </w:r>
      <w:r w:rsidR="00672DB2" w:rsidRPr="00672DB2">
        <w:rPr>
          <w:noProof/>
          <w:color w:val="000000" w:themeColor="text1"/>
          <w:sz w:val="24"/>
          <w:szCs w:val="24"/>
        </w:rPr>
        <w:t xml:space="preserve"> св</w:t>
      </w:r>
      <w:r w:rsidR="003A382A">
        <w:rPr>
          <w:noProof/>
          <w:color w:val="000000" w:themeColor="text1"/>
          <w:sz w:val="24"/>
          <w:szCs w:val="24"/>
        </w:rPr>
        <w:t>ой массив неявно когда вызываем</w:t>
      </w:r>
      <w:r w:rsidR="00672DB2" w:rsidRPr="00672DB2">
        <w:rPr>
          <w:noProof/>
          <w:color w:val="000000" w:themeColor="text1"/>
          <w:sz w:val="24"/>
          <w:szCs w:val="24"/>
        </w:rPr>
        <w:t xml:space="preserve"> функцию </w:t>
      </w:r>
      <w:r w:rsidR="00672DB2" w:rsidRPr="00152DC4">
        <w:rPr>
          <w:b/>
          <w:noProof/>
          <w:color w:val="7030A0"/>
          <w:sz w:val="24"/>
          <w:szCs w:val="24"/>
        </w:rPr>
        <w:t>sum_balls</w:t>
      </w:r>
      <w:r w:rsidR="00672DB2" w:rsidRPr="00C625AC">
        <w:rPr>
          <w:noProof/>
          <w:sz w:val="24"/>
          <w:szCs w:val="24"/>
        </w:rPr>
        <w:t>( $b );</w:t>
      </w:r>
    </w:p>
    <w:p w:rsidR="0011698A" w:rsidRDefault="0011698A" w:rsidP="00326A98">
      <w:pPr>
        <w:pStyle w:val="a3"/>
        <w:ind w:left="1440"/>
        <w:rPr>
          <w:noProof/>
          <w:color w:val="000000" w:themeColor="text1"/>
          <w:sz w:val="24"/>
          <w:szCs w:val="24"/>
        </w:rPr>
      </w:pPr>
    </w:p>
    <w:p w:rsidR="0011698A" w:rsidRPr="00326A98" w:rsidRDefault="0011698A" w:rsidP="0011698A">
      <w:pPr>
        <w:pStyle w:val="a3"/>
        <w:ind w:left="1440"/>
        <w:rPr>
          <w:b/>
          <w:noProof/>
          <w:sz w:val="24"/>
          <w:szCs w:val="24"/>
          <w:lang w:val="en-US"/>
        </w:rPr>
      </w:pPr>
      <w:r w:rsidRPr="00326A98">
        <w:rPr>
          <w:b/>
          <w:noProof/>
          <w:sz w:val="24"/>
          <w:szCs w:val="24"/>
          <w:lang w:val="en-US"/>
        </w:rPr>
        <w:t>$b = array(2,4,10);</w:t>
      </w:r>
    </w:p>
    <w:p w:rsidR="00326A98" w:rsidRDefault="0011698A" w:rsidP="00192BE9">
      <w:pPr>
        <w:pStyle w:val="a3"/>
        <w:ind w:left="1440"/>
        <w:rPr>
          <w:b/>
          <w:noProof/>
          <w:sz w:val="24"/>
          <w:szCs w:val="24"/>
        </w:rPr>
      </w:pPr>
      <w:r w:rsidRPr="00326A98">
        <w:rPr>
          <w:b/>
          <w:noProof/>
          <w:sz w:val="24"/>
          <w:szCs w:val="24"/>
          <w:lang w:val="en-US"/>
        </w:rPr>
        <w:t xml:space="preserve">echo </w:t>
      </w:r>
      <w:r w:rsidRPr="005B48B2">
        <w:rPr>
          <w:b/>
          <w:noProof/>
          <w:color w:val="7030A0"/>
          <w:sz w:val="24"/>
          <w:szCs w:val="24"/>
          <w:lang w:val="en-US"/>
        </w:rPr>
        <w:t>sum_balls</w:t>
      </w:r>
      <w:r w:rsidRPr="00326A98">
        <w:rPr>
          <w:b/>
          <w:noProof/>
          <w:sz w:val="24"/>
          <w:szCs w:val="24"/>
          <w:lang w:val="en-US"/>
        </w:rPr>
        <w:t>($b);</w:t>
      </w:r>
    </w:p>
    <w:p w:rsidR="00192BE9" w:rsidRPr="00192BE9" w:rsidRDefault="00192BE9" w:rsidP="00192BE9">
      <w:pPr>
        <w:pStyle w:val="a3"/>
        <w:ind w:left="1440"/>
        <w:rPr>
          <w:b/>
          <w:noProof/>
          <w:sz w:val="24"/>
          <w:szCs w:val="24"/>
        </w:rPr>
      </w:pPr>
    </w:p>
    <w:p w:rsidR="00326A98" w:rsidRPr="00D441BA" w:rsidRDefault="00326A98" w:rsidP="00326A98">
      <w:pPr>
        <w:pStyle w:val="a3"/>
        <w:ind w:left="1440"/>
        <w:rPr>
          <w:b/>
          <w:noProof/>
          <w:color w:val="00B050"/>
          <w:sz w:val="24"/>
          <w:szCs w:val="24"/>
        </w:rPr>
      </w:pPr>
      <w:r w:rsidRPr="00D441BA">
        <w:rPr>
          <w:b/>
          <w:noProof/>
          <w:color w:val="00B050"/>
          <w:sz w:val="24"/>
          <w:szCs w:val="24"/>
        </w:rPr>
        <w:t>Пример 2:</w:t>
      </w:r>
    </w:p>
    <w:p w:rsidR="0091600D" w:rsidRPr="0091600D" w:rsidRDefault="0091600D" w:rsidP="0091600D">
      <w:pPr>
        <w:pStyle w:val="a3"/>
        <w:rPr>
          <w:b/>
          <w:noProof/>
          <w:color w:val="000000" w:themeColor="text1"/>
          <w:sz w:val="24"/>
          <w:szCs w:val="24"/>
          <w:lang w:val="en-US"/>
        </w:rPr>
      </w:pPr>
      <w:r w:rsidRPr="0091600D">
        <w:rPr>
          <w:b/>
          <w:noProof/>
          <w:color w:val="E36C0A" w:themeColor="accent6" w:themeShade="BF"/>
          <w:sz w:val="24"/>
          <w:szCs w:val="24"/>
          <w:lang w:val="en-US"/>
        </w:rPr>
        <w:t xml:space="preserve">function </w:t>
      </w:r>
      <w:r w:rsidRPr="0091600D">
        <w:rPr>
          <w:b/>
          <w:noProof/>
          <w:color w:val="7030A0"/>
          <w:sz w:val="24"/>
          <w:szCs w:val="24"/>
          <w:lang w:val="en-US"/>
        </w:rPr>
        <w:t>what_means_return</w:t>
      </w:r>
      <w:r w:rsidRPr="0091600D">
        <w:rPr>
          <w:b/>
          <w:noProof/>
          <w:color w:val="000000" w:themeColor="text1"/>
          <w:sz w:val="24"/>
          <w:szCs w:val="24"/>
          <w:lang w:val="en-US"/>
        </w:rPr>
        <w:t>($a4,$b4){</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if ($a4&gt;$b4){</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return $a4;</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}else{</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return $b4;</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              </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w:t>
      </w:r>
    </w:p>
    <w:p w:rsidR="0091600D" w:rsidRPr="0091600D"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w:t>
      </w:r>
      <w:r w:rsidRPr="0091600D">
        <w:rPr>
          <w:b/>
          <w:noProof/>
          <w:color w:val="E36C0A" w:themeColor="accent6" w:themeShade="BF"/>
          <w:sz w:val="24"/>
          <w:szCs w:val="24"/>
          <w:lang w:val="en-US"/>
        </w:rPr>
        <w:t xml:space="preserve">$what_means_return </w:t>
      </w:r>
      <w:r w:rsidRPr="0091600D">
        <w:rPr>
          <w:b/>
          <w:noProof/>
          <w:color w:val="000000" w:themeColor="text1"/>
          <w:sz w:val="24"/>
          <w:szCs w:val="24"/>
          <w:lang w:val="en-US"/>
        </w:rPr>
        <w:t xml:space="preserve">= </w:t>
      </w:r>
      <w:r w:rsidRPr="0091600D">
        <w:rPr>
          <w:b/>
          <w:noProof/>
          <w:color w:val="7030A0"/>
          <w:sz w:val="24"/>
          <w:szCs w:val="24"/>
          <w:lang w:val="en-US"/>
        </w:rPr>
        <w:t>what_means_return</w:t>
      </w:r>
      <w:r w:rsidRPr="0091600D">
        <w:rPr>
          <w:b/>
          <w:noProof/>
          <w:color w:val="000000" w:themeColor="text1"/>
          <w:sz w:val="24"/>
          <w:szCs w:val="24"/>
          <w:lang w:val="en-US"/>
        </w:rPr>
        <w:t>(68,113);</w:t>
      </w:r>
    </w:p>
    <w:p w:rsidR="00DA47FD" w:rsidRPr="00671633" w:rsidRDefault="0091600D" w:rsidP="0091600D">
      <w:pPr>
        <w:pStyle w:val="a3"/>
        <w:rPr>
          <w:b/>
          <w:noProof/>
          <w:color w:val="000000" w:themeColor="text1"/>
          <w:sz w:val="24"/>
          <w:szCs w:val="24"/>
          <w:lang w:val="en-US"/>
        </w:rPr>
      </w:pPr>
      <w:r w:rsidRPr="0091600D">
        <w:rPr>
          <w:b/>
          <w:noProof/>
          <w:color w:val="000000" w:themeColor="text1"/>
          <w:sz w:val="24"/>
          <w:szCs w:val="24"/>
          <w:lang w:val="en-US"/>
        </w:rPr>
        <w:t xml:space="preserve">          echo '&lt;br&gt;' . </w:t>
      </w:r>
      <w:r w:rsidRPr="0069780E">
        <w:rPr>
          <w:b/>
          <w:noProof/>
          <w:color w:val="E36C0A" w:themeColor="accent6" w:themeShade="BF"/>
          <w:sz w:val="24"/>
          <w:szCs w:val="24"/>
          <w:lang w:val="en-US"/>
        </w:rPr>
        <w:t>$what_means_return</w:t>
      </w:r>
      <w:r w:rsidRPr="0091600D">
        <w:rPr>
          <w:b/>
          <w:noProof/>
          <w:color w:val="000000" w:themeColor="text1"/>
          <w:sz w:val="24"/>
          <w:szCs w:val="24"/>
          <w:lang w:val="en-US"/>
        </w:rPr>
        <w:t>;</w:t>
      </w:r>
    </w:p>
    <w:p w:rsidR="00E52F65" w:rsidRDefault="00E52F65" w:rsidP="0091600D">
      <w:pPr>
        <w:pStyle w:val="a3"/>
        <w:rPr>
          <w:b/>
          <w:noProof/>
          <w:color w:val="000000" w:themeColor="text1"/>
          <w:sz w:val="24"/>
          <w:szCs w:val="24"/>
        </w:rPr>
      </w:pPr>
      <w:r>
        <w:rPr>
          <w:b/>
          <w:noProof/>
          <w:color w:val="000000" w:themeColor="text1"/>
          <w:sz w:val="24"/>
          <w:szCs w:val="24"/>
        </w:rPr>
        <w:t>Выведет: 113</w:t>
      </w:r>
    </w:p>
    <w:p w:rsidR="00D441BA" w:rsidRDefault="00D441BA" w:rsidP="0091600D">
      <w:pPr>
        <w:pStyle w:val="a3"/>
        <w:rPr>
          <w:b/>
          <w:noProof/>
          <w:color w:val="00B050"/>
          <w:sz w:val="24"/>
          <w:szCs w:val="24"/>
        </w:rPr>
      </w:pPr>
    </w:p>
    <w:p w:rsidR="00D441BA" w:rsidRPr="00D441BA" w:rsidRDefault="00D441BA" w:rsidP="0091600D">
      <w:pPr>
        <w:pStyle w:val="a3"/>
        <w:rPr>
          <w:b/>
          <w:noProof/>
          <w:color w:val="00B050"/>
          <w:sz w:val="24"/>
          <w:szCs w:val="24"/>
        </w:rPr>
      </w:pPr>
      <w:r w:rsidRPr="00D441BA">
        <w:rPr>
          <w:b/>
          <w:noProof/>
          <w:color w:val="00B050"/>
          <w:sz w:val="24"/>
          <w:szCs w:val="24"/>
        </w:rPr>
        <w:t>Пример 3:</w:t>
      </w:r>
    </w:p>
    <w:p w:rsidR="00D441BA" w:rsidRPr="00D441BA" w:rsidRDefault="00D441BA" w:rsidP="00D441BA">
      <w:pPr>
        <w:pStyle w:val="a3"/>
        <w:rPr>
          <w:b/>
          <w:noProof/>
          <w:color w:val="000000" w:themeColor="text1"/>
          <w:sz w:val="24"/>
          <w:szCs w:val="24"/>
          <w:lang w:val="en-US"/>
        </w:rPr>
      </w:pPr>
      <w:r w:rsidRPr="00D441BA">
        <w:rPr>
          <w:b/>
          <w:noProof/>
          <w:color w:val="E36C0A" w:themeColor="accent6" w:themeShade="BF"/>
          <w:sz w:val="24"/>
          <w:szCs w:val="24"/>
          <w:lang w:val="en-US"/>
        </w:rPr>
        <w:t xml:space="preserve">function </w:t>
      </w:r>
      <w:r w:rsidRPr="00D441BA">
        <w:rPr>
          <w:b/>
          <w:noProof/>
          <w:color w:val="7030A0"/>
          <w:sz w:val="24"/>
          <w:szCs w:val="24"/>
          <w:lang w:val="en-US"/>
        </w:rPr>
        <w:t>what_means_return</w:t>
      </w:r>
      <w:r w:rsidRPr="00D441BA">
        <w:rPr>
          <w:b/>
          <w:noProof/>
          <w:color w:val="000000" w:themeColor="text1"/>
          <w:sz w:val="24"/>
          <w:szCs w:val="24"/>
          <w:lang w:val="en-US"/>
        </w:rPr>
        <w:t>($a4,$b4){</w:t>
      </w:r>
    </w:p>
    <w:p w:rsidR="00D441BA" w:rsidRPr="00D441BA" w:rsidRDefault="00D441BA" w:rsidP="00D441BA">
      <w:pPr>
        <w:pStyle w:val="a3"/>
        <w:rPr>
          <w:b/>
          <w:noProof/>
          <w:color w:val="000000" w:themeColor="text1"/>
          <w:sz w:val="24"/>
          <w:szCs w:val="24"/>
          <w:lang w:val="en-US"/>
        </w:rPr>
      </w:pPr>
      <w:r w:rsidRPr="00D441BA">
        <w:rPr>
          <w:b/>
          <w:noProof/>
          <w:color w:val="000000" w:themeColor="text1"/>
          <w:sz w:val="24"/>
          <w:szCs w:val="24"/>
          <w:lang w:val="en-US"/>
        </w:rPr>
        <w:t xml:space="preserve">    if ($a4&gt;$b4){</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 xml:space="preserve">        return $a4;</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 xml:space="preserve">    }else{</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 xml:space="preserve">        return $b4;</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 xml:space="preserve">    }</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w:t>
      </w:r>
    </w:p>
    <w:p w:rsidR="00D441BA" w:rsidRPr="00D441BA" w:rsidRDefault="00D441BA" w:rsidP="00D441BA">
      <w:pPr>
        <w:pStyle w:val="a3"/>
        <w:rPr>
          <w:b/>
          <w:noProof/>
          <w:color w:val="000000" w:themeColor="text1"/>
          <w:sz w:val="24"/>
          <w:szCs w:val="24"/>
        </w:rPr>
      </w:pP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$d = 10;</w:t>
      </w:r>
    </w:p>
    <w:p w:rsidR="00D441BA" w:rsidRPr="00D441BA" w:rsidRDefault="00D441BA" w:rsidP="00D441BA">
      <w:pPr>
        <w:pStyle w:val="a3"/>
        <w:rPr>
          <w:b/>
          <w:noProof/>
          <w:color w:val="000000" w:themeColor="text1"/>
          <w:sz w:val="24"/>
          <w:szCs w:val="24"/>
        </w:rPr>
      </w:pPr>
      <w:r w:rsidRPr="00D441BA">
        <w:rPr>
          <w:b/>
          <w:noProof/>
          <w:color w:val="000000" w:themeColor="text1"/>
          <w:sz w:val="24"/>
          <w:szCs w:val="24"/>
        </w:rPr>
        <w:t>$f = 4;</w:t>
      </w:r>
    </w:p>
    <w:p w:rsidR="00D441BA" w:rsidRPr="00D441BA" w:rsidRDefault="00D441BA" w:rsidP="00D441BA">
      <w:pPr>
        <w:pStyle w:val="a3"/>
        <w:rPr>
          <w:b/>
          <w:noProof/>
          <w:color w:val="000000" w:themeColor="text1"/>
          <w:sz w:val="24"/>
          <w:szCs w:val="24"/>
        </w:rPr>
      </w:pPr>
      <w:r w:rsidRPr="00D441BA">
        <w:rPr>
          <w:b/>
          <w:noProof/>
          <w:color w:val="E36C0A" w:themeColor="accent6" w:themeShade="BF"/>
          <w:sz w:val="24"/>
          <w:szCs w:val="24"/>
        </w:rPr>
        <w:t>$what_means_return</w:t>
      </w:r>
      <w:r w:rsidRPr="00D441BA">
        <w:rPr>
          <w:b/>
          <w:noProof/>
          <w:color w:val="000000" w:themeColor="text1"/>
          <w:sz w:val="24"/>
          <w:szCs w:val="24"/>
        </w:rPr>
        <w:t xml:space="preserve"> = </w:t>
      </w:r>
      <w:r w:rsidRPr="00D441BA">
        <w:rPr>
          <w:b/>
          <w:noProof/>
          <w:color w:val="7030A0"/>
          <w:sz w:val="24"/>
          <w:szCs w:val="24"/>
        </w:rPr>
        <w:t>what_means_return</w:t>
      </w:r>
      <w:r w:rsidRPr="00D441BA">
        <w:rPr>
          <w:b/>
          <w:noProof/>
          <w:color w:val="000000" w:themeColor="text1"/>
          <w:sz w:val="24"/>
          <w:szCs w:val="24"/>
        </w:rPr>
        <w:t>($d, $f);</w:t>
      </w:r>
    </w:p>
    <w:p w:rsidR="00D441BA" w:rsidRPr="00E52F65" w:rsidRDefault="00D441BA" w:rsidP="00D441BA">
      <w:pPr>
        <w:pStyle w:val="a3"/>
        <w:rPr>
          <w:b/>
          <w:noProof/>
          <w:color w:val="000000" w:themeColor="text1"/>
          <w:sz w:val="24"/>
          <w:szCs w:val="24"/>
        </w:rPr>
      </w:pPr>
      <w:r w:rsidRPr="00D441BA">
        <w:rPr>
          <w:b/>
          <w:noProof/>
          <w:color w:val="000000" w:themeColor="text1"/>
          <w:sz w:val="24"/>
          <w:szCs w:val="24"/>
        </w:rPr>
        <w:t xml:space="preserve">echo '&lt;br&gt;' . </w:t>
      </w:r>
      <w:r w:rsidRPr="00D441BA">
        <w:rPr>
          <w:b/>
          <w:noProof/>
          <w:color w:val="E36C0A" w:themeColor="accent6" w:themeShade="BF"/>
          <w:sz w:val="24"/>
          <w:szCs w:val="24"/>
        </w:rPr>
        <w:t>$what_means_return</w:t>
      </w:r>
      <w:r w:rsidRPr="00D441BA">
        <w:rPr>
          <w:b/>
          <w:noProof/>
          <w:color w:val="000000" w:themeColor="text1"/>
          <w:sz w:val="24"/>
          <w:szCs w:val="24"/>
        </w:rPr>
        <w:t>;</w:t>
      </w:r>
    </w:p>
    <w:p w:rsidR="0069780E" w:rsidRDefault="001E2831" w:rsidP="0085243C">
      <w:pPr>
        <w:rPr>
          <w:b/>
          <w:noProof/>
          <w:color w:val="7030A0"/>
          <w:sz w:val="24"/>
          <w:szCs w:val="24"/>
        </w:rPr>
      </w:pPr>
      <w:r w:rsidRPr="00671633">
        <w:rPr>
          <w:noProof/>
          <w:color w:val="E36C0A" w:themeColor="accent6" w:themeShade="BF"/>
          <w:sz w:val="24"/>
          <w:szCs w:val="24"/>
        </w:rPr>
        <w:t xml:space="preserve"> </w:t>
      </w:r>
      <w:r w:rsidR="00733F54" w:rsidRPr="007714B1">
        <w:rPr>
          <w:b/>
          <w:noProof/>
          <w:color w:val="E36C0A" w:themeColor="accent6" w:themeShade="BF"/>
          <w:sz w:val="24"/>
          <w:szCs w:val="24"/>
        </w:rPr>
        <w:t>Функция</w:t>
      </w:r>
      <w:r w:rsidR="00733F54" w:rsidRPr="007714B1">
        <w:rPr>
          <w:noProof/>
          <w:color w:val="000000" w:themeColor="text1"/>
          <w:sz w:val="24"/>
          <w:szCs w:val="24"/>
        </w:rPr>
        <w:t xml:space="preserve"> </w:t>
      </w:r>
      <w:r w:rsidR="00733F54" w:rsidRPr="007714B1">
        <w:rPr>
          <w:b/>
          <w:noProof/>
          <w:color w:val="E36C0A" w:themeColor="accent6" w:themeShade="BF"/>
          <w:sz w:val="24"/>
          <w:szCs w:val="24"/>
        </w:rPr>
        <w:t>может</w:t>
      </w:r>
      <w:r w:rsidR="00733F54" w:rsidRPr="007714B1">
        <w:rPr>
          <w:noProof/>
          <w:color w:val="000000" w:themeColor="text1"/>
          <w:sz w:val="24"/>
          <w:szCs w:val="24"/>
        </w:rPr>
        <w:t xml:space="preserve"> не только </w:t>
      </w:r>
      <w:r w:rsidR="00733F54" w:rsidRPr="007714B1">
        <w:rPr>
          <w:b/>
          <w:noProof/>
          <w:color w:val="7030A0"/>
          <w:sz w:val="24"/>
          <w:szCs w:val="24"/>
        </w:rPr>
        <w:t>выводить</w:t>
      </w:r>
      <w:r w:rsidR="00733F54" w:rsidRPr="007714B1">
        <w:rPr>
          <w:noProof/>
          <w:color w:val="000000" w:themeColor="text1"/>
          <w:sz w:val="24"/>
          <w:szCs w:val="24"/>
        </w:rPr>
        <w:t xml:space="preserve"> свои значения </w:t>
      </w:r>
      <w:r w:rsidR="007714B1" w:rsidRPr="007714B1">
        <w:rPr>
          <w:noProof/>
          <w:color w:val="000000" w:themeColor="text1"/>
          <w:sz w:val="24"/>
          <w:szCs w:val="24"/>
        </w:rPr>
        <w:t xml:space="preserve">на экран </w:t>
      </w:r>
      <w:r w:rsidR="00733F54" w:rsidRPr="007714B1">
        <w:rPr>
          <w:noProof/>
          <w:color w:val="000000" w:themeColor="text1"/>
          <w:sz w:val="24"/>
          <w:szCs w:val="24"/>
        </w:rPr>
        <w:t>с помощью команды</w:t>
      </w:r>
      <w:r w:rsidR="00B132A2" w:rsidRPr="007714B1">
        <w:rPr>
          <w:noProof/>
          <w:color w:val="000000" w:themeColor="text1"/>
          <w:sz w:val="24"/>
          <w:szCs w:val="24"/>
        </w:rPr>
        <w:t xml:space="preserve"> </w:t>
      </w:r>
      <w:r w:rsidR="00B132A2" w:rsidRPr="007714B1">
        <w:rPr>
          <w:b/>
          <w:noProof/>
          <w:color w:val="7030A0"/>
          <w:sz w:val="24"/>
          <w:szCs w:val="24"/>
          <w:lang w:val="en-US"/>
        </w:rPr>
        <w:t>echo</w:t>
      </w:r>
      <w:r w:rsidR="007714B1" w:rsidRPr="007714B1">
        <w:rPr>
          <w:noProof/>
          <w:color w:val="000000" w:themeColor="text1"/>
          <w:sz w:val="24"/>
          <w:szCs w:val="24"/>
        </w:rPr>
        <w:t xml:space="preserve"> в </w:t>
      </w:r>
      <w:r w:rsidR="00B132A2" w:rsidRPr="007714B1">
        <w:rPr>
          <w:noProof/>
          <w:color w:val="000000" w:themeColor="text1"/>
          <w:sz w:val="24"/>
          <w:szCs w:val="24"/>
        </w:rPr>
        <w:t>брау</w:t>
      </w:r>
      <w:r w:rsidR="007714B1" w:rsidRPr="007714B1">
        <w:rPr>
          <w:noProof/>
          <w:color w:val="000000" w:themeColor="text1"/>
          <w:sz w:val="24"/>
          <w:szCs w:val="24"/>
        </w:rPr>
        <w:t>зере, но и может</w:t>
      </w:r>
      <w:r w:rsidR="00B132A2" w:rsidRPr="007714B1">
        <w:rPr>
          <w:noProof/>
          <w:color w:val="000000" w:themeColor="text1"/>
          <w:sz w:val="24"/>
          <w:szCs w:val="24"/>
        </w:rPr>
        <w:t xml:space="preserve"> </w:t>
      </w:r>
      <w:r w:rsidR="007714B1" w:rsidRPr="007714B1">
        <w:rPr>
          <w:b/>
          <w:noProof/>
          <w:color w:val="7030A0"/>
          <w:sz w:val="24"/>
          <w:szCs w:val="24"/>
        </w:rPr>
        <w:t>возвращать</w:t>
      </w:r>
      <w:r w:rsidR="007714B1" w:rsidRPr="007714B1">
        <w:rPr>
          <w:noProof/>
          <w:color w:val="000000" w:themeColor="text1"/>
          <w:sz w:val="24"/>
          <w:szCs w:val="24"/>
        </w:rPr>
        <w:t xml:space="preserve"> значения с помощью</w:t>
      </w:r>
      <w:r w:rsidR="00B132A2" w:rsidRPr="007714B1">
        <w:rPr>
          <w:noProof/>
          <w:color w:val="000000" w:themeColor="text1"/>
          <w:sz w:val="24"/>
          <w:szCs w:val="24"/>
        </w:rPr>
        <w:t xml:space="preserve"> </w:t>
      </w:r>
      <w:r w:rsidR="007714B1" w:rsidRPr="007714B1">
        <w:rPr>
          <w:noProof/>
          <w:color w:val="000000" w:themeColor="text1"/>
          <w:sz w:val="24"/>
          <w:szCs w:val="24"/>
        </w:rPr>
        <w:t>команды</w:t>
      </w:r>
      <w:r w:rsidR="00B132A2" w:rsidRPr="007714B1">
        <w:rPr>
          <w:b/>
          <w:noProof/>
          <w:color w:val="7030A0"/>
          <w:sz w:val="24"/>
          <w:szCs w:val="24"/>
        </w:rPr>
        <w:t xml:space="preserve"> </w:t>
      </w:r>
      <w:r w:rsidR="00B132A2" w:rsidRPr="007714B1">
        <w:rPr>
          <w:b/>
          <w:noProof/>
          <w:color w:val="7030A0"/>
          <w:sz w:val="24"/>
          <w:szCs w:val="24"/>
          <w:lang w:val="en-US"/>
        </w:rPr>
        <w:t>return</w:t>
      </w:r>
      <w:r w:rsidR="00B132A2" w:rsidRPr="007714B1">
        <w:rPr>
          <w:noProof/>
          <w:color w:val="7030A0"/>
          <w:sz w:val="24"/>
          <w:szCs w:val="24"/>
        </w:rPr>
        <w:t xml:space="preserve"> </w:t>
      </w:r>
      <w:r w:rsidR="00B132A2" w:rsidRPr="007714B1">
        <w:rPr>
          <w:noProof/>
          <w:color w:val="000000" w:themeColor="text1"/>
          <w:sz w:val="24"/>
          <w:szCs w:val="24"/>
        </w:rPr>
        <w:t xml:space="preserve">. Тоесть, должна быть связка </w:t>
      </w:r>
      <w:r w:rsidR="00B35B3E">
        <w:rPr>
          <w:noProof/>
          <w:color w:val="000000" w:themeColor="text1"/>
          <w:sz w:val="24"/>
          <w:szCs w:val="24"/>
        </w:rPr>
        <w:t xml:space="preserve">               </w:t>
      </w:r>
      <w:r w:rsidR="00B132A2" w:rsidRPr="007714B1">
        <w:rPr>
          <w:b/>
          <w:noProof/>
          <w:color w:val="7030A0"/>
          <w:sz w:val="24"/>
          <w:szCs w:val="24"/>
          <w:lang w:val="en-US"/>
        </w:rPr>
        <w:t>echo</w:t>
      </w:r>
      <w:r w:rsidR="00B132A2" w:rsidRPr="007714B1">
        <w:rPr>
          <w:b/>
          <w:noProof/>
          <w:color w:val="7030A0"/>
          <w:sz w:val="24"/>
          <w:szCs w:val="24"/>
        </w:rPr>
        <w:t xml:space="preserve"> + </w:t>
      </w:r>
      <w:r w:rsidR="00B132A2" w:rsidRPr="007714B1">
        <w:rPr>
          <w:b/>
          <w:noProof/>
          <w:color w:val="7030A0"/>
          <w:sz w:val="24"/>
          <w:szCs w:val="24"/>
          <w:lang w:val="en-US"/>
        </w:rPr>
        <w:t>return</w:t>
      </w:r>
      <w:r w:rsidR="007714B1" w:rsidRPr="007714B1">
        <w:rPr>
          <w:noProof/>
          <w:color w:val="000000" w:themeColor="text1"/>
          <w:sz w:val="24"/>
          <w:szCs w:val="24"/>
        </w:rPr>
        <w:t xml:space="preserve">, где команда </w:t>
      </w:r>
      <w:r w:rsidR="007714B1" w:rsidRPr="007714B1">
        <w:rPr>
          <w:b/>
          <w:noProof/>
          <w:color w:val="7030A0"/>
          <w:sz w:val="24"/>
          <w:szCs w:val="24"/>
          <w:lang w:val="en-US"/>
        </w:rPr>
        <w:t>echo</w:t>
      </w:r>
      <w:r w:rsidR="007714B1" w:rsidRPr="007714B1">
        <w:rPr>
          <w:noProof/>
          <w:color w:val="000000" w:themeColor="text1"/>
          <w:sz w:val="24"/>
          <w:szCs w:val="24"/>
        </w:rPr>
        <w:t xml:space="preserve"> отвечает за </w:t>
      </w:r>
      <w:r w:rsidR="007714B1" w:rsidRPr="002D0FE4">
        <w:rPr>
          <w:b/>
          <w:noProof/>
          <w:color w:val="E36C0A" w:themeColor="accent6" w:themeShade="BF"/>
          <w:sz w:val="24"/>
          <w:szCs w:val="24"/>
        </w:rPr>
        <w:t>вывод</w:t>
      </w:r>
      <w:r w:rsidR="007714B1">
        <w:rPr>
          <w:noProof/>
          <w:color w:val="000000" w:themeColor="text1"/>
          <w:sz w:val="24"/>
          <w:szCs w:val="24"/>
        </w:rPr>
        <w:t xml:space="preserve"> на экран</w:t>
      </w:r>
      <w:r w:rsidR="007714B1" w:rsidRPr="007714B1">
        <w:rPr>
          <w:noProof/>
          <w:color w:val="000000" w:themeColor="text1"/>
          <w:sz w:val="24"/>
          <w:szCs w:val="24"/>
        </w:rPr>
        <w:t xml:space="preserve"> </w:t>
      </w:r>
      <w:r w:rsidR="002D0FE4">
        <w:rPr>
          <w:noProof/>
          <w:color w:val="000000" w:themeColor="text1"/>
          <w:sz w:val="24"/>
          <w:szCs w:val="24"/>
        </w:rPr>
        <w:t xml:space="preserve">значений, </w:t>
      </w:r>
      <w:r w:rsidR="002D0FE4" w:rsidRPr="000A0F4B">
        <w:rPr>
          <w:b/>
          <w:noProof/>
          <w:color w:val="E36C0A" w:themeColor="accent6" w:themeShade="BF"/>
          <w:sz w:val="24"/>
          <w:szCs w:val="24"/>
        </w:rPr>
        <w:t>возвращенных</w:t>
      </w:r>
      <w:r w:rsidR="007714B1">
        <w:rPr>
          <w:noProof/>
          <w:color w:val="000000" w:themeColor="text1"/>
          <w:sz w:val="24"/>
          <w:szCs w:val="24"/>
        </w:rPr>
        <w:t xml:space="preserve"> командой </w:t>
      </w:r>
      <w:r w:rsidR="007714B1" w:rsidRPr="007714B1">
        <w:rPr>
          <w:b/>
          <w:noProof/>
          <w:color w:val="7030A0"/>
          <w:sz w:val="24"/>
          <w:szCs w:val="24"/>
          <w:lang w:val="en-US"/>
        </w:rPr>
        <w:t>return</w:t>
      </w:r>
      <w:r w:rsidR="000A0F4B">
        <w:rPr>
          <w:b/>
          <w:noProof/>
          <w:color w:val="7030A0"/>
          <w:sz w:val="24"/>
          <w:szCs w:val="24"/>
        </w:rPr>
        <w:t xml:space="preserve"> </w:t>
      </w:r>
      <w:r w:rsidR="000A0F4B" w:rsidRPr="000A0F4B">
        <w:rPr>
          <w:noProof/>
          <w:color w:val="000000" w:themeColor="text1"/>
          <w:sz w:val="24"/>
          <w:szCs w:val="24"/>
        </w:rPr>
        <w:t>от кода</w:t>
      </w:r>
      <w:r w:rsidR="007714B1" w:rsidRPr="000A0F4B">
        <w:rPr>
          <w:noProof/>
          <w:color w:val="7030A0"/>
          <w:sz w:val="24"/>
          <w:szCs w:val="24"/>
        </w:rPr>
        <w:t>.</w:t>
      </w:r>
    </w:p>
    <w:p w:rsidR="00BE0E49" w:rsidRPr="005A77F0" w:rsidRDefault="0069780E" w:rsidP="0085243C">
      <w:pPr>
        <w:rPr>
          <w:noProof/>
          <w:color w:val="000000" w:themeColor="text1"/>
          <w:sz w:val="24"/>
          <w:szCs w:val="24"/>
        </w:rPr>
      </w:pPr>
      <w:r w:rsidRPr="0069780E">
        <w:rPr>
          <w:noProof/>
          <w:color w:val="000000" w:themeColor="text1"/>
          <w:sz w:val="24"/>
          <w:szCs w:val="24"/>
        </w:rPr>
        <w:t xml:space="preserve">Конструкция с использованием </w:t>
      </w:r>
      <w:r w:rsidRPr="00BE0E49">
        <w:rPr>
          <w:b/>
          <w:noProof/>
          <w:color w:val="E36C0A" w:themeColor="accent6" w:themeShade="BF"/>
          <w:sz w:val="24"/>
          <w:szCs w:val="24"/>
          <w:lang w:val="en-US"/>
        </w:rPr>
        <w:t>return</w:t>
      </w:r>
      <w:r w:rsidRPr="0069780E">
        <w:rPr>
          <w:noProof/>
          <w:color w:val="000000" w:themeColor="text1"/>
          <w:sz w:val="24"/>
          <w:szCs w:val="24"/>
        </w:rPr>
        <w:t xml:space="preserve"> </w:t>
      </w:r>
      <w:r>
        <w:rPr>
          <w:noProof/>
          <w:color w:val="000000" w:themeColor="text1"/>
          <w:sz w:val="24"/>
          <w:szCs w:val="24"/>
        </w:rPr>
        <w:t>удобна т</w:t>
      </w:r>
      <w:r w:rsidRPr="0069780E">
        <w:rPr>
          <w:noProof/>
          <w:color w:val="000000" w:themeColor="text1"/>
          <w:sz w:val="24"/>
          <w:szCs w:val="24"/>
        </w:rPr>
        <w:t>ем,</w:t>
      </w:r>
      <w:r>
        <w:rPr>
          <w:noProof/>
          <w:color w:val="000000" w:themeColor="text1"/>
          <w:sz w:val="24"/>
          <w:szCs w:val="24"/>
        </w:rPr>
        <w:t xml:space="preserve"> что переменную </w:t>
      </w:r>
      <w:r w:rsidRPr="0069780E">
        <w:rPr>
          <w:b/>
          <w:noProof/>
          <w:color w:val="E36C0A" w:themeColor="accent6" w:themeShade="BF"/>
          <w:sz w:val="24"/>
          <w:szCs w:val="24"/>
        </w:rPr>
        <w:t>$</w:t>
      </w:r>
      <w:r w:rsidRPr="0069780E">
        <w:rPr>
          <w:b/>
          <w:noProof/>
          <w:color w:val="E36C0A" w:themeColor="accent6" w:themeShade="BF"/>
          <w:sz w:val="24"/>
          <w:szCs w:val="24"/>
          <w:lang w:val="en-US"/>
        </w:rPr>
        <w:t>what</w:t>
      </w:r>
      <w:r w:rsidRPr="0069780E">
        <w:rPr>
          <w:b/>
          <w:noProof/>
          <w:color w:val="E36C0A" w:themeColor="accent6" w:themeShade="BF"/>
          <w:sz w:val="24"/>
          <w:szCs w:val="24"/>
        </w:rPr>
        <w:t>_</w:t>
      </w:r>
      <w:r w:rsidRPr="0069780E">
        <w:rPr>
          <w:b/>
          <w:noProof/>
          <w:color w:val="E36C0A" w:themeColor="accent6" w:themeShade="BF"/>
          <w:sz w:val="24"/>
          <w:szCs w:val="24"/>
          <w:lang w:val="en-US"/>
        </w:rPr>
        <w:t>means</w:t>
      </w:r>
      <w:r w:rsidRPr="0069780E">
        <w:rPr>
          <w:b/>
          <w:noProof/>
          <w:color w:val="E36C0A" w:themeColor="accent6" w:themeShade="BF"/>
          <w:sz w:val="24"/>
          <w:szCs w:val="24"/>
        </w:rPr>
        <w:t>_</w:t>
      </w:r>
      <w:r w:rsidRPr="0069780E">
        <w:rPr>
          <w:b/>
          <w:noProof/>
          <w:color w:val="E36C0A" w:themeColor="accent6" w:themeShade="BF"/>
          <w:sz w:val="24"/>
          <w:szCs w:val="24"/>
          <w:lang w:val="en-US"/>
        </w:rPr>
        <w:t>return</w:t>
      </w:r>
      <w:r w:rsidRPr="0069780E">
        <w:rPr>
          <w:b/>
          <w:noProof/>
          <w:color w:val="E36C0A" w:themeColor="accent6" w:themeShade="BF"/>
          <w:sz w:val="24"/>
          <w:szCs w:val="24"/>
        </w:rPr>
        <w:t>;</w:t>
      </w:r>
      <w:r>
        <w:rPr>
          <w:b/>
          <w:noProof/>
          <w:color w:val="E36C0A" w:themeColor="accent6" w:themeShade="BF"/>
          <w:sz w:val="24"/>
          <w:szCs w:val="24"/>
        </w:rPr>
        <w:t xml:space="preserve"> </w:t>
      </w:r>
      <w:r>
        <w:rPr>
          <w:noProof/>
          <w:color w:val="000000" w:themeColor="text1"/>
          <w:sz w:val="24"/>
          <w:szCs w:val="24"/>
        </w:rPr>
        <w:t xml:space="preserve">мы можем использовать в </w:t>
      </w:r>
      <w:r w:rsidR="005A77F0">
        <w:rPr>
          <w:noProof/>
          <w:color w:val="000000" w:themeColor="text1"/>
          <w:sz w:val="24"/>
          <w:szCs w:val="24"/>
        </w:rPr>
        <w:t>любой части кода</w:t>
      </w:r>
      <w:r w:rsidR="005A77F0" w:rsidRPr="005A77F0">
        <w:rPr>
          <w:noProof/>
          <w:color w:val="000000" w:themeColor="text1"/>
          <w:sz w:val="24"/>
          <w:szCs w:val="24"/>
        </w:rPr>
        <w:t>.</w:t>
      </w:r>
    </w:p>
    <w:p w:rsidR="008D643D" w:rsidRDefault="008D643D" w:rsidP="008D643D">
      <w:pPr>
        <w:pStyle w:val="a3"/>
        <w:numPr>
          <w:ilvl w:val="1"/>
          <w:numId w:val="17"/>
        </w:numPr>
        <w:rPr>
          <w:noProof/>
          <w:sz w:val="24"/>
          <w:szCs w:val="24"/>
        </w:rPr>
      </w:pPr>
      <w:r w:rsidRPr="00FA0D40">
        <w:rPr>
          <w:noProof/>
          <w:sz w:val="24"/>
          <w:szCs w:val="24"/>
        </w:rPr>
        <w:t xml:space="preserve">Также </w:t>
      </w:r>
      <w:r w:rsidRPr="00FA0D40">
        <w:rPr>
          <w:b/>
          <w:noProof/>
          <w:color w:val="E36C0A" w:themeColor="accent6" w:themeShade="BF"/>
          <w:sz w:val="24"/>
          <w:szCs w:val="24"/>
          <w:lang w:val="en-US"/>
        </w:rPr>
        <w:t>return</w:t>
      </w:r>
      <w:r w:rsidRPr="00FA0D40">
        <w:rPr>
          <w:noProof/>
          <w:sz w:val="24"/>
          <w:szCs w:val="24"/>
        </w:rPr>
        <w:t xml:space="preserve"> останавливает выполнение кода после себя</w:t>
      </w:r>
    </w:p>
    <w:p w:rsidR="008D643D" w:rsidRPr="00671633" w:rsidRDefault="008D643D" w:rsidP="008D643D">
      <w:pPr>
        <w:pStyle w:val="a3"/>
        <w:rPr>
          <w:b/>
          <w:noProof/>
          <w:color w:val="000000" w:themeColor="text1"/>
          <w:sz w:val="24"/>
          <w:szCs w:val="24"/>
        </w:rPr>
      </w:pPr>
    </w:p>
    <w:p w:rsidR="008D643D" w:rsidRPr="008D643D" w:rsidRDefault="008D643D" w:rsidP="008D643D">
      <w:pPr>
        <w:pStyle w:val="a3"/>
        <w:rPr>
          <w:b/>
          <w:noProof/>
          <w:color w:val="000000" w:themeColor="text1"/>
          <w:sz w:val="24"/>
          <w:szCs w:val="24"/>
        </w:rPr>
      </w:pPr>
      <w:r w:rsidRPr="008D643D">
        <w:rPr>
          <w:b/>
          <w:noProof/>
          <w:color w:val="E36C0A" w:themeColor="accent6" w:themeShade="BF"/>
          <w:sz w:val="24"/>
          <w:szCs w:val="24"/>
          <w:lang w:val="en-US"/>
        </w:rPr>
        <w:t>function</w:t>
      </w:r>
      <w:r w:rsidRPr="008D643D">
        <w:rPr>
          <w:b/>
          <w:noProof/>
          <w:color w:val="000000" w:themeColor="text1"/>
          <w:sz w:val="24"/>
          <w:szCs w:val="24"/>
        </w:rPr>
        <w:t xml:space="preserve"> </w:t>
      </w:r>
      <w:r w:rsidRPr="008D643D">
        <w:rPr>
          <w:b/>
          <w:noProof/>
          <w:color w:val="000000" w:themeColor="text1"/>
          <w:sz w:val="24"/>
          <w:szCs w:val="24"/>
          <w:lang w:val="en-US"/>
        </w:rPr>
        <w:t>return</w:t>
      </w:r>
      <w:r w:rsidRPr="008D643D">
        <w:rPr>
          <w:b/>
          <w:noProof/>
          <w:color w:val="000000" w:themeColor="text1"/>
          <w:sz w:val="24"/>
          <w:szCs w:val="24"/>
        </w:rPr>
        <w:t>_</w:t>
      </w:r>
      <w:r w:rsidRPr="008D643D">
        <w:rPr>
          <w:b/>
          <w:noProof/>
          <w:color w:val="000000" w:themeColor="text1"/>
          <w:sz w:val="24"/>
          <w:szCs w:val="24"/>
          <w:lang w:val="en-US"/>
        </w:rPr>
        <w:t>stop</w:t>
      </w:r>
      <w:r w:rsidRPr="008D643D">
        <w:rPr>
          <w:b/>
          <w:noProof/>
          <w:color w:val="000000" w:themeColor="text1"/>
          <w:sz w:val="24"/>
          <w:szCs w:val="24"/>
        </w:rPr>
        <w:t>_</w:t>
      </w:r>
      <w:r w:rsidRPr="008D643D">
        <w:rPr>
          <w:b/>
          <w:noProof/>
          <w:color w:val="000000" w:themeColor="text1"/>
          <w:sz w:val="24"/>
          <w:szCs w:val="24"/>
          <w:lang w:val="en-US"/>
        </w:rPr>
        <w:t>code</w:t>
      </w:r>
      <w:r w:rsidRPr="008D643D">
        <w:rPr>
          <w:b/>
          <w:noProof/>
          <w:color w:val="000000" w:themeColor="text1"/>
          <w:sz w:val="24"/>
          <w:szCs w:val="24"/>
        </w:rPr>
        <w:t>(){</w:t>
      </w:r>
    </w:p>
    <w:p w:rsidR="008D643D" w:rsidRPr="008D643D" w:rsidRDefault="008D643D" w:rsidP="008D643D">
      <w:pPr>
        <w:pStyle w:val="a3"/>
        <w:rPr>
          <w:b/>
          <w:noProof/>
          <w:color w:val="000000" w:themeColor="text1"/>
          <w:sz w:val="24"/>
          <w:szCs w:val="24"/>
        </w:rPr>
      </w:pPr>
      <w:r w:rsidRPr="008D643D">
        <w:rPr>
          <w:b/>
          <w:noProof/>
          <w:color w:val="000000" w:themeColor="text1"/>
          <w:sz w:val="24"/>
          <w:szCs w:val="24"/>
        </w:rPr>
        <w:t xml:space="preserve">    </w:t>
      </w:r>
    </w:p>
    <w:p w:rsidR="008D643D" w:rsidRPr="008D643D" w:rsidRDefault="008D643D" w:rsidP="008D643D">
      <w:pPr>
        <w:pStyle w:val="a3"/>
        <w:rPr>
          <w:b/>
          <w:noProof/>
          <w:color w:val="000000" w:themeColor="text1"/>
          <w:sz w:val="24"/>
          <w:szCs w:val="24"/>
        </w:rPr>
      </w:pPr>
      <w:r w:rsidRPr="008D643D">
        <w:rPr>
          <w:b/>
          <w:noProof/>
          <w:color w:val="000000" w:themeColor="text1"/>
          <w:sz w:val="24"/>
          <w:szCs w:val="24"/>
        </w:rPr>
        <w:t xml:space="preserve">    </w:t>
      </w:r>
      <w:r w:rsidRPr="008D643D">
        <w:rPr>
          <w:b/>
          <w:noProof/>
          <w:color w:val="000000" w:themeColor="text1"/>
          <w:sz w:val="24"/>
          <w:szCs w:val="24"/>
          <w:lang w:val="en-US"/>
        </w:rPr>
        <w:t>echo</w:t>
      </w:r>
      <w:r w:rsidRPr="008D643D">
        <w:rPr>
          <w:b/>
          <w:noProof/>
          <w:color w:val="000000" w:themeColor="text1"/>
          <w:sz w:val="24"/>
          <w:szCs w:val="24"/>
        </w:rPr>
        <w:t xml:space="preserve"> 'Нам нужны большие автобусы';</w:t>
      </w:r>
    </w:p>
    <w:p w:rsidR="008D643D" w:rsidRPr="008D643D" w:rsidRDefault="008D643D" w:rsidP="008D643D">
      <w:pPr>
        <w:pStyle w:val="a3"/>
        <w:rPr>
          <w:b/>
          <w:noProof/>
          <w:color w:val="000000" w:themeColor="text1"/>
          <w:sz w:val="24"/>
          <w:szCs w:val="24"/>
        </w:rPr>
      </w:pPr>
      <w:r w:rsidRPr="008D643D">
        <w:rPr>
          <w:b/>
          <w:noProof/>
          <w:color w:val="000000" w:themeColor="text1"/>
          <w:sz w:val="24"/>
          <w:szCs w:val="24"/>
        </w:rPr>
        <w:lastRenderedPageBreak/>
        <w:t xml:space="preserve">     </w:t>
      </w:r>
      <w:r w:rsidRPr="0067414E">
        <w:rPr>
          <w:b/>
          <w:noProof/>
          <w:color w:val="E36C0A" w:themeColor="accent6" w:themeShade="BF"/>
          <w:sz w:val="24"/>
          <w:szCs w:val="24"/>
          <w:lang w:val="en-US"/>
        </w:rPr>
        <w:t>return</w:t>
      </w:r>
      <w:r w:rsidRPr="0067414E">
        <w:rPr>
          <w:b/>
          <w:noProof/>
          <w:color w:val="E36C0A" w:themeColor="accent6" w:themeShade="BF"/>
          <w:sz w:val="24"/>
          <w:szCs w:val="24"/>
        </w:rPr>
        <w:t>;</w:t>
      </w:r>
    </w:p>
    <w:p w:rsidR="008D643D" w:rsidRPr="008D643D" w:rsidRDefault="008D643D" w:rsidP="008D643D">
      <w:pPr>
        <w:pStyle w:val="a3"/>
        <w:rPr>
          <w:b/>
          <w:noProof/>
          <w:color w:val="000000" w:themeColor="text1"/>
          <w:sz w:val="24"/>
          <w:szCs w:val="24"/>
        </w:rPr>
      </w:pPr>
      <w:r w:rsidRPr="008D643D">
        <w:rPr>
          <w:b/>
          <w:noProof/>
          <w:color w:val="000000" w:themeColor="text1"/>
          <w:sz w:val="24"/>
          <w:szCs w:val="24"/>
        </w:rPr>
        <w:t xml:space="preserve">     </w:t>
      </w:r>
      <w:r w:rsidRPr="008D643D">
        <w:rPr>
          <w:b/>
          <w:noProof/>
          <w:color w:val="000000" w:themeColor="text1"/>
          <w:sz w:val="24"/>
          <w:szCs w:val="24"/>
          <w:lang w:val="en-US"/>
        </w:rPr>
        <w:t>echo</w:t>
      </w:r>
      <w:r w:rsidRPr="008D643D">
        <w:rPr>
          <w:b/>
          <w:noProof/>
          <w:color w:val="000000" w:themeColor="text1"/>
          <w:sz w:val="24"/>
          <w:szCs w:val="24"/>
        </w:rPr>
        <w:t xml:space="preserve"> 'А маршрутчики пошли в жопу';</w:t>
      </w:r>
    </w:p>
    <w:p w:rsidR="008D643D" w:rsidRPr="008D643D" w:rsidRDefault="008D643D" w:rsidP="008D643D">
      <w:pPr>
        <w:pStyle w:val="a3"/>
        <w:rPr>
          <w:b/>
          <w:noProof/>
          <w:color w:val="000000" w:themeColor="text1"/>
          <w:sz w:val="24"/>
          <w:szCs w:val="24"/>
        </w:rPr>
      </w:pPr>
      <w:r w:rsidRPr="008D643D">
        <w:rPr>
          <w:b/>
          <w:noProof/>
          <w:color w:val="000000" w:themeColor="text1"/>
          <w:sz w:val="24"/>
          <w:szCs w:val="24"/>
        </w:rPr>
        <w:t xml:space="preserve">     </w:t>
      </w:r>
    </w:p>
    <w:p w:rsidR="008D643D" w:rsidRPr="00671633" w:rsidRDefault="008D643D" w:rsidP="008D643D">
      <w:pPr>
        <w:pStyle w:val="a3"/>
        <w:rPr>
          <w:b/>
          <w:noProof/>
          <w:color w:val="000000" w:themeColor="text1"/>
          <w:sz w:val="24"/>
          <w:szCs w:val="24"/>
        </w:rPr>
      </w:pPr>
      <w:r w:rsidRPr="00671633">
        <w:rPr>
          <w:b/>
          <w:noProof/>
          <w:color w:val="000000" w:themeColor="text1"/>
          <w:sz w:val="24"/>
          <w:szCs w:val="24"/>
        </w:rPr>
        <w:t>}</w:t>
      </w:r>
    </w:p>
    <w:p w:rsidR="008D643D" w:rsidRPr="00671633" w:rsidRDefault="008D643D" w:rsidP="008D643D">
      <w:pPr>
        <w:pStyle w:val="a3"/>
        <w:rPr>
          <w:b/>
          <w:noProof/>
          <w:color w:val="000000" w:themeColor="text1"/>
          <w:sz w:val="24"/>
          <w:szCs w:val="24"/>
        </w:rPr>
      </w:pPr>
      <w:r w:rsidRPr="008D643D">
        <w:rPr>
          <w:b/>
          <w:noProof/>
          <w:color w:val="000000" w:themeColor="text1"/>
          <w:sz w:val="24"/>
          <w:szCs w:val="24"/>
          <w:lang w:val="en-US"/>
        </w:rPr>
        <w:t>return</w:t>
      </w:r>
      <w:r w:rsidRPr="00671633">
        <w:rPr>
          <w:b/>
          <w:noProof/>
          <w:color w:val="000000" w:themeColor="text1"/>
          <w:sz w:val="24"/>
          <w:szCs w:val="24"/>
        </w:rPr>
        <w:t>_</w:t>
      </w:r>
      <w:r w:rsidRPr="008D643D">
        <w:rPr>
          <w:b/>
          <w:noProof/>
          <w:color w:val="000000" w:themeColor="text1"/>
          <w:sz w:val="24"/>
          <w:szCs w:val="24"/>
          <w:lang w:val="en-US"/>
        </w:rPr>
        <w:t>stop</w:t>
      </w:r>
      <w:r w:rsidRPr="00671633">
        <w:rPr>
          <w:b/>
          <w:noProof/>
          <w:color w:val="000000" w:themeColor="text1"/>
          <w:sz w:val="24"/>
          <w:szCs w:val="24"/>
        </w:rPr>
        <w:t>_</w:t>
      </w:r>
      <w:r w:rsidRPr="008D643D">
        <w:rPr>
          <w:b/>
          <w:noProof/>
          <w:color w:val="000000" w:themeColor="text1"/>
          <w:sz w:val="24"/>
          <w:szCs w:val="24"/>
          <w:lang w:val="en-US"/>
        </w:rPr>
        <w:t>code</w:t>
      </w:r>
      <w:r w:rsidRPr="00671633">
        <w:rPr>
          <w:b/>
          <w:noProof/>
          <w:color w:val="000000" w:themeColor="text1"/>
          <w:sz w:val="24"/>
          <w:szCs w:val="24"/>
        </w:rPr>
        <w:t>();</w:t>
      </w:r>
    </w:p>
    <w:p w:rsidR="00EF5764" w:rsidRPr="00671633" w:rsidRDefault="00EF5764" w:rsidP="008D643D">
      <w:pPr>
        <w:pStyle w:val="a3"/>
        <w:rPr>
          <w:b/>
          <w:noProof/>
          <w:color w:val="000000" w:themeColor="text1"/>
          <w:sz w:val="24"/>
          <w:szCs w:val="24"/>
        </w:rPr>
      </w:pPr>
    </w:p>
    <w:p w:rsidR="00EF5764" w:rsidRDefault="00EF5764" w:rsidP="008D643D">
      <w:pPr>
        <w:pStyle w:val="a3"/>
        <w:rPr>
          <w:noProof/>
          <w:color w:val="000000" w:themeColor="text1"/>
          <w:sz w:val="24"/>
          <w:szCs w:val="24"/>
        </w:rPr>
      </w:pPr>
      <w:r>
        <w:rPr>
          <w:b/>
          <w:noProof/>
          <w:color w:val="000000" w:themeColor="text1"/>
          <w:sz w:val="24"/>
          <w:szCs w:val="24"/>
        </w:rPr>
        <w:t xml:space="preserve">Выведет: Нам нужны большие автобусы </w:t>
      </w:r>
      <w:r w:rsidRPr="0067414E">
        <w:rPr>
          <w:noProof/>
          <w:color w:val="000000" w:themeColor="text1"/>
          <w:sz w:val="24"/>
          <w:szCs w:val="24"/>
        </w:rPr>
        <w:t xml:space="preserve">– так как </w:t>
      </w:r>
      <w:r w:rsidRPr="0067414E">
        <w:rPr>
          <w:noProof/>
          <w:color w:val="000000" w:themeColor="text1"/>
          <w:sz w:val="24"/>
          <w:szCs w:val="24"/>
          <w:lang w:val="uk-UA"/>
        </w:rPr>
        <w:t xml:space="preserve">после </w:t>
      </w:r>
      <w:r w:rsidRPr="0067414E">
        <w:rPr>
          <w:b/>
          <w:noProof/>
          <w:color w:val="E36C0A" w:themeColor="accent6" w:themeShade="BF"/>
          <w:sz w:val="24"/>
          <w:szCs w:val="24"/>
          <w:lang w:val="en-US"/>
        </w:rPr>
        <w:t>return</w:t>
      </w:r>
      <w:r w:rsidRPr="0067414E">
        <w:rPr>
          <w:noProof/>
          <w:color w:val="000000" w:themeColor="text1"/>
          <w:sz w:val="24"/>
          <w:szCs w:val="24"/>
        </w:rPr>
        <w:t xml:space="preserve"> выполнение кода останавливаеться</w:t>
      </w:r>
      <w:r w:rsidR="00671633">
        <w:rPr>
          <w:noProof/>
          <w:color w:val="000000" w:themeColor="text1"/>
          <w:sz w:val="24"/>
          <w:szCs w:val="24"/>
        </w:rPr>
        <w:t xml:space="preserve"> и код не выполнется.</w:t>
      </w:r>
    </w:p>
    <w:p w:rsidR="00583F12" w:rsidRDefault="00583F12" w:rsidP="008D643D">
      <w:pPr>
        <w:pStyle w:val="a3"/>
        <w:rPr>
          <w:noProof/>
          <w:color w:val="000000" w:themeColor="text1"/>
          <w:sz w:val="24"/>
          <w:szCs w:val="24"/>
        </w:rPr>
      </w:pPr>
    </w:p>
    <w:p w:rsidR="00583F12" w:rsidRDefault="00583F12" w:rsidP="00583F12">
      <w:pPr>
        <w:rPr>
          <w:rFonts w:ascii="Arial Black" w:hAnsi="Arial Black"/>
          <w:b/>
          <w:noProof/>
          <w:color w:val="FF0000"/>
          <w:sz w:val="32"/>
          <w:szCs w:val="32"/>
        </w:rPr>
      </w:pPr>
      <w:r w:rsidRPr="00583F12">
        <w:rPr>
          <w:rFonts w:ascii="Arial Black" w:hAnsi="Arial Black"/>
          <w:b/>
          <w:noProof/>
          <w:color w:val="FF0000"/>
          <w:sz w:val="32"/>
          <w:szCs w:val="32"/>
        </w:rPr>
        <w:t>3)</w:t>
      </w:r>
      <w:r>
        <w:rPr>
          <w:rFonts w:ascii="Arial Black" w:hAnsi="Arial Black"/>
          <w:b/>
          <w:noProof/>
          <w:color w:val="FF0000"/>
          <w:sz w:val="32"/>
          <w:szCs w:val="32"/>
        </w:rPr>
        <w:t xml:space="preserve"> Встроенные функции</w:t>
      </w:r>
    </w:p>
    <w:p w:rsidR="00583F12" w:rsidRDefault="00592AAA" w:rsidP="00583F12">
      <w:pPr>
        <w:rPr>
          <w:rFonts w:cstheme="minorHAnsi"/>
          <w:b/>
          <w:noProof/>
          <w:color w:val="000000" w:themeColor="text1"/>
          <w:sz w:val="24"/>
          <w:szCs w:val="24"/>
        </w:rPr>
      </w:pPr>
      <w:r w:rsidRPr="00592AAA">
        <w:rPr>
          <w:rFonts w:cstheme="minorHAnsi"/>
          <w:b/>
          <w:noProof/>
          <w:color w:val="000000" w:themeColor="text1"/>
          <w:sz w:val="24"/>
          <w:szCs w:val="24"/>
        </w:rPr>
        <w:t xml:space="preserve">- </w:t>
      </w:r>
      <w:r w:rsidR="00BA46D6">
        <w:rPr>
          <w:rFonts w:cstheme="minorHAnsi"/>
          <w:b/>
          <w:noProof/>
          <w:color w:val="000000" w:themeColor="text1"/>
          <w:sz w:val="24"/>
          <w:szCs w:val="24"/>
        </w:rPr>
        <w:t xml:space="preserve">функции с уже </w:t>
      </w:r>
      <w:r w:rsidR="009B776F">
        <w:rPr>
          <w:rFonts w:cstheme="minorHAnsi"/>
          <w:b/>
          <w:noProof/>
          <w:color w:val="000000" w:themeColor="text1"/>
          <w:sz w:val="24"/>
          <w:szCs w:val="24"/>
        </w:rPr>
        <w:t>готовым кодом, которые возвращают</w:t>
      </w:r>
      <w:r w:rsidR="00BA46D6">
        <w:rPr>
          <w:rFonts w:cstheme="minorHAnsi"/>
          <w:b/>
          <w:noProof/>
          <w:color w:val="000000" w:themeColor="text1"/>
          <w:sz w:val="24"/>
          <w:szCs w:val="24"/>
        </w:rPr>
        <w:t xml:space="preserve"> опре</w:t>
      </w:r>
      <w:r>
        <w:rPr>
          <w:rFonts w:cstheme="minorHAnsi"/>
          <w:b/>
          <w:noProof/>
          <w:color w:val="000000" w:themeColor="text1"/>
          <w:sz w:val="24"/>
          <w:szCs w:val="24"/>
        </w:rPr>
        <w:t>д</w:t>
      </w:r>
      <w:r w:rsidR="00BA46D6">
        <w:rPr>
          <w:rFonts w:cstheme="minorHAnsi"/>
          <w:b/>
          <w:noProof/>
          <w:color w:val="000000" w:themeColor="text1"/>
          <w:sz w:val="24"/>
          <w:szCs w:val="24"/>
        </w:rPr>
        <w:t>еленные параметры</w:t>
      </w:r>
    </w:p>
    <w:p w:rsidR="00443B6F" w:rsidRDefault="003E16E0" w:rsidP="00443B6F">
      <w:pPr>
        <w:pStyle w:val="a8"/>
        <w:shd w:val="clear" w:color="auto" w:fill="F7F7F7"/>
        <w:spacing w:line="255" w:lineRule="atLeast"/>
        <w:rPr>
          <w:rFonts w:ascii="Verdana" w:hAnsi="Verdana"/>
          <w:color w:val="000000"/>
          <w:sz w:val="18"/>
          <w:szCs w:val="18"/>
        </w:rPr>
      </w:pPr>
      <w:r>
        <w:rPr>
          <w:rFonts w:cstheme="minorHAnsi"/>
          <w:b/>
          <w:noProof/>
          <w:color w:val="000000" w:themeColor="text1"/>
        </w:rPr>
        <w:t xml:space="preserve">3.1) </w:t>
      </w:r>
      <w:r w:rsidRPr="00592AAA">
        <w:rPr>
          <w:rFonts w:asciiTheme="minorHAnsi" w:hAnsiTheme="minorHAnsi" w:cstheme="minorHAnsi"/>
          <w:b/>
          <w:noProof/>
          <w:color w:val="E36C0A" w:themeColor="accent6" w:themeShade="BF"/>
          <w:lang w:val="en-US"/>
        </w:rPr>
        <w:t>abs</w:t>
      </w:r>
      <w:r w:rsidR="00592AAA">
        <w:rPr>
          <w:rFonts w:asciiTheme="minorHAnsi" w:hAnsiTheme="minorHAnsi" w:cstheme="minorHAnsi"/>
          <w:b/>
          <w:noProof/>
          <w:color w:val="E36C0A" w:themeColor="accent6" w:themeShade="BF"/>
        </w:rPr>
        <w:t>:</w:t>
      </w:r>
      <w:r w:rsidRPr="00443B6F">
        <w:rPr>
          <w:rFonts w:cstheme="minorHAnsi"/>
          <w:b/>
          <w:noProof/>
          <w:color w:val="000000" w:themeColor="text1"/>
        </w:rPr>
        <w:t xml:space="preserve"> </w:t>
      </w:r>
      <w:r w:rsidR="00443B6F">
        <w:rPr>
          <w:rFonts w:ascii="Verdana" w:hAnsi="Verdana"/>
          <w:color w:val="000000"/>
          <w:sz w:val="18"/>
          <w:szCs w:val="18"/>
        </w:rPr>
        <w:t>Возвращает абсолютное значение </w:t>
      </w:r>
      <w:r w:rsidR="00443B6F">
        <w:rPr>
          <w:rStyle w:val="HTML1"/>
          <w:rFonts w:ascii="Verdana" w:hAnsi="Verdana"/>
          <w:color w:val="000000"/>
          <w:sz w:val="18"/>
          <w:szCs w:val="18"/>
        </w:rPr>
        <w:t>number</w:t>
      </w:r>
      <w:r w:rsidR="00443B6F">
        <w:rPr>
          <w:rFonts w:ascii="Verdana" w:hAnsi="Verdana"/>
          <w:color w:val="000000"/>
          <w:sz w:val="18"/>
          <w:szCs w:val="18"/>
        </w:rPr>
        <w:t>. Если </w:t>
      </w:r>
      <w:r w:rsidR="00443B6F">
        <w:rPr>
          <w:rStyle w:val="HTML1"/>
          <w:rFonts w:ascii="Verdana" w:hAnsi="Verdana"/>
          <w:color w:val="000000"/>
          <w:sz w:val="18"/>
          <w:szCs w:val="18"/>
        </w:rPr>
        <w:t>number</w:t>
      </w:r>
      <w:r w:rsidR="00443B6F">
        <w:rPr>
          <w:rFonts w:ascii="Verdana" w:hAnsi="Verdana"/>
          <w:color w:val="000000"/>
          <w:sz w:val="18"/>
          <w:szCs w:val="18"/>
        </w:rPr>
        <w:t> имеет тип </w:t>
      </w:r>
      <w:hyperlink r:id="rId13" w:history="1">
        <w:r w:rsidR="00443B6F">
          <w:rPr>
            <w:rStyle w:val="a9"/>
            <w:rFonts w:ascii="Verdana" w:hAnsi="Verdana"/>
            <w:b/>
            <w:bCs/>
            <w:color w:val="003399"/>
            <w:sz w:val="18"/>
            <w:szCs w:val="18"/>
          </w:rPr>
          <w:t>float</w:t>
        </w:r>
      </w:hyperlink>
      <w:r w:rsidR="00443B6F">
        <w:rPr>
          <w:rFonts w:ascii="Verdana" w:hAnsi="Verdana"/>
          <w:color w:val="000000"/>
          <w:sz w:val="18"/>
          <w:szCs w:val="18"/>
        </w:rPr>
        <w:t>, возвращаемое значение также будет иметь тип </w:t>
      </w:r>
      <w:hyperlink r:id="rId14" w:history="1">
        <w:r w:rsidR="00443B6F">
          <w:rPr>
            <w:rStyle w:val="a9"/>
            <w:rFonts w:ascii="Verdana" w:hAnsi="Verdana"/>
            <w:b/>
            <w:bCs/>
            <w:color w:val="003399"/>
            <w:sz w:val="18"/>
            <w:szCs w:val="18"/>
          </w:rPr>
          <w:t>float</w:t>
        </w:r>
      </w:hyperlink>
      <w:r w:rsidR="00443B6F">
        <w:rPr>
          <w:rFonts w:ascii="Verdana" w:hAnsi="Verdana"/>
          <w:color w:val="000000"/>
          <w:sz w:val="18"/>
          <w:szCs w:val="18"/>
        </w:rPr>
        <w:t>, иначе - </w:t>
      </w:r>
      <w:hyperlink r:id="rId15" w:history="1">
        <w:r w:rsidR="00443B6F">
          <w:rPr>
            <w:rStyle w:val="a9"/>
            <w:rFonts w:ascii="Verdana" w:hAnsi="Verdana"/>
            <w:b/>
            <w:bCs/>
            <w:color w:val="003399"/>
            <w:sz w:val="18"/>
            <w:szCs w:val="18"/>
          </w:rPr>
          <w:t>integer</w:t>
        </w:r>
      </w:hyperlink>
      <w:r w:rsidR="00443B6F">
        <w:rPr>
          <w:rFonts w:ascii="Verdana" w:hAnsi="Verdana"/>
          <w:color w:val="000000"/>
          <w:sz w:val="18"/>
          <w:szCs w:val="18"/>
        </w:rPr>
        <w:t>.</w:t>
      </w:r>
    </w:p>
    <w:tbl>
      <w:tblPr>
        <w:tblW w:w="5000" w:type="pct"/>
        <w:tblCellSpacing w:w="0" w:type="dxa"/>
        <w:shd w:val="clear" w:color="auto" w:fill="F7F7F7"/>
        <w:tblCellMar>
          <w:left w:w="0" w:type="dxa"/>
          <w:right w:w="0" w:type="dxa"/>
        </w:tblCellMar>
        <w:tblLook w:val="04A0" w:firstRow="1" w:lastRow="0" w:firstColumn="1" w:lastColumn="0" w:noHBand="0" w:noVBand="1"/>
      </w:tblPr>
      <w:tblGrid>
        <w:gridCol w:w="10466"/>
      </w:tblGrid>
      <w:tr w:rsidR="00443B6F" w:rsidRPr="005A77F0" w:rsidTr="00443B6F">
        <w:trPr>
          <w:tblCellSpacing w:w="0" w:type="dxa"/>
        </w:trPr>
        <w:tc>
          <w:tcPr>
            <w:tcW w:w="0" w:type="auto"/>
            <w:shd w:val="clear" w:color="auto" w:fill="F7F7F7"/>
            <w:vAlign w:val="center"/>
            <w:hideMark/>
          </w:tcPr>
          <w:p w:rsidR="00443B6F" w:rsidRPr="009F0D77" w:rsidRDefault="00443B6F" w:rsidP="00443B6F">
            <w:pPr>
              <w:spacing w:line="255" w:lineRule="atLeast"/>
              <w:rPr>
                <w:rFonts w:ascii="Verdana" w:hAnsi="Verdana"/>
                <w:sz w:val="18"/>
                <w:szCs w:val="18"/>
              </w:rPr>
            </w:pPr>
          </w:p>
          <w:p w:rsidR="00443B6F" w:rsidRDefault="00443B6F" w:rsidP="00443B6F">
            <w:pPr>
              <w:pStyle w:val="a8"/>
              <w:spacing w:line="255" w:lineRule="atLeast"/>
              <w:rPr>
                <w:rFonts w:ascii="Verdana" w:hAnsi="Verdana" w:cs="Arial"/>
                <w:sz w:val="18"/>
                <w:szCs w:val="18"/>
              </w:rPr>
            </w:pPr>
            <w:bookmarkStart w:id="7" w:name="AEN72608"/>
            <w:bookmarkEnd w:id="7"/>
            <w:r>
              <w:rPr>
                <w:rFonts w:ascii="Verdana" w:hAnsi="Verdana" w:cs="Arial"/>
                <w:b/>
                <w:bCs/>
                <w:sz w:val="18"/>
                <w:szCs w:val="18"/>
              </w:rPr>
              <w:t>Пример 1. Пример</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5941"/>
            </w:tblGrid>
            <w:tr w:rsidR="00443B6F" w:rsidRPr="005A77F0" w:rsidTr="00443B6F">
              <w:trPr>
                <w:tblCellSpacing w:w="15" w:type="dxa"/>
              </w:trPr>
              <w:tc>
                <w:tcPr>
                  <w:tcW w:w="0" w:type="auto"/>
                  <w:shd w:val="clear" w:color="auto" w:fill="E6F3F9"/>
                  <w:vAlign w:val="center"/>
                  <w:hideMark/>
                </w:tcPr>
                <w:p w:rsidR="00443B6F" w:rsidRPr="00443B6F" w:rsidRDefault="00443B6F">
                  <w:pPr>
                    <w:spacing w:before="75" w:after="75"/>
                    <w:rPr>
                      <w:sz w:val="20"/>
                      <w:szCs w:val="20"/>
                      <w:lang w:val="en-US"/>
                    </w:rPr>
                  </w:pPr>
                  <w:proofErr w:type="gramStart"/>
                  <w:r w:rsidRPr="00443B6F">
                    <w:rPr>
                      <w:rStyle w:val="HTML2"/>
                      <w:rFonts w:eastAsiaTheme="minorHAnsi"/>
                      <w:color w:val="0000BB"/>
                      <w:lang w:val="en-US"/>
                    </w:rPr>
                    <w:t>&lt;?php</w:t>
                  </w:r>
                  <w:proofErr w:type="gramEnd"/>
                  <w:r w:rsidRPr="00443B6F">
                    <w:rPr>
                      <w:rStyle w:val="HTML2"/>
                      <w:rFonts w:eastAsiaTheme="minorHAnsi"/>
                      <w:color w:val="0000BB"/>
                      <w:lang w:val="en-US"/>
                    </w:rPr>
                    <w:t> </w:t>
                  </w:r>
                  <w:r w:rsidRPr="00443B6F">
                    <w:rPr>
                      <w:rFonts w:ascii="Courier New" w:hAnsi="Courier New" w:cs="Courier New"/>
                      <w:color w:val="0000BB"/>
                      <w:sz w:val="20"/>
                      <w:szCs w:val="20"/>
                      <w:lang w:val="en-US"/>
                    </w:rPr>
                    <w:br/>
                  </w:r>
                  <w:r w:rsidRPr="00443B6F">
                    <w:rPr>
                      <w:rStyle w:val="HTML2"/>
                      <w:rFonts w:eastAsiaTheme="minorHAnsi"/>
                      <w:color w:val="0000BB"/>
                      <w:lang w:val="en-US"/>
                    </w:rPr>
                    <w:t>$abs </w:t>
                  </w:r>
                  <w:r w:rsidRPr="00443B6F">
                    <w:rPr>
                      <w:rStyle w:val="HTML2"/>
                      <w:rFonts w:eastAsiaTheme="minorHAnsi"/>
                      <w:color w:val="007700"/>
                      <w:lang w:val="en-US"/>
                    </w:rPr>
                    <w:t>= </w:t>
                  </w:r>
                  <w:r w:rsidRPr="00443B6F">
                    <w:rPr>
                      <w:rStyle w:val="HTML2"/>
                      <w:rFonts w:eastAsiaTheme="minorHAnsi"/>
                      <w:color w:val="0000BB"/>
                      <w:lang w:val="en-US"/>
                    </w:rPr>
                    <w:t>abs</w:t>
                  </w:r>
                  <w:r w:rsidRPr="00443B6F">
                    <w:rPr>
                      <w:rStyle w:val="HTML2"/>
                      <w:rFonts w:eastAsiaTheme="minorHAnsi"/>
                      <w:color w:val="007700"/>
                      <w:lang w:val="en-US"/>
                    </w:rPr>
                    <w:t>(-</w:t>
                  </w:r>
                  <w:r w:rsidRPr="00443B6F">
                    <w:rPr>
                      <w:rStyle w:val="HTML2"/>
                      <w:rFonts w:eastAsiaTheme="minorHAnsi"/>
                      <w:color w:val="0000BB"/>
                      <w:lang w:val="en-US"/>
                    </w:rPr>
                    <w:t>4.2</w:t>
                  </w:r>
                  <w:r w:rsidRPr="00443B6F">
                    <w:rPr>
                      <w:rStyle w:val="HTML2"/>
                      <w:rFonts w:eastAsiaTheme="minorHAnsi"/>
                      <w:color w:val="007700"/>
                      <w:lang w:val="en-US"/>
                    </w:rPr>
                    <w:t>); </w:t>
                  </w:r>
                  <w:r w:rsidRPr="00443B6F">
                    <w:rPr>
                      <w:rStyle w:val="HTML2"/>
                      <w:rFonts w:eastAsiaTheme="minorHAnsi"/>
                      <w:color w:val="FF8000"/>
                      <w:lang w:val="en-US"/>
                    </w:rPr>
                    <w:t>// $abs = 4.2; (double/float)</w:t>
                  </w:r>
                  <w:r w:rsidRPr="00443B6F">
                    <w:rPr>
                      <w:rFonts w:ascii="Courier New" w:hAnsi="Courier New" w:cs="Courier New"/>
                      <w:color w:val="FF8000"/>
                      <w:sz w:val="20"/>
                      <w:szCs w:val="20"/>
                      <w:lang w:val="en-US"/>
                    </w:rPr>
                    <w:br/>
                  </w:r>
                  <w:r w:rsidRPr="00443B6F">
                    <w:rPr>
                      <w:rStyle w:val="HTML2"/>
                      <w:rFonts w:eastAsiaTheme="minorHAnsi"/>
                      <w:color w:val="0000BB"/>
                      <w:lang w:val="en-US"/>
                    </w:rPr>
                    <w:t>$abs2 </w:t>
                  </w:r>
                  <w:r w:rsidRPr="00443B6F">
                    <w:rPr>
                      <w:rStyle w:val="HTML2"/>
                      <w:rFonts w:eastAsiaTheme="minorHAnsi"/>
                      <w:color w:val="007700"/>
                      <w:lang w:val="en-US"/>
                    </w:rPr>
                    <w:t>= </w:t>
                  </w:r>
                  <w:r w:rsidRPr="00443B6F">
                    <w:rPr>
                      <w:rStyle w:val="HTML2"/>
                      <w:rFonts w:eastAsiaTheme="minorHAnsi"/>
                      <w:color w:val="0000BB"/>
                      <w:lang w:val="en-US"/>
                    </w:rPr>
                    <w:t>abs</w:t>
                  </w:r>
                  <w:r w:rsidRPr="00443B6F">
                    <w:rPr>
                      <w:rStyle w:val="HTML2"/>
                      <w:rFonts w:eastAsiaTheme="minorHAnsi"/>
                      <w:color w:val="007700"/>
                      <w:lang w:val="en-US"/>
                    </w:rPr>
                    <w:t>(</w:t>
                  </w:r>
                  <w:r w:rsidRPr="00443B6F">
                    <w:rPr>
                      <w:rStyle w:val="HTML2"/>
                      <w:rFonts w:eastAsiaTheme="minorHAnsi"/>
                      <w:color w:val="0000BB"/>
                      <w:lang w:val="en-US"/>
                    </w:rPr>
                    <w:t>5</w:t>
                  </w:r>
                  <w:r w:rsidRPr="00443B6F">
                    <w:rPr>
                      <w:rStyle w:val="HTML2"/>
                      <w:rFonts w:eastAsiaTheme="minorHAnsi"/>
                      <w:color w:val="007700"/>
                      <w:lang w:val="en-US"/>
                    </w:rPr>
                    <w:t>);   </w:t>
                  </w:r>
                  <w:r w:rsidRPr="00443B6F">
                    <w:rPr>
                      <w:rStyle w:val="HTML2"/>
                      <w:rFonts w:eastAsiaTheme="minorHAnsi"/>
                      <w:color w:val="FF8000"/>
                      <w:lang w:val="en-US"/>
                    </w:rPr>
                    <w:t>// $abs2 = 5; (integer)</w:t>
                  </w:r>
                  <w:r w:rsidRPr="00443B6F">
                    <w:rPr>
                      <w:rFonts w:ascii="Courier New" w:hAnsi="Courier New" w:cs="Courier New"/>
                      <w:color w:val="FF8000"/>
                      <w:sz w:val="20"/>
                      <w:szCs w:val="20"/>
                      <w:lang w:val="en-US"/>
                    </w:rPr>
                    <w:br/>
                  </w:r>
                  <w:r w:rsidRPr="00443B6F">
                    <w:rPr>
                      <w:rStyle w:val="HTML2"/>
                      <w:rFonts w:eastAsiaTheme="minorHAnsi"/>
                      <w:color w:val="0000BB"/>
                      <w:lang w:val="en-US"/>
                    </w:rPr>
                    <w:t>$abs3 </w:t>
                  </w:r>
                  <w:r w:rsidRPr="00443B6F">
                    <w:rPr>
                      <w:rStyle w:val="HTML2"/>
                      <w:rFonts w:eastAsiaTheme="minorHAnsi"/>
                      <w:color w:val="007700"/>
                      <w:lang w:val="en-US"/>
                    </w:rPr>
                    <w:t>= </w:t>
                  </w:r>
                  <w:r w:rsidRPr="00443B6F">
                    <w:rPr>
                      <w:rStyle w:val="HTML2"/>
                      <w:rFonts w:eastAsiaTheme="minorHAnsi"/>
                      <w:color w:val="0000BB"/>
                      <w:lang w:val="en-US"/>
                    </w:rPr>
                    <w:t>abs</w:t>
                  </w:r>
                  <w:r w:rsidRPr="00443B6F">
                    <w:rPr>
                      <w:rStyle w:val="HTML2"/>
                      <w:rFonts w:eastAsiaTheme="minorHAnsi"/>
                      <w:color w:val="007700"/>
                      <w:lang w:val="en-US"/>
                    </w:rPr>
                    <w:t>(-</w:t>
                  </w:r>
                  <w:r w:rsidRPr="00443B6F">
                    <w:rPr>
                      <w:rStyle w:val="HTML2"/>
                      <w:rFonts w:eastAsiaTheme="minorHAnsi"/>
                      <w:color w:val="0000BB"/>
                      <w:lang w:val="en-US"/>
                    </w:rPr>
                    <w:t>5</w:t>
                  </w:r>
                  <w:r w:rsidRPr="00443B6F">
                    <w:rPr>
                      <w:rStyle w:val="HTML2"/>
                      <w:rFonts w:eastAsiaTheme="minorHAnsi"/>
                      <w:color w:val="007700"/>
                      <w:lang w:val="en-US"/>
                    </w:rPr>
                    <w:t>);  </w:t>
                  </w:r>
                  <w:r w:rsidRPr="00443B6F">
                    <w:rPr>
                      <w:rStyle w:val="HTML2"/>
                      <w:rFonts w:eastAsiaTheme="minorHAnsi"/>
                      <w:color w:val="FF8000"/>
                      <w:lang w:val="en-US"/>
                    </w:rPr>
                    <w:t>// $abs3 = 5; (integer)</w:t>
                  </w:r>
                  <w:r w:rsidRPr="00443B6F">
                    <w:rPr>
                      <w:rFonts w:ascii="Courier New" w:hAnsi="Courier New" w:cs="Courier New"/>
                      <w:color w:val="FF8000"/>
                      <w:sz w:val="20"/>
                      <w:szCs w:val="20"/>
                      <w:lang w:val="en-US"/>
                    </w:rPr>
                    <w:br/>
                  </w:r>
                  <w:r w:rsidRPr="00443B6F">
                    <w:rPr>
                      <w:rStyle w:val="HTML2"/>
                      <w:rFonts w:eastAsiaTheme="minorHAnsi"/>
                      <w:color w:val="0000BB"/>
                      <w:lang w:val="en-US"/>
                    </w:rPr>
                    <w:t>?&gt;</w:t>
                  </w:r>
                </w:p>
              </w:tc>
            </w:tr>
          </w:tbl>
          <w:p w:rsidR="00443B6F" w:rsidRPr="00443B6F" w:rsidRDefault="00443B6F">
            <w:pPr>
              <w:spacing w:line="255" w:lineRule="atLeast"/>
              <w:rPr>
                <w:rFonts w:ascii="Arial" w:hAnsi="Arial" w:cs="Arial"/>
                <w:sz w:val="18"/>
                <w:szCs w:val="18"/>
                <w:lang w:val="en-US"/>
              </w:rPr>
            </w:pPr>
          </w:p>
        </w:tc>
      </w:tr>
    </w:tbl>
    <w:p w:rsidR="00BA46D6" w:rsidRDefault="00BA46D6" w:rsidP="00583F12">
      <w:pPr>
        <w:rPr>
          <w:noProof/>
          <w:color w:val="000000" w:themeColor="text1"/>
          <w:sz w:val="24"/>
          <w:szCs w:val="24"/>
          <w:lang w:val="en-US"/>
        </w:rPr>
      </w:pPr>
    </w:p>
    <w:p w:rsidR="00A82694" w:rsidRDefault="00592AAA" w:rsidP="00583F12">
      <w:pPr>
        <w:rPr>
          <w:noProof/>
          <w:color w:val="000000" w:themeColor="text1"/>
          <w:sz w:val="24"/>
          <w:szCs w:val="24"/>
        </w:rPr>
      </w:pPr>
      <w:r w:rsidRPr="00A82694">
        <w:rPr>
          <w:b/>
          <w:noProof/>
          <w:color w:val="000000" w:themeColor="text1"/>
          <w:sz w:val="24"/>
          <w:szCs w:val="24"/>
        </w:rPr>
        <w:t>3.2)</w:t>
      </w:r>
      <w:r w:rsidRPr="00592AAA">
        <w:rPr>
          <w:noProof/>
          <w:color w:val="000000" w:themeColor="text1"/>
          <w:sz w:val="24"/>
          <w:szCs w:val="24"/>
        </w:rPr>
        <w:t xml:space="preserve"> </w:t>
      </w:r>
      <w:r>
        <w:rPr>
          <w:b/>
          <w:noProof/>
          <w:color w:val="E36C0A" w:themeColor="accent6" w:themeShade="BF"/>
          <w:sz w:val="24"/>
          <w:szCs w:val="24"/>
          <w:lang w:val="en-US"/>
        </w:rPr>
        <w:t>round</w:t>
      </w:r>
      <w:r w:rsidRPr="00592AAA">
        <w:rPr>
          <w:b/>
          <w:noProof/>
          <w:color w:val="E36C0A" w:themeColor="accent6" w:themeShade="BF"/>
          <w:sz w:val="24"/>
          <w:szCs w:val="24"/>
        </w:rPr>
        <w:t xml:space="preserve">: </w:t>
      </w:r>
      <w:r>
        <w:rPr>
          <w:noProof/>
          <w:color w:val="000000" w:themeColor="text1"/>
          <w:sz w:val="24"/>
          <w:szCs w:val="24"/>
        </w:rPr>
        <w:t xml:space="preserve">округляет в сторону меньшего числа, если число после запятой меньше 5, и </w:t>
      </w:r>
      <w:r w:rsidR="003F4B1A">
        <w:rPr>
          <w:noProof/>
          <w:color w:val="000000" w:themeColor="text1"/>
          <w:sz w:val="24"/>
          <w:szCs w:val="24"/>
        </w:rPr>
        <w:t>в сторону большего – если соответственно больше 5</w:t>
      </w:r>
      <w:r w:rsidR="00A82694">
        <w:rPr>
          <w:noProof/>
          <w:color w:val="000000" w:themeColor="text1"/>
          <w:sz w:val="24"/>
          <w:szCs w:val="24"/>
        </w:rPr>
        <w:t xml:space="preserve"> или равно.</w:t>
      </w:r>
    </w:p>
    <w:p w:rsidR="003F4B1A" w:rsidRPr="003F4B1A" w:rsidRDefault="003F4B1A" w:rsidP="003F4B1A">
      <w:pPr>
        <w:shd w:val="clear" w:color="auto" w:fill="F7F7F7"/>
        <w:spacing w:after="0" w:line="255" w:lineRule="atLeast"/>
        <w:rPr>
          <w:rFonts w:ascii="Verdana" w:eastAsia="Times New Roman" w:hAnsi="Verdana" w:cs="Times New Roman"/>
          <w:color w:val="000000"/>
          <w:sz w:val="18"/>
          <w:szCs w:val="18"/>
          <w:lang w:eastAsia="ru-RU"/>
        </w:rPr>
      </w:pPr>
      <w:r w:rsidRPr="003F4B1A">
        <w:rPr>
          <w:rFonts w:ascii="Verdana" w:eastAsia="Times New Roman" w:hAnsi="Verdana" w:cs="Times New Roman"/>
          <w:b/>
          <w:color w:val="E36C0A" w:themeColor="accent6" w:themeShade="BF"/>
          <w:sz w:val="18"/>
          <w:szCs w:val="18"/>
          <w:lang w:eastAsia="ru-RU"/>
        </w:rPr>
        <w:t>round</w:t>
      </w:r>
      <w:r w:rsidRPr="003F4B1A">
        <w:rPr>
          <w:rFonts w:ascii="Verdana" w:eastAsia="Times New Roman" w:hAnsi="Verdana" w:cs="Times New Roman"/>
          <w:color w:val="000000"/>
          <w:sz w:val="18"/>
          <w:szCs w:val="18"/>
          <w:lang w:eastAsia="ru-RU"/>
        </w:rPr>
        <w:t> -- Округляет число типа float</w:t>
      </w:r>
    </w:p>
    <w:p w:rsidR="006A598D" w:rsidRDefault="006A598D" w:rsidP="003F4B1A">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val="en-US" w:eastAsia="ru-RU"/>
        </w:rPr>
      </w:pPr>
      <w:bookmarkStart w:id="8" w:name="AEN73633"/>
      <w:bookmarkEnd w:id="8"/>
    </w:p>
    <w:p w:rsidR="00C92963" w:rsidRDefault="00C92963" w:rsidP="003F4B1A">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eastAsia="ru-RU"/>
        </w:rPr>
      </w:pPr>
    </w:p>
    <w:p w:rsidR="00C92963" w:rsidRDefault="00C92963" w:rsidP="003F4B1A">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eastAsia="ru-RU"/>
        </w:rPr>
      </w:pPr>
    </w:p>
    <w:p w:rsidR="00C92963" w:rsidRDefault="00C92963" w:rsidP="003F4B1A">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eastAsia="ru-RU"/>
        </w:rPr>
      </w:pPr>
    </w:p>
    <w:p w:rsidR="003F4B1A" w:rsidRPr="003F4B1A" w:rsidRDefault="003F4B1A" w:rsidP="003F4B1A">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eastAsia="ru-RU"/>
        </w:rPr>
      </w:pPr>
      <w:r w:rsidRPr="003F4B1A">
        <w:rPr>
          <w:rFonts w:ascii="Arial" w:eastAsia="Times New Roman" w:hAnsi="Arial" w:cs="Arial"/>
          <w:b/>
          <w:bCs/>
          <w:color w:val="0000FF"/>
          <w:sz w:val="21"/>
          <w:szCs w:val="21"/>
          <w:lang w:eastAsia="ru-RU"/>
        </w:rPr>
        <w:t>Описание</w:t>
      </w:r>
    </w:p>
    <w:p w:rsidR="003F4B1A" w:rsidRPr="003F4B1A" w:rsidRDefault="003F4B1A" w:rsidP="003F4B1A">
      <w:pPr>
        <w:shd w:val="clear" w:color="auto" w:fill="F7F7F7"/>
        <w:spacing w:after="240" w:line="255" w:lineRule="atLeast"/>
        <w:rPr>
          <w:rFonts w:ascii="Verdana" w:eastAsia="Times New Roman" w:hAnsi="Verdana" w:cs="Times New Roman"/>
          <w:color w:val="000000"/>
          <w:sz w:val="18"/>
          <w:szCs w:val="18"/>
          <w:lang w:val="en-US" w:eastAsia="ru-RU"/>
        </w:rPr>
      </w:pPr>
      <w:proofErr w:type="gramStart"/>
      <w:r w:rsidRPr="003F4B1A">
        <w:rPr>
          <w:rFonts w:ascii="Verdana" w:eastAsia="Times New Roman" w:hAnsi="Verdana" w:cs="Times New Roman"/>
          <w:color w:val="000000"/>
          <w:sz w:val="18"/>
          <w:szCs w:val="18"/>
          <w:lang w:val="en-US" w:eastAsia="ru-RU"/>
        </w:rPr>
        <w:t>float</w:t>
      </w:r>
      <w:proofErr w:type="gramEnd"/>
      <w:r w:rsidRPr="003F4B1A">
        <w:rPr>
          <w:rFonts w:ascii="Verdana" w:eastAsia="Times New Roman" w:hAnsi="Verdana" w:cs="Times New Roman"/>
          <w:color w:val="000000"/>
          <w:sz w:val="18"/>
          <w:szCs w:val="18"/>
          <w:lang w:val="en-US" w:eastAsia="ru-RU"/>
        </w:rPr>
        <w:t> </w:t>
      </w:r>
      <w:r w:rsidRPr="003F4B1A">
        <w:rPr>
          <w:rFonts w:ascii="Verdana" w:eastAsia="Times New Roman" w:hAnsi="Verdana" w:cs="Times New Roman"/>
          <w:b/>
          <w:bCs/>
          <w:color w:val="000000"/>
          <w:sz w:val="18"/>
          <w:szCs w:val="18"/>
          <w:lang w:val="en-US" w:eastAsia="ru-RU"/>
        </w:rPr>
        <w:t>round</w:t>
      </w:r>
      <w:r w:rsidRPr="003F4B1A">
        <w:rPr>
          <w:rFonts w:ascii="Verdana" w:eastAsia="Times New Roman" w:hAnsi="Verdana" w:cs="Times New Roman"/>
          <w:color w:val="000000"/>
          <w:sz w:val="18"/>
          <w:szCs w:val="18"/>
          <w:lang w:val="en-US" w:eastAsia="ru-RU"/>
        </w:rPr>
        <w:t> ( float val [, int precision] )</w:t>
      </w:r>
    </w:p>
    <w:p w:rsidR="003F4B1A" w:rsidRPr="003F4B1A" w:rsidRDefault="003F4B1A" w:rsidP="003F4B1A">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3F4B1A">
        <w:rPr>
          <w:rFonts w:ascii="Verdana" w:eastAsia="Times New Roman" w:hAnsi="Verdana" w:cs="Times New Roman"/>
          <w:color w:val="000000"/>
          <w:sz w:val="18"/>
          <w:szCs w:val="18"/>
          <w:lang w:eastAsia="ru-RU"/>
        </w:rPr>
        <w:t>Возвращает округлённое значение </w:t>
      </w:r>
      <w:r w:rsidRPr="003F4B1A">
        <w:rPr>
          <w:rFonts w:ascii="Verdana" w:eastAsia="Times New Roman" w:hAnsi="Verdana" w:cs="Times New Roman"/>
          <w:i/>
          <w:iCs/>
          <w:color w:val="000000"/>
          <w:sz w:val="18"/>
          <w:szCs w:val="18"/>
          <w:lang w:eastAsia="ru-RU"/>
        </w:rPr>
        <w:t>val</w:t>
      </w:r>
      <w:r w:rsidRPr="003F4B1A">
        <w:rPr>
          <w:rFonts w:ascii="Verdana" w:eastAsia="Times New Roman" w:hAnsi="Verdana" w:cs="Times New Roman"/>
          <w:color w:val="000000"/>
          <w:sz w:val="18"/>
          <w:szCs w:val="18"/>
          <w:lang w:eastAsia="ru-RU"/>
        </w:rPr>
        <w:t> с указанной точностью </w:t>
      </w:r>
      <w:r w:rsidRPr="003F4B1A">
        <w:rPr>
          <w:rFonts w:ascii="Verdana" w:eastAsia="Times New Roman" w:hAnsi="Verdana" w:cs="Times New Roman"/>
          <w:i/>
          <w:iCs/>
          <w:color w:val="000000"/>
          <w:sz w:val="18"/>
          <w:szCs w:val="18"/>
          <w:lang w:eastAsia="ru-RU"/>
        </w:rPr>
        <w:t>precision</w:t>
      </w:r>
      <w:r w:rsidRPr="003F4B1A">
        <w:rPr>
          <w:rFonts w:ascii="Verdana" w:eastAsia="Times New Roman" w:hAnsi="Verdana" w:cs="Times New Roman"/>
          <w:color w:val="000000"/>
          <w:sz w:val="18"/>
          <w:szCs w:val="18"/>
          <w:lang w:eastAsia="ru-RU"/>
        </w:rPr>
        <w:t xml:space="preserve"> (количество цифр после запятой). </w:t>
      </w:r>
      <w:proofErr w:type="gramStart"/>
      <w:r w:rsidRPr="003F4B1A">
        <w:rPr>
          <w:rFonts w:ascii="Verdana" w:eastAsia="Times New Roman" w:hAnsi="Verdana" w:cs="Times New Roman"/>
          <w:color w:val="000000"/>
          <w:sz w:val="18"/>
          <w:szCs w:val="18"/>
          <w:lang w:eastAsia="ru-RU"/>
        </w:rPr>
        <w:t>Последняя</w:t>
      </w:r>
      <w:proofErr w:type="gramEnd"/>
      <w:r w:rsidRPr="003F4B1A">
        <w:rPr>
          <w:rFonts w:ascii="Verdana" w:eastAsia="Times New Roman" w:hAnsi="Verdana" w:cs="Times New Roman"/>
          <w:color w:val="000000"/>
          <w:sz w:val="18"/>
          <w:szCs w:val="18"/>
          <w:lang w:eastAsia="ru-RU"/>
        </w:rPr>
        <w:t xml:space="preserve"> может быть отрицательной или нулём (по умолчанию).</w:t>
      </w:r>
    </w:p>
    <w:tbl>
      <w:tblPr>
        <w:tblW w:w="5000" w:type="pct"/>
        <w:tblCellSpacing w:w="0" w:type="dxa"/>
        <w:tblCellMar>
          <w:left w:w="0" w:type="dxa"/>
          <w:right w:w="0" w:type="dxa"/>
        </w:tblCellMar>
        <w:tblLook w:val="04A0" w:firstRow="1" w:lastRow="0" w:firstColumn="1" w:lastColumn="0" w:noHBand="0" w:noVBand="1"/>
      </w:tblPr>
      <w:tblGrid>
        <w:gridCol w:w="10466"/>
      </w:tblGrid>
      <w:tr w:rsidR="003F4B1A" w:rsidRPr="005A77F0" w:rsidTr="003F4B1A">
        <w:trPr>
          <w:tblCellSpacing w:w="0" w:type="dxa"/>
        </w:trPr>
        <w:tc>
          <w:tcPr>
            <w:tcW w:w="0" w:type="auto"/>
            <w:vAlign w:val="center"/>
            <w:hideMark/>
          </w:tcPr>
          <w:p w:rsidR="003F4B1A" w:rsidRPr="003F4B1A" w:rsidRDefault="003F4B1A" w:rsidP="003F4B1A">
            <w:pPr>
              <w:spacing w:after="0" w:line="255" w:lineRule="atLeast"/>
              <w:rPr>
                <w:rFonts w:ascii="Verdana" w:eastAsia="Times New Roman" w:hAnsi="Verdana" w:cs="Times New Roman"/>
                <w:sz w:val="18"/>
                <w:szCs w:val="18"/>
                <w:lang w:eastAsia="ru-RU"/>
              </w:rPr>
            </w:pPr>
          </w:p>
          <w:p w:rsidR="003F4B1A" w:rsidRPr="003F4B1A" w:rsidRDefault="003F4B1A" w:rsidP="003F4B1A">
            <w:pPr>
              <w:spacing w:before="100" w:beforeAutospacing="1" w:after="100" w:afterAutospacing="1" w:line="255" w:lineRule="atLeast"/>
              <w:rPr>
                <w:rFonts w:ascii="Verdana" w:eastAsia="Times New Roman" w:hAnsi="Verdana" w:cs="Arial"/>
                <w:sz w:val="18"/>
                <w:szCs w:val="18"/>
                <w:lang w:eastAsia="ru-RU"/>
              </w:rPr>
            </w:pPr>
            <w:bookmarkStart w:id="9" w:name="AEN73648"/>
            <w:bookmarkEnd w:id="9"/>
            <w:r w:rsidRPr="003F4B1A">
              <w:rPr>
                <w:rFonts w:ascii="Verdana" w:eastAsia="Times New Roman" w:hAnsi="Verdana" w:cs="Arial"/>
                <w:b/>
                <w:bCs/>
                <w:sz w:val="18"/>
                <w:szCs w:val="18"/>
                <w:lang w:eastAsia="ru-RU"/>
              </w:rPr>
              <w:t>Пример 1. Примеры функции round()</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4501"/>
            </w:tblGrid>
            <w:tr w:rsidR="003F4B1A" w:rsidRPr="005A77F0" w:rsidTr="003F4B1A">
              <w:trPr>
                <w:tblCellSpacing w:w="15" w:type="dxa"/>
              </w:trPr>
              <w:tc>
                <w:tcPr>
                  <w:tcW w:w="0" w:type="auto"/>
                  <w:shd w:val="clear" w:color="auto" w:fill="E6F3F9"/>
                  <w:vAlign w:val="center"/>
                  <w:hideMark/>
                </w:tcPr>
                <w:p w:rsidR="003F4B1A" w:rsidRPr="003F4B1A" w:rsidRDefault="003F4B1A" w:rsidP="003F4B1A">
                  <w:pPr>
                    <w:spacing w:before="75" w:after="75" w:line="240" w:lineRule="auto"/>
                    <w:rPr>
                      <w:rFonts w:ascii="Times New Roman" w:eastAsia="Times New Roman" w:hAnsi="Times New Roman" w:cs="Times New Roman"/>
                      <w:sz w:val="20"/>
                      <w:szCs w:val="20"/>
                      <w:lang w:val="en-US" w:eastAsia="ru-RU"/>
                    </w:rPr>
                  </w:pPr>
                  <w:r w:rsidRPr="003F4B1A">
                    <w:rPr>
                      <w:rFonts w:ascii="Courier New" w:eastAsia="Times New Roman" w:hAnsi="Courier New" w:cs="Courier New"/>
                      <w:color w:val="0000BB"/>
                      <w:sz w:val="20"/>
                      <w:szCs w:val="20"/>
                      <w:lang w:val="en-US" w:eastAsia="ru-RU"/>
                    </w:rPr>
                    <w:lastRenderedPageBreak/>
                    <w:t>&lt;?php</w:t>
                  </w:r>
                  <w:r w:rsidRPr="003F4B1A">
                    <w:rPr>
                      <w:rFonts w:ascii="Courier New" w:eastAsia="Times New Roman" w:hAnsi="Courier New" w:cs="Courier New"/>
                      <w:color w:val="0000BB"/>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3.4</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3</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3.5</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4</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3.6</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4</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3.6</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0000BB"/>
                      <w:sz w:val="20"/>
                      <w:szCs w:val="20"/>
                      <w:lang w:val="en-US" w:eastAsia="ru-RU"/>
                    </w:rPr>
                    <w:t>0</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4</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1.95583</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0000BB"/>
                      <w:sz w:val="20"/>
                      <w:szCs w:val="20"/>
                      <w:lang w:val="en-US" w:eastAsia="ru-RU"/>
                    </w:rPr>
                    <w:t>2</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1.96</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1241757</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0000BB"/>
                      <w:sz w:val="20"/>
                      <w:szCs w:val="20"/>
                      <w:lang w:val="en-US" w:eastAsia="ru-RU"/>
                    </w:rPr>
                    <w:t>3</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1242000</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5.045</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0000BB"/>
                      <w:sz w:val="20"/>
                      <w:szCs w:val="20"/>
                      <w:lang w:val="en-US" w:eastAsia="ru-RU"/>
                    </w:rPr>
                    <w:t>2</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5.05</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7700"/>
                      <w:sz w:val="20"/>
                      <w:szCs w:val="20"/>
                      <w:lang w:val="en-US" w:eastAsia="ru-RU"/>
                    </w:rPr>
                    <w:t>echo </w:t>
                  </w:r>
                  <w:r w:rsidRPr="003F4B1A">
                    <w:rPr>
                      <w:rFonts w:ascii="Courier New" w:eastAsia="Times New Roman" w:hAnsi="Courier New" w:cs="Courier New"/>
                      <w:color w:val="0000BB"/>
                      <w:sz w:val="20"/>
                      <w:szCs w:val="20"/>
                      <w:lang w:val="en-US" w:eastAsia="ru-RU"/>
                    </w:rPr>
                    <w:t>round</w:t>
                  </w:r>
                  <w:r w:rsidRPr="003F4B1A">
                    <w:rPr>
                      <w:rFonts w:ascii="Courier New" w:eastAsia="Times New Roman" w:hAnsi="Courier New" w:cs="Courier New"/>
                      <w:color w:val="007700"/>
                      <w:sz w:val="20"/>
                      <w:szCs w:val="20"/>
                      <w:lang w:val="en-US" w:eastAsia="ru-RU"/>
                    </w:rPr>
                    <w:t>(</w:t>
                  </w:r>
                  <w:r w:rsidRPr="003F4B1A">
                    <w:rPr>
                      <w:rFonts w:ascii="Courier New" w:eastAsia="Times New Roman" w:hAnsi="Courier New" w:cs="Courier New"/>
                      <w:color w:val="0000BB"/>
                      <w:sz w:val="20"/>
                      <w:szCs w:val="20"/>
                      <w:lang w:val="en-US" w:eastAsia="ru-RU"/>
                    </w:rPr>
                    <w:t>5.055</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0000BB"/>
                      <w:sz w:val="20"/>
                      <w:szCs w:val="20"/>
                      <w:lang w:val="en-US" w:eastAsia="ru-RU"/>
                    </w:rPr>
                    <w:t>2</w:t>
                  </w:r>
                  <w:r w:rsidRPr="003F4B1A">
                    <w:rPr>
                      <w:rFonts w:ascii="Courier New" w:eastAsia="Times New Roman" w:hAnsi="Courier New" w:cs="Courier New"/>
                      <w:color w:val="007700"/>
                      <w:sz w:val="20"/>
                      <w:szCs w:val="20"/>
                      <w:lang w:val="en-US" w:eastAsia="ru-RU"/>
                    </w:rPr>
                    <w:t>);    </w:t>
                  </w:r>
                  <w:r w:rsidRPr="003F4B1A">
                    <w:rPr>
                      <w:rFonts w:ascii="Courier New" w:eastAsia="Times New Roman" w:hAnsi="Courier New" w:cs="Courier New"/>
                      <w:color w:val="FF8000"/>
                      <w:sz w:val="20"/>
                      <w:szCs w:val="20"/>
                      <w:lang w:val="en-US" w:eastAsia="ru-RU"/>
                    </w:rPr>
                    <w:t>// 5.06</w:t>
                  </w:r>
                  <w:r w:rsidRPr="003F4B1A">
                    <w:rPr>
                      <w:rFonts w:ascii="Courier New" w:eastAsia="Times New Roman" w:hAnsi="Courier New" w:cs="Courier New"/>
                      <w:color w:val="FF8000"/>
                      <w:sz w:val="20"/>
                      <w:szCs w:val="20"/>
                      <w:lang w:val="en-US" w:eastAsia="ru-RU"/>
                    </w:rPr>
                    <w:br/>
                  </w:r>
                  <w:r w:rsidRPr="003F4B1A">
                    <w:rPr>
                      <w:rFonts w:ascii="Courier New" w:eastAsia="Times New Roman" w:hAnsi="Courier New" w:cs="Courier New"/>
                      <w:color w:val="0000BB"/>
                      <w:sz w:val="20"/>
                      <w:szCs w:val="20"/>
                      <w:lang w:val="en-US" w:eastAsia="ru-RU"/>
                    </w:rPr>
                    <w:t>?&gt;</w:t>
                  </w:r>
                </w:p>
              </w:tc>
            </w:tr>
          </w:tbl>
          <w:p w:rsidR="003F4B1A" w:rsidRPr="003F4B1A" w:rsidRDefault="003F4B1A" w:rsidP="003F4B1A">
            <w:pPr>
              <w:spacing w:after="0" w:line="255" w:lineRule="atLeast"/>
              <w:rPr>
                <w:rFonts w:ascii="Arial" w:eastAsia="Times New Roman" w:hAnsi="Arial" w:cs="Arial"/>
                <w:sz w:val="18"/>
                <w:szCs w:val="18"/>
                <w:lang w:val="en-US" w:eastAsia="ru-RU"/>
              </w:rPr>
            </w:pPr>
          </w:p>
        </w:tc>
      </w:tr>
    </w:tbl>
    <w:p w:rsidR="003F4B1A" w:rsidRPr="003F4B1A" w:rsidRDefault="003F4B1A" w:rsidP="00583F12">
      <w:pPr>
        <w:rPr>
          <w:noProof/>
          <w:color w:val="000000" w:themeColor="text1"/>
          <w:sz w:val="24"/>
          <w:szCs w:val="24"/>
          <w:lang w:val="en-US"/>
        </w:rPr>
      </w:pPr>
    </w:p>
    <w:p w:rsidR="00A82694" w:rsidRDefault="00A82694" w:rsidP="00A82694">
      <w:pPr>
        <w:shd w:val="clear" w:color="auto" w:fill="F7F7F7"/>
        <w:spacing w:line="255" w:lineRule="atLeast"/>
        <w:rPr>
          <w:rFonts w:ascii="Verdana" w:hAnsi="Verdana"/>
          <w:color w:val="000000"/>
          <w:sz w:val="18"/>
          <w:szCs w:val="18"/>
        </w:rPr>
      </w:pPr>
      <w:r w:rsidRPr="00A82694">
        <w:rPr>
          <w:rFonts w:ascii="Verdana" w:hAnsi="Verdana"/>
          <w:b/>
          <w:color w:val="000000" w:themeColor="text1"/>
          <w:sz w:val="18"/>
          <w:szCs w:val="18"/>
        </w:rPr>
        <w:t>3.3)</w:t>
      </w:r>
      <w:r w:rsidRPr="00A82694">
        <w:rPr>
          <w:rFonts w:ascii="Verdana" w:hAnsi="Verdana"/>
          <w:color w:val="000000" w:themeColor="text1"/>
          <w:sz w:val="18"/>
          <w:szCs w:val="18"/>
        </w:rPr>
        <w:t xml:space="preserve"> </w:t>
      </w:r>
      <w:r w:rsidRPr="00A82694">
        <w:rPr>
          <w:rFonts w:ascii="Verdana" w:hAnsi="Verdana"/>
          <w:b/>
          <w:color w:val="E36C0A" w:themeColor="accent6" w:themeShade="BF"/>
          <w:sz w:val="18"/>
          <w:szCs w:val="18"/>
        </w:rPr>
        <w:t>ceil </w:t>
      </w:r>
      <w:r w:rsidR="00DC728A">
        <w:rPr>
          <w:rFonts w:ascii="Verdana" w:hAnsi="Verdana"/>
          <w:color w:val="000000"/>
          <w:sz w:val="18"/>
          <w:szCs w:val="18"/>
        </w:rPr>
        <w:t>-</w:t>
      </w:r>
      <w:r>
        <w:rPr>
          <w:rFonts w:ascii="Verdana" w:hAnsi="Verdana"/>
          <w:color w:val="000000"/>
          <w:sz w:val="18"/>
          <w:szCs w:val="18"/>
        </w:rPr>
        <w:t> Округляет дробь в большую сторону</w:t>
      </w:r>
    </w:p>
    <w:p w:rsidR="006A598D" w:rsidRDefault="006A598D" w:rsidP="00A82694">
      <w:pPr>
        <w:pStyle w:val="2"/>
        <w:shd w:val="clear" w:color="auto" w:fill="F7F7F7"/>
        <w:spacing w:line="255" w:lineRule="atLeast"/>
        <w:rPr>
          <w:rFonts w:ascii="Arial" w:hAnsi="Arial" w:cs="Arial"/>
          <w:color w:val="0000FF"/>
          <w:sz w:val="21"/>
          <w:szCs w:val="21"/>
          <w:lang w:val="en-US"/>
        </w:rPr>
      </w:pPr>
      <w:bookmarkStart w:id="10" w:name="AEN72833"/>
      <w:bookmarkEnd w:id="10"/>
    </w:p>
    <w:p w:rsidR="00A82694" w:rsidRPr="00A82694" w:rsidRDefault="00A82694" w:rsidP="00A82694">
      <w:pPr>
        <w:pStyle w:val="2"/>
        <w:shd w:val="clear" w:color="auto" w:fill="F7F7F7"/>
        <w:spacing w:line="255" w:lineRule="atLeast"/>
        <w:rPr>
          <w:rFonts w:ascii="Arial" w:hAnsi="Arial" w:cs="Arial"/>
          <w:color w:val="0000FF"/>
          <w:sz w:val="21"/>
          <w:szCs w:val="21"/>
          <w:lang w:val="en-US"/>
        </w:rPr>
      </w:pPr>
      <w:r>
        <w:rPr>
          <w:rFonts w:ascii="Arial" w:hAnsi="Arial" w:cs="Arial"/>
          <w:color w:val="0000FF"/>
          <w:sz w:val="21"/>
          <w:szCs w:val="21"/>
        </w:rPr>
        <w:t>Описание</w:t>
      </w:r>
    </w:p>
    <w:p w:rsidR="00A82694" w:rsidRPr="009F0D77" w:rsidRDefault="00A82694" w:rsidP="00A82694">
      <w:pPr>
        <w:shd w:val="clear" w:color="auto" w:fill="F7F7F7"/>
        <w:spacing w:after="240" w:line="255" w:lineRule="atLeast"/>
        <w:rPr>
          <w:rFonts w:ascii="Verdana" w:hAnsi="Verdana" w:cs="Times New Roman"/>
          <w:color w:val="000000"/>
          <w:sz w:val="18"/>
          <w:szCs w:val="18"/>
        </w:rPr>
      </w:pPr>
      <w:proofErr w:type="gramStart"/>
      <w:r w:rsidRPr="00A82694">
        <w:rPr>
          <w:rFonts w:ascii="Verdana" w:hAnsi="Verdana"/>
          <w:color w:val="000000"/>
          <w:sz w:val="18"/>
          <w:szCs w:val="18"/>
          <w:lang w:val="en-US"/>
        </w:rPr>
        <w:t>float</w:t>
      </w:r>
      <w:proofErr w:type="gramEnd"/>
      <w:r w:rsidRPr="00A82694">
        <w:rPr>
          <w:rFonts w:ascii="Verdana" w:hAnsi="Verdana"/>
          <w:color w:val="000000"/>
          <w:sz w:val="18"/>
          <w:szCs w:val="18"/>
          <w:lang w:val="en-US"/>
        </w:rPr>
        <w:t> </w:t>
      </w:r>
      <w:r w:rsidRPr="00A82694">
        <w:rPr>
          <w:rFonts w:ascii="Verdana" w:hAnsi="Verdana"/>
          <w:b/>
          <w:bCs/>
          <w:color w:val="000000"/>
          <w:sz w:val="18"/>
          <w:szCs w:val="18"/>
          <w:lang w:val="en-US"/>
        </w:rPr>
        <w:t>ceil</w:t>
      </w:r>
      <w:r w:rsidRPr="00A82694">
        <w:rPr>
          <w:rFonts w:ascii="Verdana" w:hAnsi="Verdana"/>
          <w:color w:val="000000"/>
          <w:sz w:val="18"/>
          <w:szCs w:val="18"/>
          <w:lang w:val="en-US"/>
        </w:rPr>
        <w:t> </w:t>
      </w:r>
      <w:r w:rsidRPr="009F0D77">
        <w:rPr>
          <w:rFonts w:ascii="Verdana" w:hAnsi="Verdana"/>
          <w:color w:val="000000"/>
          <w:sz w:val="18"/>
          <w:szCs w:val="18"/>
        </w:rPr>
        <w:t xml:space="preserve">( </w:t>
      </w:r>
      <w:r w:rsidRPr="00A82694">
        <w:rPr>
          <w:rFonts w:ascii="Verdana" w:hAnsi="Verdana"/>
          <w:color w:val="000000"/>
          <w:sz w:val="18"/>
          <w:szCs w:val="18"/>
          <w:lang w:val="en-US"/>
        </w:rPr>
        <w:t>float</w:t>
      </w:r>
      <w:r w:rsidRPr="009F0D77">
        <w:rPr>
          <w:rFonts w:ascii="Verdana" w:hAnsi="Verdana"/>
          <w:color w:val="000000"/>
          <w:sz w:val="18"/>
          <w:szCs w:val="18"/>
        </w:rPr>
        <w:t xml:space="preserve"> </w:t>
      </w:r>
      <w:r w:rsidRPr="00A82694">
        <w:rPr>
          <w:rFonts w:ascii="Verdana" w:hAnsi="Verdana"/>
          <w:color w:val="000000"/>
          <w:sz w:val="18"/>
          <w:szCs w:val="18"/>
          <w:lang w:val="en-US"/>
        </w:rPr>
        <w:t>value</w:t>
      </w:r>
      <w:r w:rsidRPr="009F0D77">
        <w:rPr>
          <w:rFonts w:ascii="Verdana" w:hAnsi="Verdana"/>
          <w:color w:val="000000"/>
          <w:sz w:val="18"/>
          <w:szCs w:val="18"/>
        </w:rPr>
        <w:t xml:space="preserve"> )</w:t>
      </w:r>
    </w:p>
    <w:p w:rsidR="00A82694" w:rsidRDefault="00A82694" w:rsidP="00A82694">
      <w:pPr>
        <w:pStyle w:val="a8"/>
        <w:shd w:val="clear" w:color="auto" w:fill="F7F7F7"/>
        <w:spacing w:line="255" w:lineRule="atLeast"/>
        <w:rPr>
          <w:rFonts w:ascii="Verdana" w:hAnsi="Verdana"/>
          <w:color w:val="000000"/>
          <w:sz w:val="18"/>
          <w:szCs w:val="18"/>
        </w:rPr>
      </w:pPr>
      <w:r>
        <w:rPr>
          <w:rFonts w:ascii="Verdana" w:hAnsi="Verdana"/>
          <w:color w:val="000000"/>
          <w:sz w:val="18"/>
          <w:szCs w:val="18"/>
        </w:rPr>
        <w:t>Возвращает ближайшее большее целое от </w:t>
      </w:r>
      <w:r>
        <w:rPr>
          <w:rStyle w:val="HTML1"/>
          <w:rFonts w:ascii="Verdana" w:hAnsi="Verdana"/>
          <w:color w:val="000000"/>
          <w:sz w:val="18"/>
          <w:szCs w:val="18"/>
        </w:rPr>
        <w:t>value</w:t>
      </w:r>
      <w:r>
        <w:rPr>
          <w:rFonts w:ascii="Verdana" w:hAnsi="Verdana"/>
          <w:color w:val="000000"/>
          <w:sz w:val="18"/>
          <w:szCs w:val="18"/>
        </w:rPr>
        <w:t>. Тип возвращаемого значения остаётся </w:t>
      </w:r>
      <w:hyperlink r:id="rId16" w:history="1">
        <w:r>
          <w:rPr>
            <w:rStyle w:val="a9"/>
            <w:rFonts w:ascii="Verdana" w:hAnsi="Verdana"/>
            <w:b/>
            <w:bCs/>
            <w:color w:val="003399"/>
            <w:sz w:val="18"/>
            <w:szCs w:val="18"/>
          </w:rPr>
          <w:t>float</w:t>
        </w:r>
      </w:hyperlink>
      <w:r>
        <w:rPr>
          <w:rFonts w:ascii="Verdana" w:hAnsi="Verdana"/>
          <w:color w:val="000000"/>
          <w:sz w:val="18"/>
          <w:szCs w:val="18"/>
        </w:rPr>
        <w:t> т.к. диапазон </w:t>
      </w:r>
      <w:hyperlink r:id="rId17" w:history="1">
        <w:r>
          <w:rPr>
            <w:rStyle w:val="a9"/>
            <w:rFonts w:ascii="Verdana" w:hAnsi="Verdana"/>
            <w:b/>
            <w:bCs/>
            <w:color w:val="003399"/>
            <w:sz w:val="18"/>
            <w:szCs w:val="18"/>
          </w:rPr>
          <w:t>float</w:t>
        </w:r>
      </w:hyperlink>
      <w:r>
        <w:rPr>
          <w:rFonts w:ascii="Verdana" w:hAnsi="Verdana"/>
          <w:color w:val="000000"/>
          <w:sz w:val="18"/>
          <w:szCs w:val="18"/>
        </w:rPr>
        <w:t> больше </w:t>
      </w:r>
      <w:hyperlink r:id="rId18" w:history="1">
        <w:r>
          <w:rPr>
            <w:rStyle w:val="a9"/>
            <w:rFonts w:ascii="Verdana" w:hAnsi="Verdana"/>
            <w:b/>
            <w:bCs/>
            <w:color w:val="003399"/>
            <w:sz w:val="18"/>
            <w:szCs w:val="18"/>
          </w:rPr>
          <w:t>integer</w:t>
        </w:r>
      </w:hyperlink>
      <w:r>
        <w:rPr>
          <w:rFonts w:ascii="Verdana" w:hAnsi="Verdana"/>
          <w:color w:val="000000"/>
          <w:sz w:val="18"/>
          <w:szCs w:val="18"/>
        </w:rPr>
        <w:t>.</w:t>
      </w:r>
    </w:p>
    <w:tbl>
      <w:tblPr>
        <w:tblW w:w="5000" w:type="pct"/>
        <w:tblCellSpacing w:w="0" w:type="dxa"/>
        <w:tblCellMar>
          <w:left w:w="0" w:type="dxa"/>
          <w:right w:w="0" w:type="dxa"/>
        </w:tblCellMar>
        <w:tblLook w:val="04A0" w:firstRow="1" w:lastRow="0" w:firstColumn="1" w:lastColumn="0" w:noHBand="0" w:noVBand="1"/>
      </w:tblPr>
      <w:tblGrid>
        <w:gridCol w:w="10466"/>
      </w:tblGrid>
      <w:tr w:rsidR="00A82694" w:rsidRPr="005A77F0" w:rsidTr="00A82694">
        <w:trPr>
          <w:tblCellSpacing w:w="0" w:type="dxa"/>
        </w:trPr>
        <w:tc>
          <w:tcPr>
            <w:tcW w:w="0" w:type="auto"/>
            <w:vAlign w:val="center"/>
            <w:hideMark/>
          </w:tcPr>
          <w:p w:rsidR="00A82694" w:rsidRDefault="00A82694" w:rsidP="00A82694">
            <w:pPr>
              <w:spacing w:line="255" w:lineRule="atLeast"/>
              <w:rPr>
                <w:rFonts w:ascii="Verdana" w:hAnsi="Verdana"/>
                <w:sz w:val="18"/>
                <w:szCs w:val="18"/>
              </w:rPr>
            </w:pPr>
          </w:p>
          <w:p w:rsidR="00A82694" w:rsidRDefault="00A82694" w:rsidP="00A82694">
            <w:pPr>
              <w:pStyle w:val="a8"/>
              <w:spacing w:line="255" w:lineRule="atLeast"/>
              <w:rPr>
                <w:rFonts w:ascii="Verdana" w:hAnsi="Verdana" w:cs="Arial"/>
                <w:sz w:val="18"/>
                <w:szCs w:val="18"/>
              </w:rPr>
            </w:pPr>
            <w:bookmarkStart w:id="11" w:name="AEN72847"/>
            <w:bookmarkEnd w:id="11"/>
            <w:r>
              <w:rPr>
                <w:rFonts w:ascii="Verdana" w:hAnsi="Verdana" w:cs="Arial"/>
                <w:b/>
                <w:bCs/>
                <w:sz w:val="18"/>
                <w:szCs w:val="18"/>
              </w:rPr>
              <w:t>Пример 1. Пример функции ceil()</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3181"/>
            </w:tblGrid>
            <w:tr w:rsidR="00A82694" w:rsidRPr="005A77F0" w:rsidTr="00A82694">
              <w:trPr>
                <w:tblCellSpacing w:w="15" w:type="dxa"/>
              </w:trPr>
              <w:tc>
                <w:tcPr>
                  <w:tcW w:w="0" w:type="auto"/>
                  <w:shd w:val="clear" w:color="auto" w:fill="E6F3F9"/>
                  <w:vAlign w:val="center"/>
                  <w:hideMark/>
                </w:tcPr>
                <w:p w:rsidR="00A82694" w:rsidRPr="00A82694" w:rsidRDefault="00A82694">
                  <w:pPr>
                    <w:spacing w:before="75" w:after="75"/>
                    <w:rPr>
                      <w:sz w:val="20"/>
                      <w:szCs w:val="20"/>
                      <w:lang w:val="en-US"/>
                    </w:rPr>
                  </w:pPr>
                  <w:proofErr w:type="gramStart"/>
                  <w:r w:rsidRPr="00A82694">
                    <w:rPr>
                      <w:rStyle w:val="HTML2"/>
                      <w:rFonts w:eastAsiaTheme="minorHAnsi"/>
                      <w:color w:val="0000BB"/>
                      <w:lang w:val="en-US"/>
                    </w:rPr>
                    <w:t>&lt;?php</w:t>
                  </w:r>
                  <w:proofErr w:type="gramEnd"/>
                  <w:r w:rsidRPr="00A82694">
                    <w:rPr>
                      <w:rFonts w:ascii="Courier New" w:hAnsi="Courier New" w:cs="Courier New"/>
                      <w:color w:val="0000BB"/>
                      <w:sz w:val="20"/>
                      <w:szCs w:val="20"/>
                      <w:lang w:val="en-US"/>
                    </w:rPr>
                    <w:br/>
                  </w:r>
                  <w:r w:rsidRPr="00A82694">
                    <w:rPr>
                      <w:rStyle w:val="HTML2"/>
                      <w:rFonts w:eastAsiaTheme="minorHAnsi"/>
                      <w:color w:val="007700"/>
                      <w:lang w:val="en-US"/>
                    </w:rPr>
                    <w:t>echo </w:t>
                  </w:r>
                  <w:r w:rsidRPr="00A82694">
                    <w:rPr>
                      <w:rStyle w:val="HTML2"/>
                      <w:rFonts w:eastAsiaTheme="minorHAnsi"/>
                      <w:color w:val="0000BB"/>
                      <w:lang w:val="en-US"/>
                    </w:rPr>
                    <w:t>ceil</w:t>
                  </w:r>
                  <w:r w:rsidRPr="00A82694">
                    <w:rPr>
                      <w:rStyle w:val="HTML2"/>
                      <w:rFonts w:eastAsiaTheme="minorHAnsi"/>
                      <w:color w:val="007700"/>
                      <w:lang w:val="en-US"/>
                    </w:rPr>
                    <w:t>(</w:t>
                  </w:r>
                  <w:r w:rsidRPr="00A82694">
                    <w:rPr>
                      <w:rStyle w:val="HTML2"/>
                      <w:rFonts w:eastAsiaTheme="minorHAnsi"/>
                      <w:color w:val="0000BB"/>
                      <w:lang w:val="en-US"/>
                    </w:rPr>
                    <w:t>4.3</w:t>
                  </w:r>
                  <w:r w:rsidRPr="00A82694">
                    <w:rPr>
                      <w:rStyle w:val="HTML2"/>
                      <w:rFonts w:eastAsiaTheme="minorHAnsi"/>
                      <w:color w:val="007700"/>
                      <w:lang w:val="en-US"/>
                    </w:rPr>
                    <w:t>);    </w:t>
                  </w:r>
                  <w:r w:rsidRPr="00A82694">
                    <w:rPr>
                      <w:rStyle w:val="HTML2"/>
                      <w:rFonts w:eastAsiaTheme="minorHAnsi"/>
                      <w:color w:val="FF8000"/>
                      <w:lang w:val="en-US"/>
                    </w:rPr>
                    <w:t>// 5</w:t>
                  </w:r>
                  <w:r w:rsidRPr="00A82694">
                    <w:rPr>
                      <w:rFonts w:ascii="Courier New" w:hAnsi="Courier New" w:cs="Courier New"/>
                      <w:color w:val="FF8000"/>
                      <w:sz w:val="20"/>
                      <w:szCs w:val="20"/>
                      <w:lang w:val="en-US"/>
                    </w:rPr>
                    <w:br/>
                  </w:r>
                  <w:r w:rsidRPr="00A82694">
                    <w:rPr>
                      <w:rStyle w:val="HTML2"/>
                      <w:rFonts w:eastAsiaTheme="minorHAnsi"/>
                      <w:color w:val="007700"/>
                      <w:lang w:val="en-US"/>
                    </w:rPr>
                    <w:t>echo </w:t>
                  </w:r>
                  <w:r w:rsidRPr="00A82694">
                    <w:rPr>
                      <w:rStyle w:val="HTML2"/>
                      <w:rFonts w:eastAsiaTheme="minorHAnsi"/>
                      <w:color w:val="0000BB"/>
                      <w:lang w:val="en-US"/>
                    </w:rPr>
                    <w:t>ceil</w:t>
                  </w:r>
                  <w:r w:rsidRPr="00A82694">
                    <w:rPr>
                      <w:rStyle w:val="HTML2"/>
                      <w:rFonts w:eastAsiaTheme="minorHAnsi"/>
                      <w:color w:val="007700"/>
                      <w:lang w:val="en-US"/>
                    </w:rPr>
                    <w:t>(</w:t>
                  </w:r>
                  <w:r w:rsidRPr="00A82694">
                    <w:rPr>
                      <w:rStyle w:val="HTML2"/>
                      <w:rFonts w:eastAsiaTheme="minorHAnsi"/>
                      <w:color w:val="0000BB"/>
                      <w:lang w:val="en-US"/>
                    </w:rPr>
                    <w:t>9.999</w:t>
                  </w:r>
                  <w:r w:rsidRPr="00A82694">
                    <w:rPr>
                      <w:rStyle w:val="HTML2"/>
                      <w:rFonts w:eastAsiaTheme="minorHAnsi"/>
                      <w:color w:val="007700"/>
                      <w:lang w:val="en-US"/>
                    </w:rPr>
                    <w:t>);  </w:t>
                  </w:r>
                  <w:r w:rsidRPr="00A82694">
                    <w:rPr>
                      <w:rStyle w:val="HTML2"/>
                      <w:rFonts w:eastAsiaTheme="minorHAnsi"/>
                      <w:color w:val="FF8000"/>
                      <w:lang w:val="en-US"/>
                    </w:rPr>
                    <w:t>// 10</w:t>
                  </w:r>
                  <w:r w:rsidRPr="00A82694">
                    <w:rPr>
                      <w:rFonts w:ascii="Courier New" w:hAnsi="Courier New" w:cs="Courier New"/>
                      <w:color w:val="FF8000"/>
                      <w:sz w:val="20"/>
                      <w:szCs w:val="20"/>
                      <w:lang w:val="en-US"/>
                    </w:rPr>
                    <w:br/>
                  </w:r>
                  <w:r w:rsidRPr="00A82694">
                    <w:rPr>
                      <w:rStyle w:val="HTML2"/>
                      <w:rFonts w:eastAsiaTheme="minorHAnsi"/>
                      <w:color w:val="007700"/>
                      <w:lang w:val="en-US"/>
                    </w:rPr>
                    <w:t>echo </w:t>
                  </w:r>
                  <w:r w:rsidRPr="00A82694">
                    <w:rPr>
                      <w:rStyle w:val="HTML2"/>
                      <w:rFonts w:eastAsiaTheme="minorHAnsi"/>
                      <w:color w:val="0000BB"/>
                      <w:lang w:val="en-US"/>
                    </w:rPr>
                    <w:t>ceil</w:t>
                  </w:r>
                  <w:r w:rsidRPr="00A82694">
                    <w:rPr>
                      <w:rStyle w:val="HTML2"/>
                      <w:rFonts w:eastAsiaTheme="minorHAnsi"/>
                      <w:color w:val="007700"/>
                      <w:lang w:val="en-US"/>
                    </w:rPr>
                    <w:t>(</w:t>
                  </w:r>
                  <w:r w:rsidRPr="00A82694">
                    <w:rPr>
                      <w:rStyle w:val="HTML2"/>
                      <w:rFonts w:eastAsiaTheme="minorHAnsi"/>
                      <w:color w:val="0000BB"/>
                      <w:lang w:val="en-US"/>
                    </w:rPr>
                    <w:t>3.0</w:t>
                  </w:r>
                  <w:r w:rsidRPr="00A82694">
                    <w:rPr>
                      <w:rStyle w:val="HTML2"/>
                      <w:rFonts w:eastAsiaTheme="minorHAnsi"/>
                      <w:color w:val="007700"/>
                      <w:lang w:val="en-US"/>
                    </w:rPr>
                    <w:t>);    </w:t>
                  </w:r>
                  <w:r w:rsidRPr="00A82694">
                    <w:rPr>
                      <w:rStyle w:val="HTML2"/>
                      <w:rFonts w:eastAsiaTheme="minorHAnsi"/>
                      <w:color w:val="FF8000"/>
                      <w:lang w:val="en-US"/>
                    </w:rPr>
                    <w:t>// 3</w:t>
                  </w:r>
                  <w:r w:rsidRPr="00A82694">
                    <w:rPr>
                      <w:rFonts w:ascii="Courier New" w:hAnsi="Courier New" w:cs="Courier New"/>
                      <w:color w:val="FF8000"/>
                      <w:sz w:val="20"/>
                      <w:szCs w:val="20"/>
                      <w:lang w:val="en-US"/>
                    </w:rPr>
                    <w:br/>
                  </w:r>
                  <w:r w:rsidRPr="00A82694">
                    <w:rPr>
                      <w:rStyle w:val="HTML2"/>
                      <w:rFonts w:eastAsiaTheme="minorHAnsi"/>
                      <w:color w:val="0000BB"/>
                      <w:lang w:val="en-US"/>
                    </w:rPr>
                    <w:t>?&gt;</w:t>
                  </w:r>
                </w:p>
              </w:tc>
            </w:tr>
          </w:tbl>
          <w:p w:rsidR="00A82694" w:rsidRPr="00A82694" w:rsidRDefault="00A82694">
            <w:pPr>
              <w:spacing w:line="255" w:lineRule="atLeast"/>
              <w:rPr>
                <w:rFonts w:ascii="Arial" w:hAnsi="Arial" w:cs="Arial"/>
                <w:sz w:val="18"/>
                <w:szCs w:val="18"/>
                <w:lang w:val="en-US"/>
              </w:rPr>
            </w:pPr>
          </w:p>
        </w:tc>
      </w:tr>
    </w:tbl>
    <w:p w:rsidR="008D643D" w:rsidRPr="009F0D77" w:rsidRDefault="008D643D" w:rsidP="0085243C">
      <w:pPr>
        <w:rPr>
          <w:noProof/>
          <w:color w:val="000000" w:themeColor="text1"/>
          <w:sz w:val="24"/>
          <w:szCs w:val="24"/>
          <w:lang w:val="en-US"/>
        </w:rPr>
      </w:pPr>
    </w:p>
    <w:p w:rsidR="00DC728A" w:rsidRDefault="00DC728A" w:rsidP="0085243C">
      <w:pPr>
        <w:rPr>
          <w:noProof/>
          <w:color w:val="000000" w:themeColor="text1"/>
          <w:sz w:val="24"/>
          <w:szCs w:val="24"/>
        </w:rPr>
      </w:pPr>
      <w:r w:rsidRPr="00DC728A">
        <w:rPr>
          <w:b/>
          <w:noProof/>
          <w:color w:val="000000" w:themeColor="text1"/>
          <w:sz w:val="24"/>
          <w:szCs w:val="24"/>
        </w:rPr>
        <w:t>3.4)</w:t>
      </w:r>
      <w:r>
        <w:rPr>
          <w:noProof/>
          <w:color w:val="000000" w:themeColor="text1"/>
          <w:sz w:val="24"/>
          <w:szCs w:val="24"/>
        </w:rPr>
        <w:t xml:space="preserve"> </w:t>
      </w:r>
      <w:r w:rsidRPr="00DC728A">
        <w:rPr>
          <w:b/>
          <w:noProof/>
          <w:color w:val="E36C0A" w:themeColor="accent6" w:themeShade="BF"/>
          <w:sz w:val="24"/>
          <w:szCs w:val="24"/>
          <w:lang w:val="en-US"/>
        </w:rPr>
        <w:t>floor</w:t>
      </w:r>
      <w:r w:rsidRPr="00DC728A">
        <w:rPr>
          <w:noProof/>
          <w:color w:val="000000" w:themeColor="text1"/>
          <w:sz w:val="24"/>
          <w:szCs w:val="24"/>
        </w:rPr>
        <w:t xml:space="preserve"> – </w:t>
      </w:r>
      <w:r>
        <w:rPr>
          <w:noProof/>
          <w:color w:val="000000" w:themeColor="text1"/>
          <w:sz w:val="24"/>
          <w:szCs w:val="24"/>
        </w:rPr>
        <w:t>округляет дробь в меньшую сторону</w:t>
      </w:r>
    </w:p>
    <w:p w:rsidR="00DC728A" w:rsidRPr="00DC728A" w:rsidRDefault="00DC728A" w:rsidP="0085243C">
      <w:pPr>
        <w:rPr>
          <w:noProof/>
          <w:color w:val="000000" w:themeColor="text1"/>
          <w:sz w:val="24"/>
          <w:szCs w:val="24"/>
        </w:rPr>
      </w:pPr>
      <w:r w:rsidRPr="00DC728A">
        <w:rPr>
          <w:b/>
          <w:noProof/>
          <w:color w:val="000000" w:themeColor="text1"/>
          <w:sz w:val="24"/>
          <w:szCs w:val="24"/>
        </w:rPr>
        <w:t>3.5)</w:t>
      </w:r>
      <w:r>
        <w:rPr>
          <w:b/>
          <w:noProof/>
          <w:color w:val="000000" w:themeColor="text1"/>
          <w:sz w:val="24"/>
          <w:szCs w:val="24"/>
        </w:rPr>
        <w:t xml:space="preserve"> </w:t>
      </w:r>
      <w:r w:rsidRPr="00DC728A">
        <w:rPr>
          <w:b/>
          <w:noProof/>
          <w:color w:val="E36C0A" w:themeColor="accent6" w:themeShade="BF"/>
          <w:sz w:val="24"/>
          <w:szCs w:val="24"/>
          <w:lang w:val="en-US"/>
        </w:rPr>
        <w:t>rand</w:t>
      </w:r>
      <w:r w:rsidRPr="00DC728A">
        <w:rPr>
          <w:b/>
          <w:noProof/>
          <w:color w:val="000000" w:themeColor="text1"/>
          <w:sz w:val="24"/>
          <w:szCs w:val="24"/>
        </w:rPr>
        <w:t xml:space="preserve"> </w:t>
      </w:r>
      <w:r w:rsidRPr="00DC728A">
        <w:rPr>
          <w:noProof/>
          <w:color w:val="000000" w:themeColor="text1"/>
          <w:sz w:val="24"/>
          <w:szCs w:val="24"/>
        </w:rPr>
        <w:t>–</w:t>
      </w:r>
      <w:r w:rsidRPr="00DC728A">
        <w:rPr>
          <w:b/>
          <w:noProof/>
          <w:color w:val="000000" w:themeColor="text1"/>
          <w:sz w:val="24"/>
          <w:szCs w:val="24"/>
        </w:rPr>
        <w:t xml:space="preserve"> </w:t>
      </w:r>
      <w:r w:rsidRPr="00DC728A">
        <w:rPr>
          <w:noProof/>
          <w:color w:val="000000" w:themeColor="text1"/>
          <w:sz w:val="24"/>
          <w:szCs w:val="24"/>
        </w:rPr>
        <w:t>функция генерирует случайное число в диапазоне от минимального и до максимального</w:t>
      </w:r>
    </w:p>
    <w:p w:rsidR="00DC728A" w:rsidRPr="00DC728A" w:rsidRDefault="00DC728A" w:rsidP="00DC728A">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DC728A">
        <w:rPr>
          <w:rFonts w:ascii="Verdana" w:eastAsia="Times New Roman" w:hAnsi="Verdana" w:cs="Times New Roman"/>
          <w:color w:val="000000"/>
          <w:sz w:val="18"/>
          <w:szCs w:val="18"/>
          <w:lang w:eastAsia="ru-RU"/>
        </w:rPr>
        <w:t>При вызове без параметров </w:t>
      </w:r>
      <w:r w:rsidRPr="00DC728A">
        <w:rPr>
          <w:rFonts w:ascii="Verdana" w:eastAsia="Times New Roman" w:hAnsi="Verdana" w:cs="Times New Roman"/>
          <w:i/>
          <w:iCs/>
          <w:color w:val="000000"/>
          <w:sz w:val="18"/>
          <w:szCs w:val="18"/>
          <w:lang w:eastAsia="ru-RU"/>
        </w:rPr>
        <w:t>min</w:t>
      </w:r>
      <w:r w:rsidRPr="00DC728A">
        <w:rPr>
          <w:rFonts w:ascii="Verdana" w:eastAsia="Times New Roman" w:hAnsi="Verdana" w:cs="Times New Roman"/>
          <w:color w:val="000000"/>
          <w:sz w:val="18"/>
          <w:szCs w:val="18"/>
          <w:lang w:eastAsia="ru-RU"/>
        </w:rPr>
        <w:t> и </w:t>
      </w:r>
      <w:r w:rsidRPr="00DC728A">
        <w:rPr>
          <w:rFonts w:ascii="Verdana" w:eastAsia="Times New Roman" w:hAnsi="Verdana" w:cs="Times New Roman"/>
          <w:i/>
          <w:iCs/>
          <w:color w:val="000000"/>
          <w:sz w:val="18"/>
          <w:szCs w:val="18"/>
          <w:lang w:eastAsia="ru-RU"/>
        </w:rPr>
        <w:t>max</w:t>
      </w:r>
      <w:r w:rsidRPr="00DC728A">
        <w:rPr>
          <w:rFonts w:ascii="Verdana" w:eastAsia="Times New Roman" w:hAnsi="Verdana" w:cs="Times New Roman"/>
          <w:color w:val="000000"/>
          <w:sz w:val="18"/>
          <w:szCs w:val="18"/>
          <w:lang w:eastAsia="ru-RU"/>
        </w:rPr>
        <w:t>, возвращает псевдослучайное целое в диапазоне от 0 до </w:t>
      </w:r>
      <w:r w:rsidRPr="00DC728A">
        <w:rPr>
          <w:rFonts w:ascii="Courier New" w:eastAsia="Times New Roman" w:hAnsi="Courier New" w:cs="Courier New"/>
          <w:b/>
          <w:bCs/>
          <w:color w:val="000000"/>
          <w:sz w:val="20"/>
          <w:szCs w:val="20"/>
          <w:lang w:eastAsia="ru-RU"/>
        </w:rPr>
        <w:t>RAND_MAX</w:t>
      </w:r>
      <w:r w:rsidRPr="00DC728A">
        <w:rPr>
          <w:rFonts w:ascii="Verdana" w:eastAsia="Times New Roman" w:hAnsi="Verdana" w:cs="Times New Roman"/>
          <w:color w:val="000000"/>
          <w:sz w:val="18"/>
          <w:szCs w:val="18"/>
          <w:lang w:eastAsia="ru-RU"/>
        </w:rPr>
        <w:t>. Например, если вам нужно случайное число между 5 и 15 (включительно), вызовите </w:t>
      </w:r>
      <w:r w:rsidRPr="00DC728A">
        <w:rPr>
          <w:rFonts w:ascii="Verdana" w:eastAsia="Times New Roman" w:hAnsi="Verdana" w:cs="Times New Roman"/>
          <w:i/>
          <w:iCs/>
          <w:color w:val="000000"/>
          <w:sz w:val="18"/>
          <w:szCs w:val="18"/>
          <w:lang w:eastAsia="ru-RU"/>
        </w:rPr>
        <w:t>rand (5, 15)</w:t>
      </w:r>
      <w:r w:rsidRPr="00DC728A">
        <w:rPr>
          <w:rFonts w:ascii="Verdana" w:eastAsia="Times New Roman" w:hAnsi="Verdana" w:cs="Times New Roman"/>
          <w:color w:val="000000"/>
          <w:sz w:val="18"/>
          <w:szCs w:val="18"/>
          <w:lang w:eastAsia="ru-RU"/>
        </w:rPr>
        <w:t>.</w:t>
      </w:r>
    </w:p>
    <w:tbl>
      <w:tblPr>
        <w:tblW w:w="5000" w:type="pct"/>
        <w:tblCellSpacing w:w="0" w:type="dxa"/>
        <w:tblCellMar>
          <w:left w:w="0" w:type="dxa"/>
          <w:right w:w="0" w:type="dxa"/>
        </w:tblCellMar>
        <w:tblLook w:val="04A0" w:firstRow="1" w:lastRow="0" w:firstColumn="1" w:lastColumn="0" w:noHBand="0" w:noVBand="1"/>
      </w:tblPr>
      <w:tblGrid>
        <w:gridCol w:w="10466"/>
      </w:tblGrid>
      <w:tr w:rsidR="00DC728A" w:rsidRPr="00DC728A" w:rsidTr="00DC728A">
        <w:trPr>
          <w:tblCellSpacing w:w="0" w:type="dxa"/>
        </w:trPr>
        <w:tc>
          <w:tcPr>
            <w:tcW w:w="0" w:type="auto"/>
            <w:vAlign w:val="center"/>
            <w:hideMark/>
          </w:tcPr>
          <w:p w:rsidR="00DC728A" w:rsidRPr="00DC728A" w:rsidRDefault="00DC728A" w:rsidP="00DC728A">
            <w:pPr>
              <w:spacing w:after="0" w:line="255" w:lineRule="atLeast"/>
              <w:rPr>
                <w:rFonts w:ascii="Verdana" w:eastAsia="Times New Roman" w:hAnsi="Verdana" w:cs="Times New Roman"/>
                <w:sz w:val="18"/>
                <w:szCs w:val="18"/>
                <w:lang w:eastAsia="ru-RU"/>
              </w:rPr>
            </w:pPr>
          </w:p>
          <w:p w:rsidR="00DC728A" w:rsidRPr="00DC728A" w:rsidRDefault="00DC728A" w:rsidP="00DC728A">
            <w:pPr>
              <w:spacing w:before="100" w:beforeAutospacing="1" w:after="100" w:afterAutospacing="1" w:line="255" w:lineRule="atLeast"/>
              <w:rPr>
                <w:rFonts w:ascii="Verdana" w:eastAsia="Times New Roman" w:hAnsi="Verdana" w:cs="Arial"/>
                <w:sz w:val="18"/>
                <w:szCs w:val="18"/>
                <w:lang w:eastAsia="ru-RU"/>
              </w:rPr>
            </w:pPr>
            <w:bookmarkStart w:id="12" w:name="AEN73606"/>
            <w:bookmarkEnd w:id="12"/>
            <w:r w:rsidRPr="00DC728A">
              <w:rPr>
                <w:rFonts w:ascii="Verdana" w:eastAsia="Times New Roman" w:hAnsi="Verdana" w:cs="Arial"/>
                <w:b/>
                <w:bCs/>
                <w:sz w:val="18"/>
                <w:szCs w:val="18"/>
                <w:lang w:eastAsia="ru-RU"/>
              </w:rPr>
              <w:t>Пример 1. Пример</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2581"/>
            </w:tblGrid>
            <w:tr w:rsidR="00DC728A" w:rsidRPr="00DC728A" w:rsidTr="00DC728A">
              <w:trPr>
                <w:tblCellSpacing w:w="15" w:type="dxa"/>
              </w:trPr>
              <w:tc>
                <w:tcPr>
                  <w:tcW w:w="0" w:type="auto"/>
                  <w:shd w:val="clear" w:color="auto" w:fill="E6F3F9"/>
                  <w:vAlign w:val="center"/>
                  <w:hideMark/>
                </w:tcPr>
                <w:p w:rsidR="00DC728A" w:rsidRPr="00DC728A" w:rsidRDefault="00DC728A" w:rsidP="00DC728A">
                  <w:pPr>
                    <w:spacing w:before="75" w:after="75" w:line="240" w:lineRule="auto"/>
                    <w:rPr>
                      <w:rFonts w:ascii="Times New Roman" w:eastAsia="Times New Roman" w:hAnsi="Times New Roman" w:cs="Times New Roman"/>
                      <w:sz w:val="20"/>
                      <w:szCs w:val="20"/>
                      <w:lang w:eastAsia="ru-RU"/>
                    </w:rPr>
                  </w:pPr>
                  <w:proofErr w:type="gramStart"/>
                  <w:r w:rsidRPr="00DC728A">
                    <w:rPr>
                      <w:rFonts w:ascii="Courier New" w:eastAsia="Times New Roman" w:hAnsi="Courier New" w:cs="Courier New"/>
                      <w:color w:val="0000BB"/>
                      <w:sz w:val="20"/>
                      <w:szCs w:val="20"/>
                      <w:lang w:val="en-US" w:eastAsia="ru-RU"/>
                    </w:rPr>
                    <w:t>&lt;?php</w:t>
                  </w:r>
                  <w:proofErr w:type="gramEnd"/>
                  <w:r w:rsidRPr="00DC728A">
                    <w:rPr>
                      <w:rFonts w:ascii="Courier New" w:eastAsia="Times New Roman" w:hAnsi="Courier New" w:cs="Courier New"/>
                      <w:color w:val="0000BB"/>
                      <w:sz w:val="20"/>
                      <w:szCs w:val="20"/>
                      <w:lang w:val="en-US" w:eastAsia="ru-RU"/>
                    </w:rPr>
                    <w:br/>
                  </w:r>
                  <w:r w:rsidRPr="00DC728A">
                    <w:rPr>
                      <w:rFonts w:ascii="Courier New" w:eastAsia="Times New Roman" w:hAnsi="Courier New" w:cs="Courier New"/>
                      <w:color w:val="007700"/>
                      <w:sz w:val="20"/>
                      <w:szCs w:val="20"/>
                      <w:lang w:val="en-US" w:eastAsia="ru-RU"/>
                    </w:rPr>
                    <w:t>echo </w:t>
                  </w:r>
                  <w:r w:rsidRPr="00DC728A">
                    <w:rPr>
                      <w:rFonts w:ascii="Courier New" w:eastAsia="Times New Roman" w:hAnsi="Courier New" w:cs="Courier New"/>
                      <w:color w:val="0000BB"/>
                      <w:sz w:val="20"/>
                      <w:szCs w:val="20"/>
                      <w:lang w:val="en-US" w:eastAsia="ru-RU"/>
                    </w:rPr>
                    <w:t>rand</w:t>
                  </w:r>
                  <w:r w:rsidRPr="00DC728A">
                    <w:rPr>
                      <w:rFonts w:ascii="Courier New" w:eastAsia="Times New Roman" w:hAnsi="Courier New" w:cs="Courier New"/>
                      <w:color w:val="007700"/>
                      <w:sz w:val="20"/>
                      <w:szCs w:val="20"/>
                      <w:lang w:val="en-US" w:eastAsia="ru-RU"/>
                    </w:rPr>
                    <w:t>() . </w:t>
                  </w:r>
                  <w:r w:rsidRPr="00DC728A">
                    <w:rPr>
                      <w:rFonts w:ascii="Courier New" w:eastAsia="Times New Roman" w:hAnsi="Courier New" w:cs="Courier New"/>
                      <w:color w:val="DD0000"/>
                      <w:sz w:val="20"/>
                      <w:szCs w:val="20"/>
                      <w:lang w:val="en-US" w:eastAsia="ru-RU"/>
                    </w:rPr>
                    <w:t>"\n"</w:t>
                  </w:r>
                  <w:proofErr w:type="gramStart"/>
                  <w:r w:rsidRPr="00DC728A">
                    <w:rPr>
                      <w:rFonts w:ascii="Courier New" w:eastAsia="Times New Roman" w:hAnsi="Courier New" w:cs="Courier New"/>
                      <w:color w:val="007700"/>
                      <w:sz w:val="20"/>
                      <w:szCs w:val="20"/>
                      <w:lang w:val="en-US" w:eastAsia="ru-RU"/>
                    </w:rPr>
                    <w:t>;</w:t>
                  </w:r>
                  <w:proofErr w:type="gramEnd"/>
                  <w:r w:rsidRPr="00DC728A">
                    <w:rPr>
                      <w:rFonts w:ascii="Courier New" w:eastAsia="Times New Roman" w:hAnsi="Courier New" w:cs="Courier New"/>
                      <w:color w:val="007700"/>
                      <w:sz w:val="20"/>
                      <w:szCs w:val="20"/>
                      <w:lang w:val="en-US" w:eastAsia="ru-RU"/>
                    </w:rPr>
                    <w:br/>
                    <w:t>echo </w:t>
                  </w:r>
                  <w:r w:rsidRPr="00DC728A">
                    <w:rPr>
                      <w:rFonts w:ascii="Courier New" w:eastAsia="Times New Roman" w:hAnsi="Courier New" w:cs="Courier New"/>
                      <w:color w:val="0000BB"/>
                      <w:sz w:val="20"/>
                      <w:szCs w:val="20"/>
                      <w:lang w:val="en-US" w:eastAsia="ru-RU"/>
                    </w:rPr>
                    <w:t>rand</w:t>
                  </w:r>
                  <w:r w:rsidRPr="00DC728A">
                    <w:rPr>
                      <w:rFonts w:ascii="Courier New" w:eastAsia="Times New Roman" w:hAnsi="Courier New" w:cs="Courier New"/>
                      <w:color w:val="007700"/>
                      <w:sz w:val="20"/>
                      <w:szCs w:val="20"/>
                      <w:lang w:val="en-US" w:eastAsia="ru-RU"/>
                    </w:rPr>
                    <w:t>() . </w:t>
                  </w:r>
                  <w:r w:rsidRPr="00DC728A">
                    <w:rPr>
                      <w:rFonts w:ascii="Courier New" w:eastAsia="Times New Roman" w:hAnsi="Courier New" w:cs="Courier New"/>
                      <w:color w:val="DD0000"/>
                      <w:sz w:val="20"/>
                      <w:szCs w:val="20"/>
                      <w:lang w:eastAsia="ru-RU"/>
                    </w:rPr>
                    <w:t>"\n"</w:t>
                  </w:r>
                  <w:r w:rsidRPr="00DC728A">
                    <w:rPr>
                      <w:rFonts w:ascii="Courier New" w:eastAsia="Times New Roman" w:hAnsi="Courier New" w:cs="Courier New"/>
                      <w:color w:val="007700"/>
                      <w:sz w:val="20"/>
                      <w:szCs w:val="20"/>
                      <w:lang w:eastAsia="ru-RU"/>
                    </w:rPr>
                    <w:t>;</w:t>
                  </w:r>
                  <w:r w:rsidRPr="00DC728A">
                    <w:rPr>
                      <w:rFonts w:ascii="Courier New" w:eastAsia="Times New Roman" w:hAnsi="Courier New" w:cs="Courier New"/>
                      <w:color w:val="007700"/>
                      <w:sz w:val="20"/>
                      <w:szCs w:val="20"/>
                      <w:lang w:eastAsia="ru-RU"/>
                    </w:rPr>
                    <w:br/>
                  </w:r>
                  <w:r w:rsidRPr="00DC728A">
                    <w:rPr>
                      <w:rFonts w:ascii="Courier New" w:eastAsia="Times New Roman" w:hAnsi="Courier New" w:cs="Courier New"/>
                      <w:color w:val="007700"/>
                      <w:sz w:val="20"/>
                      <w:szCs w:val="20"/>
                      <w:lang w:eastAsia="ru-RU"/>
                    </w:rPr>
                    <w:br/>
                    <w:t>echo </w:t>
                  </w:r>
                  <w:r w:rsidRPr="00DC728A">
                    <w:rPr>
                      <w:rFonts w:ascii="Courier New" w:eastAsia="Times New Roman" w:hAnsi="Courier New" w:cs="Courier New"/>
                      <w:color w:val="0000BB"/>
                      <w:sz w:val="20"/>
                      <w:szCs w:val="20"/>
                      <w:lang w:eastAsia="ru-RU"/>
                    </w:rPr>
                    <w:t>rand</w:t>
                  </w:r>
                  <w:r w:rsidRPr="00DC728A">
                    <w:rPr>
                      <w:rFonts w:ascii="Courier New" w:eastAsia="Times New Roman" w:hAnsi="Courier New" w:cs="Courier New"/>
                      <w:color w:val="007700"/>
                      <w:sz w:val="20"/>
                      <w:szCs w:val="20"/>
                      <w:lang w:eastAsia="ru-RU"/>
                    </w:rPr>
                    <w:t>(</w:t>
                  </w:r>
                  <w:r w:rsidRPr="00DC728A">
                    <w:rPr>
                      <w:rFonts w:ascii="Courier New" w:eastAsia="Times New Roman" w:hAnsi="Courier New" w:cs="Courier New"/>
                      <w:color w:val="0000BB"/>
                      <w:sz w:val="20"/>
                      <w:szCs w:val="20"/>
                      <w:lang w:eastAsia="ru-RU"/>
                    </w:rPr>
                    <w:t>5</w:t>
                  </w:r>
                  <w:r w:rsidRPr="00DC728A">
                    <w:rPr>
                      <w:rFonts w:ascii="Courier New" w:eastAsia="Times New Roman" w:hAnsi="Courier New" w:cs="Courier New"/>
                      <w:color w:val="007700"/>
                      <w:sz w:val="20"/>
                      <w:szCs w:val="20"/>
                      <w:lang w:eastAsia="ru-RU"/>
                    </w:rPr>
                    <w:t>, </w:t>
                  </w:r>
                  <w:r w:rsidRPr="00DC728A">
                    <w:rPr>
                      <w:rFonts w:ascii="Courier New" w:eastAsia="Times New Roman" w:hAnsi="Courier New" w:cs="Courier New"/>
                      <w:color w:val="0000BB"/>
                      <w:sz w:val="20"/>
                      <w:szCs w:val="20"/>
                      <w:lang w:eastAsia="ru-RU"/>
                    </w:rPr>
                    <w:t>15</w:t>
                  </w:r>
                  <w:r w:rsidRPr="00DC728A">
                    <w:rPr>
                      <w:rFonts w:ascii="Courier New" w:eastAsia="Times New Roman" w:hAnsi="Courier New" w:cs="Courier New"/>
                      <w:color w:val="007700"/>
                      <w:sz w:val="20"/>
                      <w:szCs w:val="20"/>
                      <w:lang w:eastAsia="ru-RU"/>
                    </w:rPr>
                    <w:t>);</w:t>
                  </w:r>
                  <w:r w:rsidRPr="00DC728A">
                    <w:rPr>
                      <w:rFonts w:ascii="Courier New" w:eastAsia="Times New Roman" w:hAnsi="Courier New" w:cs="Courier New"/>
                      <w:color w:val="007700"/>
                      <w:sz w:val="20"/>
                      <w:szCs w:val="20"/>
                      <w:lang w:eastAsia="ru-RU"/>
                    </w:rPr>
                    <w:br/>
                  </w:r>
                  <w:r w:rsidRPr="00DC728A">
                    <w:rPr>
                      <w:rFonts w:ascii="Courier New" w:eastAsia="Times New Roman" w:hAnsi="Courier New" w:cs="Courier New"/>
                      <w:color w:val="0000BB"/>
                      <w:sz w:val="20"/>
                      <w:szCs w:val="20"/>
                      <w:lang w:eastAsia="ru-RU"/>
                    </w:rPr>
                    <w:t>?&gt;</w:t>
                  </w:r>
                </w:p>
              </w:tc>
            </w:tr>
          </w:tbl>
          <w:p w:rsidR="00DC728A" w:rsidRPr="00DC728A" w:rsidRDefault="00DC728A" w:rsidP="00DC728A">
            <w:pPr>
              <w:spacing w:before="100" w:beforeAutospacing="1" w:after="100" w:afterAutospacing="1" w:line="255" w:lineRule="atLeast"/>
              <w:rPr>
                <w:rFonts w:ascii="Verdana" w:eastAsia="Times New Roman" w:hAnsi="Verdana" w:cs="Arial"/>
                <w:sz w:val="18"/>
                <w:szCs w:val="18"/>
                <w:lang w:eastAsia="ru-RU"/>
              </w:rPr>
            </w:pPr>
            <w:r w:rsidRPr="00DC728A">
              <w:rPr>
                <w:rFonts w:ascii="Verdana" w:eastAsia="Times New Roman" w:hAnsi="Verdana" w:cs="Arial"/>
                <w:sz w:val="18"/>
                <w:szCs w:val="18"/>
                <w:lang w:eastAsia="ru-RU"/>
              </w:rPr>
              <w:t>Пример выше выведет что-то наподобие этого:</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901"/>
            </w:tblGrid>
            <w:tr w:rsidR="00DC728A" w:rsidRPr="00DC728A" w:rsidTr="00DC728A">
              <w:trPr>
                <w:tblCellSpacing w:w="15" w:type="dxa"/>
              </w:trPr>
              <w:tc>
                <w:tcPr>
                  <w:tcW w:w="0" w:type="auto"/>
                  <w:shd w:val="clear" w:color="auto" w:fill="E6F3F9"/>
                  <w:vAlign w:val="center"/>
                  <w:hideMark/>
                </w:tcPr>
                <w:p w:rsidR="00DC728A" w:rsidRPr="00DC728A"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C728A">
                    <w:rPr>
                      <w:rFonts w:ascii="Courier New" w:eastAsia="Times New Roman" w:hAnsi="Courier New" w:cs="Courier New"/>
                      <w:sz w:val="20"/>
                      <w:szCs w:val="20"/>
                      <w:lang w:eastAsia="ru-RU"/>
                    </w:rPr>
                    <w:lastRenderedPageBreak/>
                    <w:t>7771</w:t>
                  </w:r>
                </w:p>
                <w:p w:rsidR="00DC728A" w:rsidRPr="00DC728A"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DC728A" w:rsidRPr="00DC728A"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C728A">
                    <w:rPr>
                      <w:rFonts w:ascii="Courier New" w:eastAsia="Times New Roman" w:hAnsi="Courier New" w:cs="Courier New"/>
                      <w:sz w:val="20"/>
                      <w:szCs w:val="20"/>
                      <w:lang w:eastAsia="ru-RU"/>
                    </w:rPr>
                    <w:t>22264</w:t>
                  </w:r>
                </w:p>
                <w:p w:rsidR="00DC728A" w:rsidRPr="00DC728A"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DC728A" w:rsidRPr="00DC728A" w:rsidRDefault="00DC728A" w:rsidP="00DC7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DC728A">
                    <w:rPr>
                      <w:rFonts w:ascii="Courier New" w:eastAsia="Times New Roman" w:hAnsi="Courier New" w:cs="Courier New"/>
                      <w:sz w:val="20"/>
                      <w:szCs w:val="20"/>
                      <w:lang w:eastAsia="ru-RU"/>
                    </w:rPr>
                    <w:t>11</w:t>
                  </w:r>
                </w:p>
              </w:tc>
            </w:tr>
          </w:tbl>
          <w:p w:rsidR="00DC728A" w:rsidRPr="00DC728A" w:rsidRDefault="00DC728A" w:rsidP="00DC728A">
            <w:pPr>
              <w:spacing w:after="0" w:line="255" w:lineRule="atLeast"/>
              <w:rPr>
                <w:rFonts w:ascii="Arial" w:eastAsia="Times New Roman" w:hAnsi="Arial" w:cs="Arial"/>
                <w:sz w:val="18"/>
                <w:szCs w:val="18"/>
                <w:lang w:eastAsia="ru-RU"/>
              </w:rPr>
            </w:pPr>
          </w:p>
        </w:tc>
      </w:tr>
    </w:tbl>
    <w:p w:rsidR="00DC728A" w:rsidRDefault="00DC728A" w:rsidP="0085243C">
      <w:pPr>
        <w:rPr>
          <w:b/>
          <w:noProof/>
          <w:color w:val="000000" w:themeColor="text1"/>
          <w:sz w:val="24"/>
          <w:szCs w:val="24"/>
        </w:rPr>
      </w:pPr>
    </w:p>
    <w:p w:rsidR="00556586" w:rsidRPr="00556586" w:rsidRDefault="00556586" w:rsidP="00556586">
      <w:pPr>
        <w:shd w:val="clear" w:color="auto" w:fill="F7F7F7"/>
        <w:spacing w:after="0" w:line="255" w:lineRule="atLeast"/>
        <w:rPr>
          <w:rFonts w:ascii="Verdana" w:eastAsia="Times New Roman" w:hAnsi="Verdana" w:cs="Times New Roman"/>
          <w:color w:val="000000"/>
          <w:sz w:val="18"/>
          <w:szCs w:val="18"/>
          <w:lang w:eastAsia="ru-RU"/>
        </w:rPr>
      </w:pPr>
      <w:r w:rsidRPr="00556586">
        <w:rPr>
          <w:rFonts w:ascii="Verdana" w:eastAsia="Times New Roman" w:hAnsi="Verdana" w:cs="Times New Roman"/>
          <w:b/>
          <w:color w:val="000000"/>
          <w:sz w:val="18"/>
          <w:szCs w:val="18"/>
          <w:lang w:eastAsia="ru-RU"/>
        </w:rPr>
        <w:t>3.6)</w:t>
      </w:r>
      <w:r>
        <w:rPr>
          <w:rFonts w:ascii="Verdana" w:eastAsia="Times New Roman" w:hAnsi="Verdana" w:cs="Times New Roman"/>
          <w:color w:val="000000"/>
          <w:sz w:val="18"/>
          <w:szCs w:val="18"/>
          <w:lang w:eastAsia="ru-RU"/>
        </w:rPr>
        <w:t xml:space="preserve"> </w:t>
      </w:r>
      <w:r w:rsidRPr="00556586">
        <w:rPr>
          <w:rFonts w:ascii="Verdana" w:eastAsia="Times New Roman" w:hAnsi="Verdana" w:cs="Times New Roman"/>
          <w:b/>
          <w:color w:val="E36C0A" w:themeColor="accent6" w:themeShade="BF"/>
          <w:sz w:val="18"/>
          <w:szCs w:val="18"/>
          <w:lang w:eastAsia="ru-RU"/>
        </w:rPr>
        <w:t>min</w:t>
      </w:r>
      <w:r w:rsidRPr="00556586">
        <w:rPr>
          <w:rFonts w:ascii="Verdana" w:eastAsia="Times New Roman" w:hAnsi="Verdana" w:cs="Times New Roman"/>
          <w:color w:val="000000"/>
          <w:sz w:val="18"/>
          <w:szCs w:val="18"/>
          <w:lang w:eastAsia="ru-RU"/>
        </w:rPr>
        <w:t> -- Находит наименьшее значение</w:t>
      </w:r>
    </w:p>
    <w:p w:rsidR="00556586" w:rsidRPr="00556586" w:rsidRDefault="00556586" w:rsidP="00556586">
      <w:pPr>
        <w:shd w:val="clear" w:color="auto" w:fill="F7F7F7"/>
        <w:spacing w:before="100" w:beforeAutospacing="1" w:after="100" w:afterAutospacing="1" w:line="255" w:lineRule="atLeast"/>
        <w:outlineLvl w:val="1"/>
        <w:rPr>
          <w:rFonts w:ascii="Arial" w:eastAsia="Times New Roman" w:hAnsi="Arial" w:cs="Arial"/>
          <w:b/>
          <w:bCs/>
          <w:color w:val="0000FF"/>
          <w:sz w:val="21"/>
          <w:szCs w:val="21"/>
          <w:lang w:eastAsia="ru-RU"/>
        </w:rPr>
      </w:pPr>
      <w:bookmarkStart w:id="13" w:name="AEN73353"/>
      <w:bookmarkEnd w:id="13"/>
      <w:r w:rsidRPr="00556586">
        <w:rPr>
          <w:rFonts w:ascii="Arial" w:eastAsia="Times New Roman" w:hAnsi="Arial" w:cs="Arial"/>
          <w:b/>
          <w:bCs/>
          <w:color w:val="0000FF"/>
          <w:sz w:val="21"/>
          <w:szCs w:val="21"/>
          <w:lang w:eastAsia="ru-RU"/>
        </w:rPr>
        <w:t>Описание</w:t>
      </w:r>
    </w:p>
    <w:p w:rsidR="00556586" w:rsidRPr="00556586" w:rsidRDefault="00556586" w:rsidP="00556586">
      <w:pPr>
        <w:shd w:val="clear" w:color="auto" w:fill="F7F7F7"/>
        <w:spacing w:after="240" w:line="255" w:lineRule="atLeast"/>
        <w:rPr>
          <w:rFonts w:ascii="Verdana" w:eastAsia="Times New Roman" w:hAnsi="Verdana" w:cs="Times New Roman"/>
          <w:color w:val="000000"/>
          <w:sz w:val="18"/>
          <w:szCs w:val="18"/>
          <w:lang w:eastAsia="ru-RU"/>
        </w:rPr>
      </w:pPr>
      <w:proofErr w:type="gramStart"/>
      <w:r w:rsidRPr="009F0D77">
        <w:rPr>
          <w:rFonts w:ascii="Verdana" w:eastAsia="Times New Roman" w:hAnsi="Verdana" w:cs="Times New Roman"/>
          <w:color w:val="000000"/>
          <w:sz w:val="18"/>
          <w:szCs w:val="18"/>
          <w:lang w:val="en-US" w:eastAsia="ru-RU"/>
        </w:rPr>
        <w:t>mixed</w:t>
      </w:r>
      <w:proofErr w:type="gramEnd"/>
      <w:r w:rsidRPr="009F0D77">
        <w:rPr>
          <w:rFonts w:ascii="Verdana" w:eastAsia="Times New Roman" w:hAnsi="Verdana" w:cs="Times New Roman"/>
          <w:color w:val="000000"/>
          <w:sz w:val="18"/>
          <w:szCs w:val="18"/>
          <w:lang w:val="en-US" w:eastAsia="ru-RU"/>
        </w:rPr>
        <w:t> </w:t>
      </w:r>
      <w:r w:rsidRPr="009F0D77">
        <w:rPr>
          <w:rFonts w:ascii="Verdana" w:eastAsia="Times New Roman" w:hAnsi="Verdana" w:cs="Times New Roman"/>
          <w:b/>
          <w:bCs/>
          <w:color w:val="000000"/>
          <w:sz w:val="18"/>
          <w:szCs w:val="18"/>
          <w:lang w:val="en-US" w:eastAsia="ru-RU"/>
        </w:rPr>
        <w:t>min</w:t>
      </w:r>
      <w:r w:rsidRPr="009F0D77">
        <w:rPr>
          <w:rFonts w:ascii="Verdana" w:eastAsia="Times New Roman" w:hAnsi="Verdana" w:cs="Times New Roman"/>
          <w:color w:val="000000"/>
          <w:sz w:val="18"/>
          <w:szCs w:val="18"/>
          <w:lang w:val="en-US" w:eastAsia="ru-RU"/>
        </w:rPr>
        <w:t xml:space="preserve"> ( number arg1, number arg2 [, number ...] </w:t>
      </w:r>
      <w:r w:rsidRPr="00556586">
        <w:rPr>
          <w:rFonts w:ascii="Verdana" w:eastAsia="Times New Roman" w:hAnsi="Verdana" w:cs="Times New Roman"/>
          <w:color w:val="000000"/>
          <w:sz w:val="18"/>
          <w:szCs w:val="18"/>
          <w:lang w:eastAsia="ru-RU"/>
        </w:rPr>
        <w:t>)</w:t>
      </w:r>
      <w:r w:rsidRPr="00556586">
        <w:rPr>
          <w:rFonts w:ascii="Verdana" w:eastAsia="Times New Roman" w:hAnsi="Verdana" w:cs="Times New Roman"/>
          <w:color w:val="000000"/>
          <w:sz w:val="18"/>
          <w:szCs w:val="18"/>
          <w:lang w:eastAsia="ru-RU"/>
        </w:rPr>
        <w:br/>
      </w:r>
      <w:r w:rsidRPr="00556586">
        <w:rPr>
          <w:rFonts w:ascii="Verdana" w:eastAsia="Times New Roman" w:hAnsi="Verdana" w:cs="Times New Roman"/>
          <w:color w:val="000000"/>
          <w:sz w:val="18"/>
          <w:szCs w:val="18"/>
          <w:lang w:eastAsia="ru-RU"/>
        </w:rPr>
        <w:br/>
        <w:t>mixed </w:t>
      </w:r>
      <w:r w:rsidRPr="00556586">
        <w:rPr>
          <w:rFonts w:ascii="Verdana" w:eastAsia="Times New Roman" w:hAnsi="Verdana" w:cs="Times New Roman"/>
          <w:b/>
          <w:bCs/>
          <w:color w:val="000000"/>
          <w:sz w:val="18"/>
          <w:szCs w:val="18"/>
          <w:lang w:eastAsia="ru-RU"/>
        </w:rPr>
        <w:t>min</w:t>
      </w:r>
      <w:r w:rsidRPr="00556586">
        <w:rPr>
          <w:rFonts w:ascii="Verdana" w:eastAsia="Times New Roman" w:hAnsi="Verdana" w:cs="Times New Roman"/>
          <w:color w:val="000000"/>
          <w:sz w:val="18"/>
          <w:szCs w:val="18"/>
          <w:lang w:eastAsia="ru-RU"/>
        </w:rPr>
        <w:t> ( array numbers )</w:t>
      </w:r>
    </w:p>
    <w:p w:rsidR="00556586" w:rsidRPr="00556586" w:rsidRDefault="00556586" w:rsidP="00556586">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556586">
        <w:rPr>
          <w:rFonts w:ascii="Verdana" w:eastAsia="Times New Roman" w:hAnsi="Verdana" w:cs="Times New Roman"/>
          <w:color w:val="000000"/>
          <w:sz w:val="18"/>
          <w:szCs w:val="18"/>
          <w:lang w:eastAsia="ru-RU"/>
        </w:rPr>
        <w:t>Возвращает наименьшее из предложенных чисел.</w:t>
      </w:r>
    </w:p>
    <w:p w:rsidR="00556586" w:rsidRPr="00556586" w:rsidRDefault="00556586" w:rsidP="00556586">
      <w:pPr>
        <w:shd w:val="clear" w:color="auto" w:fill="F7F7F7"/>
        <w:spacing w:before="100" w:beforeAutospacing="1" w:after="100" w:afterAutospacing="1" w:line="255" w:lineRule="atLeast"/>
        <w:rPr>
          <w:rFonts w:ascii="Verdana" w:eastAsia="Times New Roman" w:hAnsi="Verdana" w:cs="Times New Roman"/>
          <w:color w:val="000000"/>
          <w:sz w:val="18"/>
          <w:szCs w:val="18"/>
          <w:lang w:eastAsia="ru-RU"/>
        </w:rPr>
      </w:pPr>
      <w:r w:rsidRPr="00556586">
        <w:rPr>
          <w:rFonts w:ascii="Verdana" w:eastAsia="Times New Roman" w:hAnsi="Verdana" w:cs="Times New Roman"/>
          <w:color w:val="000000"/>
          <w:sz w:val="18"/>
          <w:szCs w:val="18"/>
          <w:lang w:eastAsia="ru-RU"/>
        </w:rPr>
        <w:t>Если в качестве аргументов передан только один - массив чисел, </w:t>
      </w:r>
      <w:r w:rsidRPr="00556586">
        <w:rPr>
          <w:rFonts w:ascii="Verdana" w:eastAsia="Times New Roman" w:hAnsi="Verdana" w:cs="Times New Roman"/>
          <w:b/>
          <w:bCs/>
          <w:color w:val="000000"/>
          <w:sz w:val="18"/>
          <w:szCs w:val="18"/>
          <w:lang w:eastAsia="ru-RU"/>
        </w:rPr>
        <w:t>min()</w:t>
      </w:r>
      <w:r w:rsidRPr="00556586">
        <w:rPr>
          <w:rFonts w:ascii="Verdana" w:eastAsia="Times New Roman" w:hAnsi="Verdana" w:cs="Times New Roman"/>
          <w:color w:val="000000"/>
          <w:sz w:val="18"/>
          <w:szCs w:val="18"/>
          <w:lang w:eastAsia="ru-RU"/>
        </w:rPr>
        <w:t> возвращает наименьшее из них. Если первый аргумент - integer или float, то обязательно должен быть хотя бы ещё один. В этом случае функция вернёт наименьшее из них. Можно сравнивать неограниченное количество чисел.</w:t>
      </w:r>
    </w:p>
    <w:p w:rsidR="00556586" w:rsidRPr="00556586" w:rsidRDefault="00556586" w:rsidP="00556586">
      <w:pPr>
        <w:shd w:val="clear" w:color="auto" w:fill="F7F7F7"/>
        <w:spacing w:beforeAutospacing="1" w:after="100" w:afterAutospacing="1" w:line="255" w:lineRule="atLeast"/>
        <w:rPr>
          <w:rFonts w:ascii="Verdana" w:eastAsia="Times New Roman" w:hAnsi="Verdana" w:cs="Times New Roman"/>
          <w:color w:val="000000"/>
          <w:sz w:val="18"/>
          <w:szCs w:val="18"/>
          <w:lang w:eastAsia="ru-RU"/>
        </w:rPr>
      </w:pPr>
      <w:r w:rsidRPr="00556586">
        <w:rPr>
          <w:rFonts w:ascii="Verdana" w:eastAsia="Times New Roman" w:hAnsi="Verdana" w:cs="Times New Roman"/>
          <w:b/>
          <w:bCs/>
          <w:color w:val="000000"/>
          <w:sz w:val="18"/>
          <w:szCs w:val="18"/>
          <w:lang w:eastAsia="ru-RU"/>
        </w:rPr>
        <w:t>Замечание: </w:t>
      </w:r>
      <w:r w:rsidRPr="00556586">
        <w:rPr>
          <w:rFonts w:ascii="Verdana" w:eastAsia="Times New Roman" w:hAnsi="Verdana" w:cs="Times New Roman"/>
          <w:color w:val="000000"/>
          <w:sz w:val="18"/>
          <w:szCs w:val="18"/>
          <w:lang w:eastAsia="ru-RU"/>
        </w:rPr>
        <w:t>PHP считает строку, которую не удалось преобразовать в число, как </w:t>
      </w:r>
      <w:r w:rsidRPr="00556586">
        <w:rPr>
          <w:rFonts w:ascii="Verdana" w:eastAsia="Times New Roman" w:hAnsi="Verdana" w:cs="Times New Roman"/>
          <w:i/>
          <w:iCs/>
          <w:color w:val="000000"/>
          <w:sz w:val="18"/>
          <w:szCs w:val="18"/>
          <w:lang w:eastAsia="ru-RU"/>
        </w:rPr>
        <w:t>0</w:t>
      </w:r>
      <w:r w:rsidRPr="00556586">
        <w:rPr>
          <w:rFonts w:ascii="Verdana" w:eastAsia="Times New Roman" w:hAnsi="Verdana" w:cs="Times New Roman"/>
          <w:color w:val="000000"/>
          <w:sz w:val="18"/>
          <w:szCs w:val="18"/>
          <w:lang w:eastAsia="ru-RU"/>
        </w:rPr>
        <w:t>, но вернёт саму строку, в случае, если все остальные числа положительные. Если указано несколько элементов, эквивалентных </w:t>
      </w:r>
      <w:r w:rsidRPr="00556586">
        <w:rPr>
          <w:rFonts w:ascii="Verdana" w:eastAsia="Times New Roman" w:hAnsi="Verdana" w:cs="Times New Roman"/>
          <w:i/>
          <w:iCs/>
          <w:color w:val="000000"/>
          <w:sz w:val="18"/>
          <w:szCs w:val="18"/>
          <w:lang w:eastAsia="ru-RU"/>
        </w:rPr>
        <w:t>0</w:t>
      </w:r>
      <w:r w:rsidRPr="00556586">
        <w:rPr>
          <w:rFonts w:ascii="Verdana" w:eastAsia="Times New Roman" w:hAnsi="Verdana" w:cs="Times New Roman"/>
          <w:color w:val="000000"/>
          <w:sz w:val="18"/>
          <w:szCs w:val="18"/>
          <w:lang w:eastAsia="ru-RU"/>
        </w:rPr>
        <w:t>, </w:t>
      </w:r>
      <w:r w:rsidRPr="00556586">
        <w:rPr>
          <w:rFonts w:ascii="Verdana" w:eastAsia="Times New Roman" w:hAnsi="Verdana" w:cs="Times New Roman"/>
          <w:b/>
          <w:bCs/>
          <w:color w:val="000000"/>
          <w:sz w:val="18"/>
          <w:szCs w:val="18"/>
          <w:lang w:eastAsia="ru-RU"/>
        </w:rPr>
        <w:t>min()</w:t>
      </w:r>
      <w:r w:rsidRPr="00556586">
        <w:rPr>
          <w:rFonts w:ascii="Verdana" w:eastAsia="Times New Roman" w:hAnsi="Verdana" w:cs="Times New Roman"/>
          <w:color w:val="000000"/>
          <w:sz w:val="18"/>
          <w:szCs w:val="18"/>
          <w:lang w:eastAsia="ru-RU"/>
        </w:rPr>
        <w:t> вернёт первый из них (самый левый).</w:t>
      </w:r>
    </w:p>
    <w:tbl>
      <w:tblPr>
        <w:tblW w:w="5000" w:type="pct"/>
        <w:tblCellSpacing w:w="0" w:type="dxa"/>
        <w:tblCellMar>
          <w:left w:w="0" w:type="dxa"/>
          <w:right w:w="0" w:type="dxa"/>
        </w:tblCellMar>
        <w:tblLook w:val="04A0" w:firstRow="1" w:lastRow="0" w:firstColumn="1" w:lastColumn="0" w:noHBand="0" w:noVBand="1"/>
      </w:tblPr>
      <w:tblGrid>
        <w:gridCol w:w="10466"/>
      </w:tblGrid>
      <w:tr w:rsidR="00556586" w:rsidRPr="00556586" w:rsidTr="00556586">
        <w:trPr>
          <w:tblCellSpacing w:w="0" w:type="dxa"/>
        </w:trPr>
        <w:tc>
          <w:tcPr>
            <w:tcW w:w="0" w:type="auto"/>
            <w:vAlign w:val="center"/>
            <w:hideMark/>
          </w:tcPr>
          <w:p w:rsidR="00556586" w:rsidRPr="00556586" w:rsidRDefault="00556586" w:rsidP="00556586">
            <w:pPr>
              <w:spacing w:after="0" w:line="255" w:lineRule="atLeast"/>
              <w:rPr>
                <w:rFonts w:ascii="Verdana" w:eastAsia="Times New Roman" w:hAnsi="Verdana" w:cs="Times New Roman"/>
                <w:sz w:val="18"/>
                <w:szCs w:val="18"/>
                <w:lang w:eastAsia="ru-RU"/>
              </w:rPr>
            </w:pPr>
          </w:p>
          <w:p w:rsidR="00556586" w:rsidRPr="00556586" w:rsidRDefault="00556586" w:rsidP="00556586">
            <w:pPr>
              <w:spacing w:before="100" w:beforeAutospacing="1" w:after="100" w:afterAutospacing="1" w:line="255" w:lineRule="atLeast"/>
              <w:rPr>
                <w:rFonts w:ascii="Verdana" w:eastAsia="Times New Roman" w:hAnsi="Verdana" w:cs="Arial"/>
                <w:sz w:val="18"/>
                <w:szCs w:val="18"/>
                <w:lang w:eastAsia="ru-RU"/>
              </w:rPr>
            </w:pPr>
            <w:bookmarkStart w:id="14" w:name="AEN73382"/>
            <w:bookmarkEnd w:id="14"/>
            <w:r w:rsidRPr="00556586">
              <w:rPr>
                <w:rFonts w:ascii="Verdana" w:eastAsia="Times New Roman" w:hAnsi="Verdana" w:cs="Arial"/>
                <w:b/>
                <w:bCs/>
                <w:sz w:val="18"/>
                <w:szCs w:val="18"/>
                <w:lang w:eastAsia="ru-RU"/>
              </w:rPr>
              <w:t>Пример 1. Примеры использования min()</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7862"/>
            </w:tblGrid>
            <w:tr w:rsidR="00556586" w:rsidRPr="00556586" w:rsidTr="00556586">
              <w:trPr>
                <w:tblCellSpacing w:w="15" w:type="dxa"/>
              </w:trPr>
              <w:tc>
                <w:tcPr>
                  <w:tcW w:w="0" w:type="auto"/>
                  <w:shd w:val="clear" w:color="auto" w:fill="E6F3F9"/>
                  <w:vAlign w:val="center"/>
                  <w:hideMark/>
                </w:tcPr>
                <w:p w:rsidR="00556586" w:rsidRPr="00556586" w:rsidRDefault="00556586" w:rsidP="00556586">
                  <w:pPr>
                    <w:spacing w:before="75" w:after="75" w:line="240" w:lineRule="auto"/>
                    <w:rPr>
                      <w:rFonts w:ascii="Times New Roman" w:eastAsia="Times New Roman" w:hAnsi="Times New Roman" w:cs="Times New Roman"/>
                      <w:sz w:val="20"/>
                      <w:szCs w:val="20"/>
                      <w:lang w:eastAsia="ru-RU"/>
                    </w:rPr>
                  </w:pPr>
                  <w:r w:rsidRPr="00556586">
                    <w:rPr>
                      <w:rFonts w:ascii="Courier New" w:eastAsia="Times New Roman" w:hAnsi="Courier New" w:cs="Courier New"/>
                      <w:color w:val="0000BB"/>
                      <w:sz w:val="20"/>
                      <w:szCs w:val="20"/>
                      <w:lang w:eastAsia="ru-RU"/>
                    </w:rPr>
                    <w:t>&lt;?php</w:t>
                  </w:r>
                  <w:r w:rsidRPr="00556586">
                    <w:rPr>
                      <w:rFonts w:ascii="Courier New" w:eastAsia="Times New Roman" w:hAnsi="Courier New" w:cs="Courier New"/>
                      <w:color w:val="0000BB"/>
                      <w:sz w:val="20"/>
                      <w:szCs w:val="20"/>
                      <w:lang w:eastAsia="ru-RU"/>
                    </w:rPr>
                    <w:br/>
                  </w:r>
                  <w:r w:rsidRPr="00556586">
                    <w:rPr>
                      <w:rFonts w:ascii="Courier New" w:eastAsia="Times New Roman" w:hAnsi="Courier New" w:cs="Courier New"/>
                      <w:color w:val="007700"/>
                      <w:sz w:val="20"/>
                      <w:szCs w:val="20"/>
                      <w:lang w:eastAsia="ru-RU"/>
                    </w:rPr>
                    <w:t>echo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w:t>
                  </w:r>
                  <w:r w:rsidRPr="00556586">
                    <w:rPr>
                      <w:rFonts w:ascii="Courier New" w:eastAsia="Times New Roman" w:hAnsi="Courier New" w:cs="Courier New"/>
                      <w:color w:val="0000BB"/>
                      <w:sz w:val="20"/>
                      <w:szCs w:val="20"/>
                      <w:lang w:eastAsia="ru-RU"/>
                    </w:rPr>
                    <w:t>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3</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1</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6</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7</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1</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7700"/>
                      <w:sz w:val="20"/>
                      <w:szCs w:val="20"/>
                      <w:lang w:eastAsia="ru-RU"/>
                    </w:rPr>
                    <w:t>echo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(array(</w:t>
                  </w:r>
                  <w:r w:rsidRPr="00556586">
                    <w:rPr>
                      <w:rFonts w:ascii="Courier New" w:eastAsia="Times New Roman" w:hAnsi="Courier New" w:cs="Courier New"/>
                      <w:color w:val="0000BB"/>
                      <w:sz w:val="20"/>
                      <w:szCs w:val="20"/>
                      <w:lang w:eastAsia="ru-RU"/>
                    </w:rPr>
                    <w:t>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4</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5</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2</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7700"/>
                      <w:sz w:val="20"/>
                      <w:szCs w:val="20"/>
                      <w:lang w:eastAsia="ru-RU"/>
                    </w:rPr>
                    <w:t>echo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w:t>
                  </w:r>
                  <w:r w:rsidRPr="00556586">
                    <w:rPr>
                      <w:rFonts w:ascii="Courier New" w:eastAsia="Times New Roman" w:hAnsi="Courier New" w:cs="Courier New"/>
                      <w:color w:val="0000BB"/>
                      <w:sz w:val="20"/>
                      <w:szCs w:val="20"/>
                      <w:lang w:eastAsia="ru-RU"/>
                    </w:rPr>
                    <w:t>0</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DD0000"/>
                      <w:sz w:val="20"/>
                      <w:szCs w:val="20"/>
                      <w:lang w:eastAsia="ru-RU"/>
                    </w:rPr>
                    <w:t>'hello'</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0</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7700"/>
                      <w:sz w:val="20"/>
                      <w:szCs w:val="20"/>
                      <w:lang w:eastAsia="ru-RU"/>
                    </w:rPr>
                    <w:t>echo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w:t>
                  </w:r>
                  <w:r w:rsidRPr="00556586">
                    <w:rPr>
                      <w:rFonts w:ascii="Courier New" w:eastAsia="Times New Roman" w:hAnsi="Courier New" w:cs="Courier New"/>
                      <w:color w:val="DD0000"/>
                      <w:sz w:val="20"/>
                      <w:szCs w:val="20"/>
                      <w:lang w:eastAsia="ru-RU"/>
                    </w:rPr>
                    <w:t>'hello'</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0</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hello</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7700"/>
                      <w:sz w:val="20"/>
                      <w:szCs w:val="20"/>
                      <w:lang w:eastAsia="ru-RU"/>
                    </w:rPr>
                    <w:t>echo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w:t>
                  </w:r>
                  <w:r w:rsidRPr="00556586">
                    <w:rPr>
                      <w:rFonts w:ascii="Courier New" w:eastAsia="Times New Roman" w:hAnsi="Courier New" w:cs="Courier New"/>
                      <w:color w:val="DD0000"/>
                      <w:sz w:val="20"/>
                      <w:szCs w:val="20"/>
                      <w:lang w:eastAsia="ru-RU"/>
                    </w:rPr>
                    <w:t>'hello'</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1</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-1</w:t>
                  </w:r>
                  <w:proofErr w:type="gramStart"/>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FF8000"/>
                      <w:sz w:val="20"/>
                      <w:szCs w:val="20"/>
                      <w:lang w:eastAsia="ru-RU"/>
                    </w:rPr>
                    <w:br/>
                    <w:t>// П</w:t>
                  </w:r>
                  <w:proofErr w:type="gramEnd"/>
                  <w:r w:rsidRPr="00556586">
                    <w:rPr>
                      <w:rFonts w:ascii="Courier New" w:eastAsia="Times New Roman" w:hAnsi="Courier New" w:cs="Courier New"/>
                      <w:color w:val="FF8000"/>
                      <w:sz w:val="20"/>
                      <w:szCs w:val="20"/>
                      <w:lang w:eastAsia="ru-RU"/>
                    </w:rPr>
                    <w:t>ри указании нескольких массивов, они сравниваются полностью</w:t>
                  </w:r>
                  <w:r w:rsidRPr="00556586">
                    <w:rPr>
                      <w:rFonts w:ascii="Courier New" w:eastAsia="Times New Roman" w:hAnsi="Courier New" w:cs="Courier New"/>
                      <w:color w:val="FF8000"/>
                      <w:sz w:val="20"/>
                      <w:szCs w:val="20"/>
                      <w:lang w:eastAsia="ru-RU"/>
                    </w:rPr>
                    <w:br/>
                    <w:t>// в нашем примере: 2 == 2, но 4 &lt; 5</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00BB"/>
                      <w:sz w:val="20"/>
                      <w:szCs w:val="20"/>
                      <w:lang w:eastAsia="ru-RU"/>
                    </w:rPr>
                    <w:t>$val </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(array(</w:t>
                  </w:r>
                  <w:r w:rsidRPr="00556586">
                    <w:rPr>
                      <w:rFonts w:ascii="Courier New" w:eastAsia="Times New Roman" w:hAnsi="Courier New" w:cs="Courier New"/>
                      <w:color w:val="0000BB"/>
                      <w:sz w:val="20"/>
                      <w:szCs w:val="20"/>
                      <w:lang w:eastAsia="ru-RU"/>
                    </w:rPr>
                    <w:t>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4</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8</w:t>
                  </w:r>
                  <w:r w:rsidRPr="00556586">
                    <w:rPr>
                      <w:rFonts w:ascii="Courier New" w:eastAsia="Times New Roman" w:hAnsi="Courier New" w:cs="Courier New"/>
                      <w:color w:val="007700"/>
                      <w:sz w:val="20"/>
                      <w:szCs w:val="20"/>
                      <w:lang w:eastAsia="ru-RU"/>
                    </w:rPr>
                    <w:t>), array(</w:t>
                  </w:r>
                  <w:r w:rsidRPr="00556586">
                    <w:rPr>
                      <w:rFonts w:ascii="Courier New" w:eastAsia="Times New Roman" w:hAnsi="Courier New" w:cs="Courier New"/>
                      <w:color w:val="0000BB"/>
                      <w:sz w:val="20"/>
                      <w:szCs w:val="20"/>
                      <w:lang w:eastAsia="ru-RU"/>
                    </w:rPr>
                    <w:t>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5</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1</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array(2, 4, 8)</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FF8000"/>
                      <w:sz w:val="20"/>
                      <w:szCs w:val="20"/>
                      <w:lang w:eastAsia="ru-RU"/>
                    </w:rPr>
                    <w:br/>
                    <w:t>// При указании массива и отдельных чисел, </w:t>
                  </w:r>
                  <w:r w:rsidRPr="00556586">
                    <w:rPr>
                      <w:rFonts w:ascii="Courier New" w:eastAsia="Times New Roman" w:hAnsi="Courier New" w:cs="Courier New"/>
                      <w:color w:val="FF8000"/>
                      <w:sz w:val="20"/>
                      <w:szCs w:val="20"/>
                      <w:lang w:eastAsia="ru-RU"/>
                    </w:rPr>
                    <w:br/>
                    <w:t>// первый никогда не возвращается, т.к. считается самым большим</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00BB"/>
                      <w:sz w:val="20"/>
                      <w:szCs w:val="20"/>
                      <w:lang w:eastAsia="ru-RU"/>
                    </w:rPr>
                    <w:t>$val </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min</w:t>
                  </w:r>
                  <w:r w:rsidRPr="00556586">
                    <w:rPr>
                      <w:rFonts w:ascii="Courier New" w:eastAsia="Times New Roman" w:hAnsi="Courier New" w:cs="Courier New"/>
                      <w:color w:val="007700"/>
                      <w:sz w:val="20"/>
                      <w:szCs w:val="20"/>
                      <w:lang w:eastAsia="ru-RU"/>
                    </w:rPr>
                    <w:t>(</w:t>
                  </w:r>
                  <w:r w:rsidRPr="00556586">
                    <w:rPr>
                      <w:rFonts w:ascii="Courier New" w:eastAsia="Times New Roman" w:hAnsi="Courier New" w:cs="Courier New"/>
                      <w:color w:val="DD0000"/>
                      <w:sz w:val="20"/>
                      <w:szCs w:val="20"/>
                      <w:lang w:eastAsia="ru-RU"/>
                    </w:rPr>
                    <w:t>'string'</w:t>
                  </w:r>
                  <w:r w:rsidRPr="00556586">
                    <w:rPr>
                      <w:rFonts w:ascii="Courier New" w:eastAsia="Times New Roman" w:hAnsi="Courier New" w:cs="Courier New"/>
                      <w:color w:val="007700"/>
                      <w:sz w:val="20"/>
                      <w:szCs w:val="20"/>
                      <w:lang w:eastAsia="ru-RU"/>
                    </w:rPr>
                    <w:t>, array(</w:t>
                  </w:r>
                  <w:r w:rsidRPr="00556586">
                    <w:rPr>
                      <w:rFonts w:ascii="Courier New" w:eastAsia="Times New Roman" w:hAnsi="Courier New" w:cs="Courier New"/>
                      <w:color w:val="0000BB"/>
                      <w:sz w:val="20"/>
                      <w:szCs w:val="20"/>
                      <w:lang w:eastAsia="ru-RU"/>
                    </w:rPr>
                    <w:t>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5</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7</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0000BB"/>
                      <w:sz w:val="20"/>
                      <w:szCs w:val="20"/>
                      <w:lang w:eastAsia="ru-RU"/>
                    </w:rPr>
                    <w:t>42</w:t>
                  </w:r>
                  <w:r w:rsidRPr="00556586">
                    <w:rPr>
                      <w:rFonts w:ascii="Courier New" w:eastAsia="Times New Roman" w:hAnsi="Courier New" w:cs="Courier New"/>
                      <w:color w:val="007700"/>
                      <w:sz w:val="20"/>
                      <w:szCs w:val="20"/>
                      <w:lang w:eastAsia="ru-RU"/>
                    </w:rPr>
                    <w:t>);   </w:t>
                  </w:r>
                  <w:r w:rsidRPr="00556586">
                    <w:rPr>
                      <w:rFonts w:ascii="Courier New" w:eastAsia="Times New Roman" w:hAnsi="Courier New" w:cs="Courier New"/>
                      <w:color w:val="FF8000"/>
                      <w:sz w:val="20"/>
                      <w:szCs w:val="20"/>
                      <w:lang w:eastAsia="ru-RU"/>
                    </w:rPr>
                    <w:t>// string</w:t>
                  </w:r>
                  <w:r w:rsidRPr="00556586">
                    <w:rPr>
                      <w:rFonts w:ascii="Courier New" w:eastAsia="Times New Roman" w:hAnsi="Courier New" w:cs="Courier New"/>
                      <w:color w:val="FF8000"/>
                      <w:sz w:val="20"/>
                      <w:szCs w:val="20"/>
                      <w:lang w:eastAsia="ru-RU"/>
                    </w:rPr>
                    <w:br/>
                  </w:r>
                  <w:r w:rsidRPr="00556586">
                    <w:rPr>
                      <w:rFonts w:ascii="Courier New" w:eastAsia="Times New Roman" w:hAnsi="Courier New" w:cs="Courier New"/>
                      <w:color w:val="0000BB"/>
                      <w:sz w:val="20"/>
                      <w:szCs w:val="20"/>
                      <w:lang w:eastAsia="ru-RU"/>
                    </w:rPr>
                    <w:t>?&gt;</w:t>
                  </w:r>
                </w:p>
              </w:tc>
            </w:tr>
          </w:tbl>
          <w:p w:rsidR="00556586" w:rsidRPr="00556586" w:rsidRDefault="00556586" w:rsidP="00556586">
            <w:pPr>
              <w:spacing w:after="0" w:line="255" w:lineRule="atLeast"/>
              <w:rPr>
                <w:rFonts w:ascii="Arial" w:eastAsia="Times New Roman" w:hAnsi="Arial" w:cs="Arial"/>
                <w:sz w:val="18"/>
                <w:szCs w:val="18"/>
                <w:lang w:eastAsia="ru-RU"/>
              </w:rPr>
            </w:pPr>
          </w:p>
        </w:tc>
      </w:tr>
    </w:tbl>
    <w:p w:rsidR="00556586" w:rsidRDefault="00556586" w:rsidP="0085243C">
      <w:pPr>
        <w:rPr>
          <w:b/>
          <w:noProof/>
          <w:color w:val="000000" w:themeColor="text1"/>
          <w:sz w:val="24"/>
          <w:szCs w:val="24"/>
        </w:rPr>
      </w:pPr>
    </w:p>
    <w:p w:rsidR="00556586" w:rsidRDefault="00556586" w:rsidP="0085243C">
      <w:pPr>
        <w:rPr>
          <w:rFonts w:ascii="Verdana" w:hAnsi="Verdana"/>
          <w:color w:val="000000"/>
          <w:sz w:val="18"/>
          <w:szCs w:val="18"/>
          <w:shd w:val="clear" w:color="auto" w:fill="F7F7F7"/>
        </w:rPr>
      </w:pPr>
      <w:r>
        <w:rPr>
          <w:b/>
          <w:noProof/>
          <w:color w:val="000000" w:themeColor="text1"/>
          <w:sz w:val="24"/>
          <w:szCs w:val="24"/>
        </w:rPr>
        <w:t xml:space="preserve">3.7) </w:t>
      </w:r>
      <w:r w:rsidR="00796651" w:rsidRPr="0003217A">
        <w:rPr>
          <w:b/>
          <w:noProof/>
          <w:color w:val="E36C0A" w:themeColor="accent6" w:themeShade="BF"/>
          <w:sz w:val="24"/>
          <w:szCs w:val="24"/>
          <w:lang w:val="en-US"/>
        </w:rPr>
        <w:t>count</w:t>
      </w:r>
      <w:r w:rsidR="0003217A" w:rsidRPr="0003217A">
        <w:rPr>
          <w:b/>
          <w:noProof/>
          <w:color w:val="E36C0A" w:themeColor="accent6" w:themeShade="BF"/>
          <w:sz w:val="24"/>
          <w:szCs w:val="24"/>
        </w:rPr>
        <w:t xml:space="preserve"> -</w:t>
      </w:r>
      <w:r w:rsidR="0003217A">
        <w:rPr>
          <w:b/>
          <w:noProof/>
          <w:color w:val="000000" w:themeColor="text1"/>
          <w:sz w:val="24"/>
          <w:szCs w:val="24"/>
        </w:rPr>
        <w:t xml:space="preserve"> </w:t>
      </w:r>
      <w:r w:rsidR="0003217A">
        <w:rPr>
          <w:rFonts w:ascii="Verdana" w:hAnsi="Verdana"/>
          <w:color w:val="000000"/>
          <w:sz w:val="18"/>
          <w:szCs w:val="18"/>
          <w:shd w:val="clear" w:color="auto" w:fill="F7F7F7"/>
        </w:rPr>
        <w:t>посчитает количество элементов массива или количество свойств объекта</w:t>
      </w:r>
    </w:p>
    <w:p w:rsidR="009B776F" w:rsidRPr="009F0D77" w:rsidRDefault="00031C04" w:rsidP="00031C04">
      <w:pPr>
        <w:rPr>
          <w:rFonts w:ascii="Verdana" w:hAnsi="Verdana"/>
          <w:color w:val="000000"/>
          <w:sz w:val="18"/>
          <w:szCs w:val="18"/>
          <w:shd w:val="clear" w:color="auto" w:fill="F7F7F7"/>
          <w:lang w:val="en-US"/>
        </w:rPr>
      </w:pPr>
      <w:r>
        <w:rPr>
          <w:rFonts w:ascii="Verdana" w:hAnsi="Verdana"/>
          <w:color w:val="000000"/>
          <w:sz w:val="18"/>
          <w:szCs w:val="18"/>
          <w:shd w:val="clear" w:color="auto" w:fill="F7F7F7"/>
        </w:rPr>
        <w:t>Например</w:t>
      </w:r>
      <w:r w:rsidRPr="00031C04">
        <w:rPr>
          <w:rFonts w:ascii="Verdana" w:hAnsi="Verdana"/>
          <w:color w:val="000000"/>
          <w:sz w:val="18"/>
          <w:szCs w:val="18"/>
          <w:shd w:val="clear" w:color="auto" w:fill="F7F7F7"/>
          <w:lang w:val="en-US"/>
        </w:rPr>
        <w:t xml:space="preserve">: </w:t>
      </w:r>
    </w:p>
    <w:p w:rsidR="00031C04" w:rsidRPr="009B776F" w:rsidRDefault="00031C04" w:rsidP="00031C04">
      <w:pPr>
        <w:rPr>
          <w:rFonts w:ascii="Verdana" w:hAnsi="Verdana"/>
          <w:b/>
          <w:color w:val="000000"/>
          <w:sz w:val="18"/>
          <w:szCs w:val="18"/>
          <w:shd w:val="clear" w:color="auto" w:fill="F7F7F7"/>
          <w:lang w:val="en-US"/>
        </w:rPr>
      </w:pPr>
      <w:r w:rsidRPr="009B776F">
        <w:rPr>
          <w:rFonts w:ascii="Verdana" w:hAnsi="Verdana"/>
          <w:b/>
          <w:color w:val="000000"/>
          <w:sz w:val="18"/>
          <w:szCs w:val="18"/>
          <w:shd w:val="clear" w:color="auto" w:fill="F7F7F7"/>
          <w:lang w:val="en-US"/>
        </w:rPr>
        <w:t>$a = array (2, 4, 89);</w:t>
      </w:r>
    </w:p>
    <w:p w:rsidR="00031C04" w:rsidRPr="009B776F" w:rsidRDefault="00031C04" w:rsidP="00031C04">
      <w:pPr>
        <w:rPr>
          <w:rFonts w:ascii="Verdana" w:hAnsi="Verdana"/>
          <w:b/>
          <w:color w:val="000000"/>
          <w:sz w:val="18"/>
          <w:szCs w:val="18"/>
          <w:shd w:val="clear" w:color="auto" w:fill="F7F7F7"/>
          <w:lang w:val="en-US"/>
        </w:rPr>
      </w:pPr>
      <w:proofErr w:type="gramStart"/>
      <w:r w:rsidRPr="009B776F">
        <w:rPr>
          <w:rFonts w:ascii="Verdana" w:hAnsi="Verdana"/>
          <w:b/>
          <w:color w:val="000000"/>
          <w:sz w:val="18"/>
          <w:szCs w:val="18"/>
          <w:shd w:val="clear" w:color="auto" w:fill="F7F7F7"/>
          <w:lang w:val="en-US"/>
        </w:rPr>
        <w:t>echo</w:t>
      </w:r>
      <w:proofErr w:type="gramEnd"/>
      <w:r w:rsidRPr="009B776F">
        <w:rPr>
          <w:rFonts w:ascii="Verdana" w:hAnsi="Verdana"/>
          <w:b/>
          <w:color w:val="000000"/>
          <w:sz w:val="18"/>
          <w:szCs w:val="18"/>
          <w:shd w:val="clear" w:color="auto" w:fill="F7F7F7"/>
          <w:lang w:val="en-US"/>
        </w:rPr>
        <w:t xml:space="preserve"> count ($a);</w:t>
      </w:r>
    </w:p>
    <w:p w:rsidR="00031C04" w:rsidRPr="009F0D77" w:rsidRDefault="00031C04" w:rsidP="00031C04">
      <w:pPr>
        <w:rPr>
          <w:rFonts w:ascii="Verdana" w:hAnsi="Verdana"/>
          <w:color w:val="000000"/>
          <w:sz w:val="18"/>
          <w:szCs w:val="18"/>
          <w:shd w:val="clear" w:color="auto" w:fill="F7F7F7"/>
          <w:lang w:val="en-US"/>
        </w:rPr>
      </w:pPr>
      <w:r>
        <w:rPr>
          <w:rFonts w:ascii="Verdana" w:hAnsi="Verdana"/>
          <w:color w:val="000000"/>
          <w:sz w:val="18"/>
          <w:szCs w:val="18"/>
          <w:shd w:val="clear" w:color="auto" w:fill="F7F7F7"/>
        </w:rPr>
        <w:t>Выведет</w:t>
      </w:r>
      <w:r w:rsidRPr="009F0D77">
        <w:rPr>
          <w:rFonts w:ascii="Verdana" w:hAnsi="Verdana"/>
          <w:color w:val="000000"/>
          <w:sz w:val="18"/>
          <w:szCs w:val="18"/>
          <w:shd w:val="clear" w:color="auto" w:fill="F7F7F7"/>
          <w:lang w:val="en-US"/>
        </w:rPr>
        <w:t xml:space="preserve">: </w:t>
      </w:r>
      <w:r w:rsidRPr="009F0D77">
        <w:rPr>
          <w:rFonts w:ascii="Verdana" w:hAnsi="Verdana"/>
          <w:b/>
          <w:color w:val="000000"/>
          <w:sz w:val="18"/>
          <w:szCs w:val="18"/>
          <w:shd w:val="clear" w:color="auto" w:fill="F7F7F7"/>
          <w:lang w:val="en-US"/>
        </w:rPr>
        <w:t>3</w:t>
      </w:r>
    </w:p>
    <w:tbl>
      <w:tblPr>
        <w:tblW w:w="5000" w:type="pct"/>
        <w:tblCellSpacing w:w="0" w:type="dxa"/>
        <w:tblCellMar>
          <w:left w:w="0" w:type="dxa"/>
          <w:right w:w="0" w:type="dxa"/>
        </w:tblCellMar>
        <w:tblLook w:val="04A0" w:firstRow="1" w:lastRow="0" w:firstColumn="1" w:lastColumn="0" w:noHBand="0" w:noVBand="1"/>
      </w:tblPr>
      <w:tblGrid>
        <w:gridCol w:w="10466"/>
      </w:tblGrid>
      <w:tr w:rsidR="0003217A" w:rsidRPr="005A77F0" w:rsidTr="0003217A">
        <w:trPr>
          <w:tblCellSpacing w:w="0" w:type="dxa"/>
        </w:trPr>
        <w:tc>
          <w:tcPr>
            <w:tcW w:w="0" w:type="auto"/>
            <w:vAlign w:val="center"/>
            <w:hideMark/>
          </w:tcPr>
          <w:p w:rsidR="0003217A" w:rsidRPr="0003217A" w:rsidRDefault="0003217A" w:rsidP="0003217A">
            <w:pPr>
              <w:spacing w:before="100" w:beforeAutospacing="1" w:after="100" w:afterAutospacing="1" w:line="255" w:lineRule="atLeast"/>
              <w:rPr>
                <w:rFonts w:ascii="Verdana" w:eastAsia="Times New Roman" w:hAnsi="Verdana" w:cs="Arial"/>
                <w:sz w:val="18"/>
                <w:szCs w:val="18"/>
                <w:lang w:eastAsia="ru-RU"/>
              </w:rPr>
            </w:pPr>
            <w:r w:rsidRPr="0003217A">
              <w:rPr>
                <w:rFonts w:ascii="Verdana" w:eastAsia="Times New Roman" w:hAnsi="Verdana" w:cs="Arial"/>
                <w:b/>
                <w:bCs/>
                <w:sz w:val="18"/>
                <w:szCs w:val="18"/>
                <w:lang w:eastAsia="ru-RU"/>
              </w:rPr>
              <w:t>Пример 1. Пример использования count()</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3061"/>
            </w:tblGrid>
            <w:tr w:rsidR="0003217A" w:rsidRPr="005A77F0" w:rsidTr="0003217A">
              <w:trPr>
                <w:tblCellSpacing w:w="15" w:type="dxa"/>
              </w:trPr>
              <w:tc>
                <w:tcPr>
                  <w:tcW w:w="0" w:type="auto"/>
                  <w:shd w:val="clear" w:color="auto" w:fill="E6F3F9"/>
                  <w:vAlign w:val="center"/>
                  <w:hideMark/>
                </w:tcPr>
                <w:p w:rsidR="0003217A" w:rsidRPr="0003217A" w:rsidRDefault="0003217A" w:rsidP="0003217A">
                  <w:pPr>
                    <w:spacing w:before="75" w:after="75" w:line="240" w:lineRule="auto"/>
                    <w:rPr>
                      <w:rFonts w:ascii="Times New Roman" w:eastAsia="Times New Roman" w:hAnsi="Times New Roman" w:cs="Times New Roman"/>
                      <w:sz w:val="20"/>
                      <w:szCs w:val="20"/>
                      <w:lang w:val="en-US" w:eastAsia="ru-RU"/>
                    </w:rPr>
                  </w:pPr>
                  <w:r w:rsidRPr="0003217A">
                    <w:rPr>
                      <w:rFonts w:ascii="Courier New" w:eastAsia="Times New Roman" w:hAnsi="Courier New" w:cs="Courier New"/>
                      <w:color w:val="0000BB"/>
                      <w:sz w:val="20"/>
                      <w:szCs w:val="20"/>
                      <w:lang w:val="en-US" w:eastAsia="ru-RU"/>
                    </w:rPr>
                    <w:lastRenderedPageBreak/>
                    <w:t>&lt;?php</w:t>
                  </w:r>
                  <w:r w:rsidRPr="0003217A">
                    <w:rPr>
                      <w:rFonts w:ascii="Courier New" w:eastAsia="Times New Roman" w:hAnsi="Courier New" w:cs="Courier New"/>
                      <w:color w:val="0000BB"/>
                      <w:sz w:val="20"/>
                      <w:szCs w:val="20"/>
                      <w:lang w:val="en-US" w:eastAsia="ru-RU"/>
                    </w:rPr>
                    <w:br/>
                    <w:t>$a</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0</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1</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$a</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1</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3</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$a</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2</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5</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$result </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$a</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FF8000"/>
                      <w:sz w:val="20"/>
                      <w:szCs w:val="20"/>
                      <w:lang w:val="en-US" w:eastAsia="ru-RU"/>
                    </w:rPr>
                    <w:t>// $result == 3</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00BB"/>
                      <w:sz w:val="20"/>
                      <w:szCs w:val="20"/>
                      <w:lang w:val="en-US" w:eastAsia="ru-RU"/>
                    </w:rPr>
                    <w:t>$b</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0</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7</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$b</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5</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9</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$b</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10</w:t>
                  </w:r>
                  <w:r w:rsidRPr="0003217A">
                    <w:rPr>
                      <w:rFonts w:ascii="Courier New" w:eastAsia="Times New Roman" w:hAnsi="Courier New" w:cs="Courier New"/>
                      <w:color w:val="007700"/>
                      <w:sz w:val="20"/>
                      <w:szCs w:val="20"/>
                      <w:lang w:val="en-US" w:eastAsia="ru-RU"/>
                    </w:rPr>
                    <w:t>] = </w:t>
                  </w:r>
                  <w:r w:rsidRPr="0003217A">
                    <w:rPr>
                      <w:rFonts w:ascii="Courier New" w:eastAsia="Times New Roman" w:hAnsi="Courier New" w:cs="Courier New"/>
                      <w:color w:val="0000BB"/>
                      <w:sz w:val="20"/>
                      <w:szCs w:val="20"/>
                      <w:lang w:val="en-US" w:eastAsia="ru-RU"/>
                    </w:rPr>
                    <w:t>11</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00BB"/>
                      <w:sz w:val="20"/>
                      <w:szCs w:val="20"/>
                      <w:lang w:val="en-US" w:eastAsia="ru-RU"/>
                    </w:rPr>
                    <w:t>$result </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$b</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FF8000"/>
                      <w:sz w:val="20"/>
                      <w:szCs w:val="20"/>
                      <w:lang w:val="en-US" w:eastAsia="ru-RU"/>
                    </w:rPr>
                    <w:t>// $result == 3;</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00BB"/>
                      <w:sz w:val="20"/>
                      <w:szCs w:val="20"/>
                      <w:lang w:val="en-US" w:eastAsia="ru-RU"/>
                    </w:rPr>
                    <w:t>$result </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null</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FF8000"/>
                      <w:sz w:val="20"/>
                      <w:szCs w:val="20"/>
                      <w:lang w:val="en-US" w:eastAsia="ru-RU"/>
                    </w:rPr>
                    <w:t>// $result == 0;</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00BB"/>
                      <w:sz w:val="20"/>
                      <w:szCs w:val="20"/>
                      <w:lang w:val="en-US" w:eastAsia="ru-RU"/>
                    </w:rPr>
                    <w:t>$result </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false</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FF8000"/>
                      <w:sz w:val="20"/>
                      <w:szCs w:val="20"/>
                      <w:lang w:val="en-US" w:eastAsia="ru-RU"/>
                    </w:rPr>
                    <w:t>// $result == 1;</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00BB"/>
                      <w:sz w:val="20"/>
                      <w:szCs w:val="20"/>
                      <w:lang w:val="en-US" w:eastAsia="ru-RU"/>
                    </w:rPr>
                    <w:t>?&gt;</w:t>
                  </w:r>
                </w:p>
              </w:tc>
            </w:tr>
          </w:tbl>
          <w:p w:rsidR="0003217A" w:rsidRPr="0003217A" w:rsidRDefault="0003217A" w:rsidP="0003217A">
            <w:pPr>
              <w:spacing w:after="0" w:line="255" w:lineRule="atLeast"/>
              <w:rPr>
                <w:rFonts w:ascii="Arial" w:eastAsia="Times New Roman" w:hAnsi="Arial" w:cs="Arial"/>
                <w:sz w:val="18"/>
                <w:szCs w:val="18"/>
                <w:lang w:val="en-US" w:eastAsia="ru-RU"/>
              </w:rPr>
            </w:pPr>
          </w:p>
        </w:tc>
      </w:tr>
    </w:tbl>
    <w:p w:rsidR="0003217A" w:rsidRPr="0003217A" w:rsidRDefault="0003217A" w:rsidP="0003217A">
      <w:pPr>
        <w:shd w:val="clear" w:color="auto" w:fill="F7F7F7"/>
        <w:spacing w:after="0" w:line="255" w:lineRule="atLeast"/>
        <w:rPr>
          <w:rFonts w:ascii="Verdana" w:eastAsia="Times New Roman" w:hAnsi="Verdana" w:cs="Times New Roman"/>
          <w:vanish/>
          <w:color w:val="000000"/>
          <w:sz w:val="18"/>
          <w:szCs w:val="18"/>
          <w:lang w:val="en-US" w:eastAsia="ru-RU"/>
        </w:rPr>
      </w:pPr>
    </w:p>
    <w:tbl>
      <w:tblPr>
        <w:tblW w:w="5000" w:type="pct"/>
        <w:tblCellSpacing w:w="0" w:type="dxa"/>
        <w:tblCellMar>
          <w:left w:w="0" w:type="dxa"/>
          <w:right w:w="0" w:type="dxa"/>
        </w:tblCellMar>
        <w:tblLook w:val="04A0" w:firstRow="1" w:lastRow="0" w:firstColumn="1" w:lastColumn="0" w:noHBand="0" w:noVBand="1"/>
      </w:tblPr>
      <w:tblGrid>
        <w:gridCol w:w="10466"/>
      </w:tblGrid>
      <w:tr w:rsidR="0003217A" w:rsidRPr="005A77F0" w:rsidTr="0003217A">
        <w:trPr>
          <w:tblCellSpacing w:w="0" w:type="dxa"/>
        </w:trPr>
        <w:tc>
          <w:tcPr>
            <w:tcW w:w="0" w:type="auto"/>
            <w:vAlign w:val="center"/>
            <w:hideMark/>
          </w:tcPr>
          <w:p w:rsidR="0003217A" w:rsidRPr="0003217A" w:rsidRDefault="0003217A" w:rsidP="0003217A">
            <w:pPr>
              <w:spacing w:after="0" w:line="255" w:lineRule="atLeast"/>
              <w:rPr>
                <w:rFonts w:ascii="Verdana" w:eastAsia="Times New Roman" w:hAnsi="Verdana" w:cs="Times New Roman"/>
                <w:sz w:val="18"/>
                <w:szCs w:val="18"/>
                <w:lang w:val="en-US" w:eastAsia="ru-RU"/>
              </w:rPr>
            </w:pPr>
          </w:p>
          <w:p w:rsidR="0003217A" w:rsidRPr="0003217A" w:rsidRDefault="0003217A" w:rsidP="0003217A">
            <w:pPr>
              <w:spacing w:before="100" w:beforeAutospacing="1" w:after="100" w:afterAutospacing="1" w:line="255" w:lineRule="atLeast"/>
              <w:rPr>
                <w:rFonts w:ascii="Verdana" w:eastAsia="Times New Roman" w:hAnsi="Verdana" w:cs="Arial"/>
                <w:sz w:val="18"/>
                <w:szCs w:val="18"/>
                <w:lang w:eastAsia="ru-RU"/>
              </w:rPr>
            </w:pPr>
            <w:bookmarkStart w:id="15" w:name="AEN10827"/>
            <w:bookmarkEnd w:id="15"/>
            <w:r w:rsidRPr="0003217A">
              <w:rPr>
                <w:rFonts w:ascii="Verdana" w:eastAsia="Times New Roman" w:hAnsi="Verdana" w:cs="Arial"/>
                <w:b/>
                <w:bCs/>
                <w:sz w:val="18"/>
                <w:szCs w:val="18"/>
                <w:lang w:eastAsia="ru-RU"/>
              </w:rPr>
              <w:t>Пример 2. Пример рекурсивного использования count() (PHP &gt;= 4.2.0)</w:t>
            </w:r>
          </w:p>
          <w:tbl>
            <w:tblPr>
              <w:tblW w:w="0" w:type="auto"/>
              <w:tblCellSpacing w:w="15" w:type="dxa"/>
              <w:tblInd w:w="75" w:type="dxa"/>
              <w:tblBorders>
                <w:top w:val="single" w:sz="6" w:space="0" w:color="000066"/>
                <w:left w:val="single" w:sz="6" w:space="0" w:color="000066"/>
                <w:bottom w:val="single" w:sz="6" w:space="0" w:color="000066"/>
                <w:right w:val="single" w:sz="6" w:space="0" w:color="000066"/>
              </w:tblBorders>
              <w:shd w:val="clear" w:color="auto" w:fill="E6F3F9"/>
              <w:tblCellMar>
                <w:top w:w="75" w:type="dxa"/>
                <w:left w:w="135" w:type="dxa"/>
                <w:bottom w:w="75" w:type="dxa"/>
                <w:right w:w="75" w:type="dxa"/>
              </w:tblCellMar>
              <w:tblLook w:val="04A0" w:firstRow="1" w:lastRow="0" w:firstColumn="1" w:lastColumn="0" w:noHBand="0" w:noVBand="1"/>
            </w:tblPr>
            <w:tblGrid>
              <w:gridCol w:w="7622"/>
            </w:tblGrid>
            <w:tr w:rsidR="0003217A" w:rsidRPr="005A77F0" w:rsidTr="0003217A">
              <w:trPr>
                <w:tblCellSpacing w:w="15" w:type="dxa"/>
              </w:trPr>
              <w:tc>
                <w:tcPr>
                  <w:tcW w:w="0" w:type="auto"/>
                  <w:shd w:val="clear" w:color="auto" w:fill="E6F3F9"/>
                  <w:vAlign w:val="center"/>
                  <w:hideMark/>
                </w:tcPr>
                <w:p w:rsidR="0003217A" w:rsidRPr="0003217A" w:rsidRDefault="0003217A" w:rsidP="0003217A">
                  <w:pPr>
                    <w:spacing w:before="75" w:after="75" w:line="240" w:lineRule="auto"/>
                    <w:rPr>
                      <w:rFonts w:ascii="Times New Roman" w:eastAsia="Times New Roman" w:hAnsi="Times New Roman" w:cs="Times New Roman"/>
                      <w:sz w:val="20"/>
                      <w:szCs w:val="20"/>
                      <w:lang w:val="en-US" w:eastAsia="ru-RU"/>
                    </w:rPr>
                  </w:pPr>
                  <w:proofErr w:type="gramStart"/>
                  <w:r w:rsidRPr="0003217A">
                    <w:rPr>
                      <w:rFonts w:ascii="Courier New" w:eastAsia="Times New Roman" w:hAnsi="Courier New" w:cs="Courier New"/>
                      <w:color w:val="0000BB"/>
                      <w:sz w:val="20"/>
                      <w:szCs w:val="20"/>
                      <w:lang w:val="en-US" w:eastAsia="ru-RU"/>
                    </w:rPr>
                    <w:t>&lt;?php</w:t>
                  </w:r>
                  <w:proofErr w:type="gramEnd"/>
                  <w:r w:rsidRPr="0003217A">
                    <w:rPr>
                      <w:rFonts w:ascii="Courier New" w:eastAsia="Times New Roman" w:hAnsi="Courier New" w:cs="Courier New"/>
                      <w:color w:val="0000BB"/>
                      <w:sz w:val="20"/>
                      <w:szCs w:val="20"/>
                      <w:lang w:val="en-US" w:eastAsia="ru-RU"/>
                    </w:rPr>
                    <w:br/>
                    <w:t>$food </w:t>
                  </w:r>
                  <w:r w:rsidRPr="0003217A">
                    <w:rPr>
                      <w:rFonts w:ascii="Courier New" w:eastAsia="Times New Roman" w:hAnsi="Courier New" w:cs="Courier New"/>
                      <w:color w:val="007700"/>
                      <w:sz w:val="20"/>
                      <w:szCs w:val="20"/>
                      <w:lang w:val="en-US" w:eastAsia="ru-RU"/>
                    </w:rPr>
                    <w:t>= array(</w:t>
                  </w:r>
                  <w:r w:rsidRPr="0003217A">
                    <w:rPr>
                      <w:rFonts w:ascii="Courier New" w:eastAsia="Times New Roman" w:hAnsi="Courier New" w:cs="Courier New"/>
                      <w:color w:val="DD0000"/>
                      <w:sz w:val="20"/>
                      <w:szCs w:val="20"/>
                      <w:lang w:val="en-US" w:eastAsia="ru-RU"/>
                    </w:rPr>
                    <w:t>'fruits' </w:t>
                  </w:r>
                  <w:r w:rsidRPr="0003217A">
                    <w:rPr>
                      <w:rFonts w:ascii="Courier New" w:eastAsia="Times New Roman" w:hAnsi="Courier New" w:cs="Courier New"/>
                      <w:color w:val="007700"/>
                      <w:sz w:val="20"/>
                      <w:szCs w:val="20"/>
                      <w:lang w:val="en-US" w:eastAsia="ru-RU"/>
                    </w:rPr>
                    <w:t>=&gt; array(</w:t>
                  </w:r>
                  <w:r w:rsidRPr="0003217A">
                    <w:rPr>
                      <w:rFonts w:ascii="Courier New" w:eastAsia="Times New Roman" w:hAnsi="Courier New" w:cs="Courier New"/>
                      <w:color w:val="DD0000"/>
                      <w:sz w:val="20"/>
                      <w:szCs w:val="20"/>
                      <w:lang w:val="en-US" w:eastAsia="ru-RU"/>
                    </w:rPr>
                    <w:t>'orange'</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DD0000"/>
                      <w:sz w:val="20"/>
                      <w:szCs w:val="20"/>
                      <w:lang w:val="en-US" w:eastAsia="ru-RU"/>
                    </w:rPr>
                    <w:t>'banana'</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DD0000"/>
                      <w:sz w:val="20"/>
                      <w:szCs w:val="20"/>
                      <w:lang w:val="en-US" w:eastAsia="ru-RU"/>
                    </w:rPr>
                    <w:t>'apple'</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t>              </w:t>
                  </w:r>
                  <w:r w:rsidRPr="0003217A">
                    <w:rPr>
                      <w:rFonts w:ascii="Courier New" w:eastAsia="Times New Roman" w:hAnsi="Courier New" w:cs="Courier New"/>
                      <w:color w:val="DD0000"/>
                      <w:sz w:val="20"/>
                      <w:szCs w:val="20"/>
                      <w:lang w:val="en-US" w:eastAsia="ru-RU"/>
                    </w:rPr>
                    <w:t>'veggie' </w:t>
                  </w:r>
                  <w:r w:rsidRPr="0003217A">
                    <w:rPr>
                      <w:rFonts w:ascii="Courier New" w:eastAsia="Times New Roman" w:hAnsi="Courier New" w:cs="Courier New"/>
                      <w:color w:val="007700"/>
                      <w:sz w:val="20"/>
                      <w:szCs w:val="20"/>
                      <w:lang w:val="en-US" w:eastAsia="ru-RU"/>
                    </w:rPr>
                    <w:t>=&gt; array(</w:t>
                  </w:r>
                  <w:r w:rsidRPr="0003217A">
                    <w:rPr>
                      <w:rFonts w:ascii="Courier New" w:eastAsia="Times New Roman" w:hAnsi="Courier New" w:cs="Courier New"/>
                      <w:color w:val="DD0000"/>
                      <w:sz w:val="20"/>
                      <w:szCs w:val="20"/>
                      <w:lang w:val="en-US" w:eastAsia="ru-RU"/>
                    </w:rPr>
                    <w:t>'carrot'</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DD0000"/>
                      <w:sz w:val="20"/>
                      <w:szCs w:val="20"/>
                      <w:lang w:val="en-US" w:eastAsia="ru-RU"/>
                    </w:rPr>
                    <w:t>'collard'</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DD0000"/>
                      <w:sz w:val="20"/>
                      <w:szCs w:val="20"/>
                      <w:lang w:val="en-US" w:eastAsia="ru-RU"/>
                    </w:rPr>
                    <w:t>'pea'</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007700"/>
                      <w:sz w:val="20"/>
                      <w:szCs w:val="20"/>
                      <w:lang w:val="en-US" w:eastAsia="ru-RU"/>
                    </w:rPr>
                    <w:br/>
                  </w:r>
                  <w:r w:rsidRPr="0003217A">
                    <w:rPr>
                      <w:rFonts w:ascii="Courier New" w:eastAsia="Times New Roman" w:hAnsi="Courier New" w:cs="Courier New"/>
                      <w:color w:val="FF8000"/>
                      <w:sz w:val="20"/>
                      <w:szCs w:val="20"/>
                      <w:lang w:val="en-US" w:eastAsia="ru-RU"/>
                    </w:rPr>
                    <w:t>// </w:t>
                  </w:r>
                  <w:r w:rsidRPr="0003217A">
                    <w:rPr>
                      <w:rFonts w:ascii="Courier New" w:eastAsia="Times New Roman" w:hAnsi="Courier New" w:cs="Courier New"/>
                      <w:color w:val="FF8000"/>
                      <w:sz w:val="20"/>
                      <w:szCs w:val="20"/>
                      <w:lang w:eastAsia="ru-RU"/>
                    </w:rPr>
                    <w:t>рекурсивный</w:t>
                  </w:r>
                  <w:r w:rsidRPr="0003217A">
                    <w:rPr>
                      <w:rFonts w:ascii="Courier New" w:eastAsia="Times New Roman" w:hAnsi="Courier New" w:cs="Courier New"/>
                      <w:color w:val="FF8000"/>
                      <w:sz w:val="20"/>
                      <w:szCs w:val="20"/>
                      <w:lang w:val="en-US" w:eastAsia="ru-RU"/>
                    </w:rPr>
                    <w:t> count</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7700"/>
                      <w:sz w:val="20"/>
                      <w:szCs w:val="20"/>
                      <w:lang w:val="en-US" w:eastAsia="ru-RU"/>
                    </w:rPr>
                    <w:t>echo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$food</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0000BB"/>
                      <w:sz w:val="20"/>
                      <w:szCs w:val="20"/>
                      <w:lang w:val="en-US" w:eastAsia="ru-RU"/>
                    </w:rPr>
                    <w:t>COUNT_RECURSIVE</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FF8000"/>
                      <w:sz w:val="20"/>
                      <w:szCs w:val="20"/>
                      <w:lang w:val="en-US" w:eastAsia="ru-RU"/>
                    </w:rPr>
                    <w:t>// output 8</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FF8000"/>
                      <w:sz w:val="20"/>
                      <w:szCs w:val="20"/>
                      <w:lang w:val="en-US" w:eastAsia="ru-RU"/>
                    </w:rPr>
                    <w:br/>
                    <w:t>// </w:t>
                  </w:r>
                  <w:r w:rsidRPr="0003217A">
                    <w:rPr>
                      <w:rFonts w:ascii="Courier New" w:eastAsia="Times New Roman" w:hAnsi="Courier New" w:cs="Courier New"/>
                      <w:color w:val="FF8000"/>
                      <w:sz w:val="20"/>
                      <w:szCs w:val="20"/>
                      <w:lang w:eastAsia="ru-RU"/>
                    </w:rPr>
                    <w:t>обычный</w:t>
                  </w:r>
                  <w:r w:rsidRPr="0003217A">
                    <w:rPr>
                      <w:rFonts w:ascii="Courier New" w:eastAsia="Times New Roman" w:hAnsi="Courier New" w:cs="Courier New"/>
                      <w:color w:val="FF8000"/>
                      <w:sz w:val="20"/>
                      <w:szCs w:val="20"/>
                      <w:lang w:val="en-US" w:eastAsia="ru-RU"/>
                    </w:rPr>
                    <w:t> count</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7700"/>
                      <w:sz w:val="20"/>
                      <w:szCs w:val="20"/>
                      <w:lang w:val="en-US" w:eastAsia="ru-RU"/>
                    </w:rPr>
                    <w:t>echo </w:t>
                  </w:r>
                  <w:r w:rsidRPr="0003217A">
                    <w:rPr>
                      <w:rFonts w:ascii="Courier New" w:eastAsia="Times New Roman" w:hAnsi="Courier New" w:cs="Courier New"/>
                      <w:color w:val="0000BB"/>
                      <w:sz w:val="20"/>
                      <w:szCs w:val="20"/>
                      <w:lang w:val="en-US" w:eastAsia="ru-RU"/>
                    </w:rPr>
                    <w:t>count</w:t>
                  </w:r>
                  <w:r w:rsidRPr="0003217A">
                    <w:rPr>
                      <w:rFonts w:ascii="Courier New" w:eastAsia="Times New Roman" w:hAnsi="Courier New" w:cs="Courier New"/>
                      <w:color w:val="007700"/>
                      <w:sz w:val="20"/>
                      <w:szCs w:val="20"/>
                      <w:lang w:val="en-US" w:eastAsia="ru-RU"/>
                    </w:rPr>
                    <w:t>(</w:t>
                  </w:r>
                  <w:r w:rsidRPr="0003217A">
                    <w:rPr>
                      <w:rFonts w:ascii="Courier New" w:eastAsia="Times New Roman" w:hAnsi="Courier New" w:cs="Courier New"/>
                      <w:color w:val="0000BB"/>
                      <w:sz w:val="20"/>
                      <w:szCs w:val="20"/>
                      <w:lang w:val="en-US" w:eastAsia="ru-RU"/>
                    </w:rPr>
                    <w:t>$food</w:t>
                  </w:r>
                  <w:r w:rsidRPr="0003217A">
                    <w:rPr>
                      <w:rFonts w:ascii="Courier New" w:eastAsia="Times New Roman" w:hAnsi="Courier New" w:cs="Courier New"/>
                      <w:color w:val="007700"/>
                      <w:sz w:val="20"/>
                      <w:szCs w:val="20"/>
                      <w:lang w:val="en-US" w:eastAsia="ru-RU"/>
                    </w:rPr>
                    <w:t>);                  </w:t>
                  </w:r>
                  <w:r w:rsidRPr="0003217A">
                    <w:rPr>
                      <w:rFonts w:ascii="Courier New" w:eastAsia="Times New Roman" w:hAnsi="Courier New" w:cs="Courier New"/>
                      <w:color w:val="FF8000"/>
                      <w:sz w:val="20"/>
                      <w:szCs w:val="20"/>
                      <w:lang w:val="en-US" w:eastAsia="ru-RU"/>
                    </w:rPr>
                    <w:t>// output 2</w:t>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FF8000"/>
                      <w:sz w:val="20"/>
                      <w:szCs w:val="20"/>
                      <w:lang w:val="en-US" w:eastAsia="ru-RU"/>
                    </w:rPr>
                    <w:br/>
                  </w:r>
                  <w:r w:rsidRPr="0003217A">
                    <w:rPr>
                      <w:rFonts w:ascii="Courier New" w:eastAsia="Times New Roman" w:hAnsi="Courier New" w:cs="Courier New"/>
                      <w:color w:val="0000BB"/>
                      <w:sz w:val="20"/>
                      <w:szCs w:val="20"/>
                      <w:lang w:val="en-US" w:eastAsia="ru-RU"/>
                    </w:rPr>
                    <w:t>?&gt;</w:t>
                  </w:r>
                </w:p>
              </w:tc>
            </w:tr>
          </w:tbl>
          <w:p w:rsidR="0003217A" w:rsidRPr="0003217A" w:rsidRDefault="0003217A" w:rsidP="0003217A">
            <w:pPr>
              <w:spacing w:after="0" w:line="255" w:lineRule="atLeast"/>
              <w:rPr>
                <w:rFonts w:ascii="Arial" w:eastAsia="Times New Roman" w:hAnsi="Arial" w:cs="Arial"/>
                <w:sz w:val="18"/>
                <w:szCs w:val="18"/>
                <w:lang w:val="en-US" w:eastAsia="ru-RU"/>
              </w:rPr>
            </w:pPr>
          </w:p>
        </w:tc>
      </w:tr>
    </w:tbl>
    <w:p w:rsidR="0003217A" w:rsidRPr="0003217A" w:rsidRDefault="0003217A" w:rsidP="0085243C">
      <w:pPr>
        <w:rPr>
          <w:b/>
          <w:noProof/>
          <w:color w:val="000000" w:themeColor="text1"/>
          <w:sz w:val="24"/>
          <w:szCs w:val="24"/>
          <w:lang w:val="en-US"/>
        </w:rPr>
      </w:pPr>
    </w:p>
    <w:p w:rsidR="00BE0E49" w:rsidRDefault="00BE0E49" w:rsidP="0085243C">
      <w:pPr>
        <w:rPr>
          <w:rFonts w:ascii="Arial Black" w:hAnsi="Arial Black"/>
          <w:b/>
          <w:noProof/>
          <w:color w:val="E36C0A" w:themeColor="accent6" w:themeShade="BF"/>
          <w:sz w:val="32"/>
          <w:szCs w:val="32"/>
        </w:rPr>
      </w:pPr>
      <w:r w:rsidRPr="00BE0E49">
        <w:rPr>
          <w:rFonts w:ascii="Arial Black" w:hAnsi="Arial Black"/>
          <w:b/>
          <w:noProof/>
          <w:color w:val="FF0000"/>
          <w:sz w:val="32"/>
          <w:szCs w:val="32"/>
        </w:rPr>
        <w:t xml:space="preserve">Пример использование </w:t>
      </w:r>
      <w:r w:rsidRPr="00D20053">
        <w:rPr>
          <w:rFonts w:ascii="Arial Black" w:hAnsi="Arial Black"/>
          <w:b/>
          <w:noProof/>
          <w:color w:val="FFC000"/>
          <w:sz w:val="32"/>
          <w:szCs w:val="32"/>
          <w:lang w:val="en-US"/>
        </w:rPr>
        <w:t>return</w:t>
      </w:r>
      <w:r w:rsidRPr="00BE0E49">
        <w:rPr>
          <w:rFonts w:ascii="Arial Black" w:hAnsi="Arial Black"/>
          <w:b/>
          <w:noProof/>
          <w:color w:val="FF0000"/>
          <w:sz w:val="32"/>
          <w:szCs w:val="32"/>
        </w:rPr>
        <w:t xml:space="preserve"> и </w:t>
      </w:r>
      <w:r w:rsidRPr="00D20053">
        <w:rPr>
          <w:rFonts w:ascii="Arial Black" w:hAnsi="Arial Black"/>
          <w:b/>
          <w:noProof/>
          <w:color w:val="FFC000"/>
          <w:sz w:val="32"/>
          <w:szCs w:val="32"/>
        </w:rPr>
        <w:t>функции</w:t>
      </w:r>
      <w:r w:rsidRPr="00BE0E49">
        <w:rPr>
          <w:rFonts w:ascii="Arial Black" w:hAnsi="Arial Black"/>
          <w:b/>
          <w:noProof/>
          <w:color w:val="FF0000"/>
          <w:sz w:val="32"/>
          <w:szCs w:val="32"/>
        </w:rPr>
        <w:t xml:space="preserve"> в сочетании </w:t>
      </w:r>
      <w:r w:rsidRPr="00BE0E49">
        <w:rPr>
          <w:rFonts w:ascii="Arial Black" w:hAnsi="Arial Black"/>
          <w:b/>
          <w:noProof/>
          <w:color w:val="E36C0A" w:themeColor="accent6" w:themeShade="BF"/>
          <w:sz w:val="32"/>
          <w:szCs w:val="32"/>
        </w:rPr>
        <w:t xml:space="preserve">с </w:t>
      </w:r>
      <w:r w:rsidRPr="00D20053">
        <w:rPr>
          <w:rFonts w:ascii="Arial Black" w:hAnsi="Arial Black"/>
          <w:b/>
          <w:noProof/>
          <w:color w:val="FFC000"/>
          <w:sz w:val="32"/>
          <w:szCs w:val="32"/>
        </w:rPr>
        <w:t>циклами и массивами</w:t>
      </w:r>
      <w:r w:rsidRPr="00BE0E49">
        <w:rPr>
          <w:rFonts w:ascii="Arial Black" w:hAnsi="Arial Black"/>
          <w:b/>
          <w:noProof/>
          <w:color w:val="E36C0A" w:themeColor="accent6" w:themeShade="BF"/>
          <w:sz w:val="32"/>
          <w:szCs w:val="32"/>
        </w:rPr>
        <w:t>:</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1. Вставляем команду, которая снимает ограничение времени в исполнении кода в 30 секунд</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lang w:val="en-US"/>
        </w:rPr>
        <w:t>ini_set('max_execution_time', 9000);</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2. Создаем массив с выиграшными шарами в лоттереи</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$winning_balls = array(1, 3</w:t>
      </w:r>
      <w:r w:rsidR="009F0D77" w:rsidRPr="005A77F0">
        <w:rPr>
          <w:rFonts w:cstheme="minorHAnsi"/>
          <w:b/>
          <w:noProof/>
          <w:color w:val="000000" w:themeColor="text1"/>
          <w:sz w:val="24"/>
          <w:szCs w:val="24"/>
        </w:rPr>
        <w:t>, 7, 13, 21, 27</w:t>
      </w:r>
      <w:r w:rsidRPr="00BE0E49">
        <w:rPr>
          <w:rFonts w:cstheme="minorHAnsi"/>
          <w:b/>
          <w:noProof/>
          <w:color w:val="000000" w:themeColor="text1"/>
          <w:sz w:val="24"/>
          <w:szCs w:val="24"/>
        </w:rPr>
        <w:t>);</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3. Создаем функцию, которая вернет массив с выпавшими случайными шарами в лоттереи</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E36C0A" w:themeColor="accent6" w:themeShade="BF"/>
          <w:sz w:val="24"/>
          <w:szCs w:val="24"/>
          <w:lang w:val="en-US"/>
        </w:rPr>
        <w:t>function</w:t>
      </w:r>
      <w:r>
        <w:rPr>
          <w:rFonts w:cstheme="minorHAnsi"/>
          <w:b/>
          <w:noProof/>
          <w:color w:val="000000" w:themeColor="text1"/>
          <w:sz w:val="24"/>
          <w:szCs w:val="24"/>
          <w:lang w:val="en-US"/>
        </w:rPr>
        <w:t xml:space="preserve"> array_random_balls(){</w:t>
      </w:r>
      <w:r w:rsidRPr="00BE0E49">
        <w:rPr>
          <w:rFonts w:cstheme="minorHAnsi"/>
          <w:b/>
          <w:noProof/>
          <w:color w:val="000000" w:themeColor="text1"/>
          <w:sz w:val="24"/>
          <w:szCs w:val="24"/>
          <w:lang w:val="en-US"/>
        </w:rPr>
        <w:t xml:space="preserve"> </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lang w:val="en-US"/>
        </w:rPr>
        <w:t xml:space="preserve">    // 3.1. </w:t>
      </w:r>
      <w:r w:rsidRPr="00BE0E49">
        <w:rPr>
          <w:rFonts w:cstheme="minorHAnsi"/>
          <w:b/>
          <w:noProof/>
          <w:color w:val="000000" w:themeColor="text1"/>
          <w:sz w:val="24"/>
          <w:szCs w:val="24"/>
        </w:rPr>
        <w:t>Создаем</w:t>
      </w: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пустой</w:t>
      </w: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массив</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$result_lottery = array();</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lastRenderedPageBreak/>
        <w:t xml:space="preserve">        // 3.2. Заполняем пустой массив шестью рандомными значениями шаров с помощью цикла for</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rPr>
        <w:t xml:space="preserve">    </w:t>
      </w:r>
      <w:r w:rsidR="009F0D77">
        <w:rPr>
          <w:rFonts w:cstheme="minorHAnsi"/>
          <w:b/>
          <w:noProof/>
          <w:color w:val="000000" w:themeColor="text1"/>
          <w:sz w:val="24"/>
          <w:szCs w:val="24"/>
          <w:lang w:val="en-US"/>
        </w:rPr>
        <w:t>for($balls=1; $balls=&lt;6</w:t>
      </w:r>
      <w:r w:rsidRPr="00BE0E49">
        <w:rPr>
          <w:rFonts w:cstheme="minorHAnsi"/>
          <w:b/>
          <w:noProof/>
          <w:color w:val="000000" w:themeColor="text1"/>
          <w:sz w:val="24"/>
          <w:szCs w:val="24"/>
          <w:lang w:val="en-US"/>
        </w:rPr>
        <w:t>; $balls++){</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lang w:val="en-US"/>
        </w:rPr>
        <w:t xml:space="preserve">    $re</w:t>
      </w:r>
      <w:r w:rsidR="009F0D77">
        <w:rPr>
          <w:rFonts w:cstheme="minorHAnsi"/>
          <w:b/>
          <w:noProof/>
          <w:color w:val="000000" w:themeColor="text1"/>
          <w:sz w:val="24"/>
          <w:szCs w:val="24"/>
          <w:lang w:val="en-US"/>
        </w:rPr>
        <w:t>sult_lottery[$balls] = rand(1, 36</w:t>
      </w:r>
      <w:r w:rsidRPr="00BE0E49">
        <w:rPr>
          <w:rFonts w:cstheme="minorHAnsi"/>
          <w:b/>
          <w:noProof/>
          <w:color w:val="000000" w:themeColor="text1"/>
          <w:sz w:val="24"/>
          <w:szCs w:val="24"/>
          <w:lang w:val="en-US"/>
        </w:rPr>
        <w:t>);</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//3.3. Возвращаем значение заполненого массива рандомными шарами</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w:t>
      </w:r>
      <w:r w:rsidRPr="00BE0E49">
        <w:rPr>
          <w:rFonts w:cstheme="minorHAnsi"/>
          <w:b/>
          <w:noProof/>
          <w:color w:val="E36C0A" w:themeColor="accent6" w:themeShade="BF"/>
          <w:sz w:val="24"/>
          <w:szCs w:val="24"/>
        </w:rPr>
        <w:t>return</w:t>
      </w:r>
      <w:r w:rsidRPr="00BE0E49">
        <w:rPr>
          <w:rFonts w:cstheme="minorHAnsi"/>
          <w:b/>
          <w:noProof/>
          <w:color w:val="000000" w:themeColor="text1"/>
          <w:sz w:val="24"/>
          <w:szCs w:val="24"/>
        </w:rPr>
        <w:t xml:space="preserve"> $result_lottery;</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 </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4. Сравниваем значения двух массивов до тех пор, пока случайные шары второго  массива не совпадут с выигрышными первого</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 4.1. Циклом while задаем условие: пока не совпадут массивы - будет выполнятся функция,</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  в которой массив заполняется шестью случайными шарами   </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rPr>
        <w:t xml:space="preserve">    </w:t>
      </w:r>
      <w:r w:rsidRPr="00BE0E49">
        <w:rPr>
          <w:rFonts w:cstheme="minorHAnsi"/>
          <w:b/>
          <w:noProof/>
          <w:color w:val="000000" w:themeColor="text1"/>
          <w:sz w:val="24"/>
          <w:szCs w:val="24"/>
          <w:lang w:val="en-US"/>
        </w:rPr>
        <w:t xml:space="preserve">$counter = 0; </w:t>
      </w:r>
    </w:p>
    <w:p w:rsidR="00BE0E49" w:rsidRPr="00BE0E49" w:rsidRDefault="00BE0E49" w:rsidP="00BE0E49">
      <w:pPr>
        <w:rPr>
          <w:rFonts w:cstheme="minorHAnsi"/>
          <w:b/>
          <w:noProof/>
          <w:color w:val="000000" w:themeColor="text1"/>
          <w:sz w:val="24"/>
          <w:szCs w:val="24"/>
          <w:lang w:val="en-US"/>
        </w:rPr>
      </w:pPr>
      <w:r w:rsidRPr="00BE0E49">
        <w:rPr>
          <w:rFonts w:cstheme="minorHAnsi"/>
          <w:b/>
          <w:noProof/>
          <w:color w:val="000000" w:themeColor="text1"/>
          <w:sz w:val="24"/>
          <w:szCs w:val="24"/>
          <w:lang w:val="en-US"/>
        </w:rPr>
        <w:t xml:space="preserve">    while ($winning_balls != $result_lottery){</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 xml:space="preserve">//4.1.1. Переменной присваиваем значение </w:t>
      </w:r>
      <w:r w:rsidRPr="00BE0E49">
        <w:rPr>
          <w:rFonts w:cstheme="minorHAnsi"/>
          <w:b/>
          <w:noProof/>
          <w:color w:val="E36C0A" w:themeColor="accent6" w:themeShade="BF"/>
          <w:sz w:val="24"/>
          <w:szCs w:val="24"/>
        </w:rPr>
        <w:t>функции</w:t>
      </w:r>
      <w:r w:rsidRPr="00BE0E49">
        <w:rPr>
          <w:rFonts w:cstheme="minorHAnsi"/>
          <w:b/>
          <w:noProof/>
          <w:color w:val="000000" w:themeColor="text1"/>
          <w:sz w:val="24"/>
          <w:szCs w:val="24"/>
        </w:rPr>
        <w:t>, чтобы мы могли использовать ее значение в этом циикле</w:t>
      </w:r>
    </w:p>
    <w:p w:rsidR="00BE0E49" w:rsidRPr="00BE0E49" w:rsidRDefault="00BE0E49" w:rsidP="00BE0E49">
      <w:pPr>
        <w:rPr>
          <w:rFonts w:cstheme="minorHAnsi"/>
          <w:b/>
          <w:noProof/>
          <w:color w:val="000000" w:themeColor="text1"/>
          <w:sz w:val="24"/>
          <w:szCs w:val="24"/>
          <w:lang w:val="en-US"/>
        </w:rPr>
      </w:pPr>
      <w:r w:rsidRPr="00671633">
        <w:rPr>
          <w:rFonts w:cstheme="minorHAnsi"/>
          <w:b/>
          <w:noProof/>
          <w:color w:val="000000" w:themeColor="text1"/>
          <w:sz w:val="24"/>
          <w:szCs w:val="24"/>
        </w:rPr>
        <w:t xml:space="preserve">        </w:t>
      </w:r>
      <w:r w:rsidRPr="00BE0E49">
        <w:rPr>
          <w:rFonts w:cstheme="minorHAnsi"/>
          <w:b/>
          <w:noProof/>
          <w:color w:val="000000" w:themeColor="text1"/>
          <w:sz w:val="24"/>
          <w:szCs w:val="24"/>
          <w:lang w:val="en-US"/>
        </w:rPr>
        <w:t>$value_array_rando</w:t>
      </w:r>
      <w:r>
        <w:rPr>
          <w:rFonts w:cstheme="minorHAnsi"/>
          <w:b/>
          <w:noProof/>
          <w:color w:val="000000" w:themeColor="text1"/>
          <w:sz w:val="24"/>
          <w:szCs w:val="24"/>
          <w:lang w:val="en-US"/>
        </w:rPr>
        <w:t>m_balls = array_random_balls();</w:t>
      </w:r>
      <w:r w:rsidRPr="00BE0E49">
        <w:rPr>
          <w:rFonts w:cstheme="minorHAnsi"/>
          <w:b/>
          <w:noProof/>
          <w:color w:val="000000" w:themeColor="text1"/>
          <w:sz w:val="24"/>
          <w:szCs w:val="24"/>
          <w:lang w:val="en-US"/>
        </w:rPr>
        <w:t xml:space="preserve">       </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lang w:val="en-US"/>
        </w:rPr>
        <w:t xml:space="preserve">        </w:t>
      </w:r>
      <w:r w:rsidRPr="00BE0E49">
        <w:rPr>
          <w:rFonts w:cstheme="minorHAnsi"/>
          <w:b/>
          <w:noProof/>
          <w:color w:val="000000" w:themeColor="text1"/>
          <w:sz w:val="24"/>
          <w:szCs w:val="24"/>
        </w:rPr>
        <w:t xml:space="preserve">$counter ++; </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w:t>
      </w:r>
    </w:p>
    <w:p w:rsidR="00BE0E49" w:rsidRP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//5. Выведем количество итераций(повторений кода), которое было необходимым для выполнения условия задачи</w:t>
      </w:r>
    </w:p>
    <w:p w:rsidR="00BE0E49" w:rsidRDefault="00BE0E49" w:rsidP="00BE0E49">
      <w:pPr>
        <w:rPr>
          <w:rFonts w:cstheme="minorHAnsi"/>
          <w:b/>
          <w:noProof/>
          <w:color w:val="000000" w:themeColor="text1"/>
          <w:sz w:val="24"/>
          <w:szCs w:val="24"/>
        </w:rPr>
      </w:pPr>
      <w:r w:rsidRPr="00BE0E49">
        <w:rPr>
          <w:rFonts w:cstheme="minorHAnsi"/>
          <w:b/>
          <w:noProof/>
          <w:color w:val="000000" w:themeColor="text1"/>
          <w:sz w:val="24"/>
          <w:szCs w:val="24"/>
        </w:rPr>
        <w:t xml:space="preserve">    echo $counter;</w:t>
      </w:r>
    </w:p>
    <w:p w:rsidR="00DA6EC2" w:rsidRDefault="00DA6EC2" w:rsidP="00BE0E49">
      <w:pPr>
        <w:rPr>
          <w:rFonts w:cstheme="minorHAnsi"/>
          <w:b/>
          <w:noProof/>
          <w:color w:val="000000" w:themeColor="text1"/>
          <w:sz w:val="24"/>
          <w:szCs w:val="24"/>
        </w:rPr>
      </w:pPr>
    </w:p>
    <w:p w:rsidR="00DA6EC2" w:rsidRPr="006913E5" w:rsidRDefault="00DA6EC2" w:rsidP="00DA6EC2">
      <w:pPr>
        <w:rPr>
          <w:rFonts w:ascii="Arial" w:hAnsi="Arial" w:cs="Arial"/>
          <w:b/>
          <w:noProof/>
          <w:color w:val="FF0000"/>
          <w:sz w:val="32"/>
          <w:szCs w:val="32"/>
        </w:rPr>
      </w:pPr>
      <w:r>
        <w:rPr>
          <w:rFonts w:ascii="Arial Black" w:hAnsi="Arial Black" w:cs="Arial"/>
          <w:b/>
          <w:color w:val="FF0000"/>
          <w:sz w:val="36"/>
          <w:szCs w:val="36"/>
          <w:u w:val="single"/>
        </w:rPr>
        <w:t>Повторить код</w:t>
      </w:r>
      <w:r w:rsidRPr="006913E5">
        <w:rPr>
          <w:rFonts w:ascii="Arial Black" w:hAnsi="Arial Black" w:cs="Arial"/>
          <w:b/>
          <w:color w:val="FF0000"/>
          <w:sz w:val="36"/>
          <w:szCs w:val="36"/>
          <w:u w:val="single"/>
        </w:rPr>
        <w:t xml:space="preserve">, который не заполняет массив новыми </w:t>
      </w:r>
      <w:proofErr w:type="spellStart"/>
      <w:r w:rsidRPr="006913E5">
        <w:rPr>
          <w:rFonts w:ascii="Arial Black" w:hAnsi="Arial Black" w:cs="Arial"/>
          <w:b/>
          <w:color w:val="FF0000"/>
          <w:sz w:val="36"/>
          <w:szCs w:val="36"/>
          <w:u w:val="single"/>
        </w:rPr>
        <w:t>рандомными</w:t>
      </w:r>
      <w:proofErr w:type="spellEnd"/>
      <w:r w:rsidRPr="006913E5">
        <w:rPr>
          <w:rFonts w:ascii="Arial Black" w:hAnsi="Arial Black" w:cs="Arial"/>
          <w:b/>
          <w:color w:val="FF0000"/>
          <w:sz w:val="36"/>
          <w:szCs w:val="36"/>
          <w:u w:val="single"/>
        </w:rPr>
        <w:t xml:space="preserve"> значениями</w:t>
      </w:r>
    </w:p>
    <w:p w:rsidR="00DA6EC2" w:rsidRPr="006913E5" w:rsidRDefault="00DA6EC2" w:rsidP="00DA6EC2">
      <w:pPr>
        <w:pStyle w:val="HTML"/>
        <w:shd w:val="clear" w:color="auto" w:fill="002240"/>
        <w:rPr>
          <w:color w:val="FFFFFF"/>
        </w:rPr>
      </w:pPr>
      <w:r w:rsidRPr="003F1AF2">
        <w:rPr>
          <w:noProof/>
          <w:color w:val="FF80E1"/>
          <w:lang w:val="en-US"/>
        </w:rPr>
        <w:t xml:space="preserve">$average_numb </w:t>
      </w:r>
      <w:r w:rsidRPr="003F1AF2">
        <w:rPr>
          <w:noProof/>
          <w:color w:val="FF9D00"/>
          <w:lang w:val="en-US"/>
        </w:rPr>
        <w:t>= array</w:t>
      </w:r>
      <w:r w:rsidRPr="003F1AF2">
        <w:rPr>
          <w:noProof/>
          <w:color w:val="E1EFFF"/>
          <w:lang w:val="en-US"/>
        </w:rPr>
        <w:t>();</w:t>
      </w:r>
      <w:r w:rsidRPr="003F1AF2">
        <w:rPr>
          <w:noProof/>
          <w:color w:val="E1EFFF"/>
          <w:lang w:val="en-US"/>
        </w:rPr>
        <w:br/>
      </w:r>
      <w:r w:rsidRPr="003F1AF2">
        <w:rPr>
          <w:noProof/>
          <w:color w:val="FF9D00"/>
          <w:lang w:val="en-US"/>
        </w:rPr>
        <w:t xml:space="preserve">for </w:t>
      </w:r>
      <w:r w:rsidRPr="003F1AF2">
        <w:rPr>
          <w:noProof/>
          <w:color w:val="E1EFFF"/>
          <w:lang w:val="en-US"/>
        </w:rPr>
        <w:t>(</w:t>
      </w:r>
      <w:r w:rsidRPr="003F1AF2">
        <w:rPr>
          <w:noProof/>
          <w:color w:val="FF80E1"/>
          <w:lang w:val="en-US"/>
        </w:rPr>
        <w:t xml:space="preserve">$i </w:t>
      </w:r>
      <w:r w:rsidRPr="003F1AF2">
        <w:rPr>
          <w:noProof/>
          <w:color w:val="FF9D00"/>
          <w:lang w:val="en-US"/>
        </w:rPr>
        <w:t xml:space="preserve">= </w:t>
      </w:r>
      <w:r w:rsidRPr="003F1AF2">
        <w:rPr>
          <w:noProof/>
          <w:color w:val="FF628C"/>
          <w:lang w:val="en-US"/>
        </w:rPr>
        <w:t>0</w:t>
      </w:r>
      <w:r w:rsidRPr="003F1AF2">
        <w:rPr>
          <w:noProof/>
          <w:color w:val="E1EFFF"/>
          <w:lang w:val="en-US"/>
        </w:rPr>
        <w:t xml:space="preserve">; </w:t>
      </w:r>
      <w:r w:rsidRPr="003F1AF2">
        <w:rPr>
          <w:noProof/>
          <w:color w:val="FF80E1"/>
          <w:lang w:val="en-US"/>
        </w:rPr>
        <w:t xml:space="preserve">$i </w:t>
      </w:r>
      <w:r w:rsidRPr="003F1AF2">
        <w:rPr>
          <w:noProof/>
          <w:color w:val="FF9D00"/>
          <w:lang w:val="en-US"/>
        </w:rPr>
        <w:t xml:space="preserve">&lt; </w:t>
      </w:r>
      <w:r w:rsidRPr="003F1AF2">
        <w:rPr>
          <w:noProof/>
          <w:color w:val="FF628C"/>
          <w:lang w:val="en-US"/>
        </w:rPr>
        <w:t>3</w:t>
      </w:r>
      <w:r w:rsidRPr="003F1AF2">
        <w:rPr>
          <w:noProof/>
          <w:color w:val="E1EFFF"/>
          <w:lang w:val="en-US"/>
        </w:rPr>
        <w:t xml:space="preserve">; </w:t>
      </w:r>
      <w:r w:rsidRPr="003F1AF2">
        <w:rPr>
          <w:noProof/>
          <w:color w:val="FF80E1"/>
          <w:lang w:val="en-US"/>
        </w:rPr>
        <w:t>$i</w:t>
      </w:r>
      <w:r w:rsidRPr="003F1AF2">
        <w:rPr>
          <w:noProof/>
          <w:color w:val="FF9D00"/>
          <w:lang w:val="en-US"/>
        </w:rPr>
        <w:t>++</w:t>
      </w:r>
      <w:r w:rsidRPr="003F1AF2">
        <w:rPr>
          <w:noProof/>
          <w:color w:val="E1EFFF"/>
          <w:lang w:val="en-US"/>
        </w:rPr>
        <w:t>) {</w:t>
      </w:r>
      <w:r w:rsidRPr="003F1AF2">
        <w:rPr>
          <w:noProof/>
          <w:color w:val="E1EFFF"/>
          <w:lang w:val="en-US"/>
        </w:rPr>
        <w:br/>
      </w:r>
      <w:r w:rsidRPr="003F1AF2">
        <w:rPr>
          <w:noProof/>
          <w:color w:val="E1EFFF"/>
          <w:lang w:val="en-US"/>
        </w:rPr>
        <w:br/>
        <w:t xml:space="preserve">    </w:t>
      </w:r>
      <w:r w:rsidRPr="003F1AF2">
        <w:rPr>
          <w:noProof/>
          <w:color w:val="FF80E1"/>
          <w:lang w:val="en-US"/>
        </w:rPr>
        <w:t xml:space="preserve">$c </w:t>
      </w:r>
      <w:r w:rsidRPr="003F1AF2">
        <w:rPr>
          <w:noProof/>
          <w:color w:val="FF9D00"/>
          <w:lang w:val="en-US"/>
        </w:rPr>
        <w:t xml:space="preserve">= </w:t>
      </w:r>
      <w:r w:rsidRPr="003F1AF2">
        <w:rPr>
          <w:noProof/>
          <w:color w:val="FF628C"/>
          <w:lang w:val="en-US"/>
        </w:rPr>
        <w:t>0</w:t>
      </w:r>
      <w:r w:rsidRPr="003F1AF2">
        <w:rPr>
          <w:noProof/>
          <w:color w:val="E1EFFF"/>
          <w:lang w:val="en-US"/>
        </w:rPr>
        <w:t>;</w:t>
      </w:r>
      <w:r w:rsidRPr="003F1AF2">
        <w:rPr>
          <w:noProof/>
          <w:color w:val="E1EFFF"/>
          <w:lang w:val="en-US"/>
        </w:rPr>
        <w:br/>
        <w:t xml:space="preserve">    </w:t>
      </w:r>
      <w:r w:rsidRPr="003F1AF2">
        <w:rPr>
          <w:noProof/>
          <w:color w:val="FF80E1"/>
          <w:lang w:val="en-US"/>
        </w:rPr>
        <w:t xml:space="preserve">$second_arr </w:t>
      </w:r>
      <w:r w:rsidRPr="003F1AF2">
        <w:rPr>
          <w:noProof/>
          <w:color w:val="FF9D00"/>
          <w:lang w:val="en-US"/>
        </w:rPr>
        <w:t>= array</w:t>
      </w:r>
      <w:r w:rsidRPr="003F1AF2">
        <w:rPr>
          <w:noProof/>
          <w:color w:val="E1EFFF"/>
          <w:lang w:val="en-US"/>
        </w:rPr>
        <w:t>();</w:t>
      </w:r>
      <w:r w:rsidRPr="003F1AF2">
        <w:rPr>
          <w:noProof/>
          <w:color w:val="E1EFFF"/>
          <w:lang w:val="en-US"/>
        </w:rPr>
        <w:br/>
        <w:t xml:space="preserve">    </w:t>
      </w:r>
      <w:r w:rsidRPr="003F1AF2">
        <w:rPr>
          <w:noProof/>
          <w:color w:val="FF9D00"/>
          <w:lang w:val="en-US"/>
        </w:rPr>
        <w:t xml:space="preserve">while </w:t>
      </w:r>
      <w:r w:rsidRPr="003F1AF2">
        <w:rPr>
          <w:noProof/>
          <w:color w:val="E1EFFF"/>
          <w:lang w:val="en-US"/>
        </w:rPr>
        <w:t>(</w:t>
      </w:r>
      <w:r w:rsidRPr="003F1AF2">
        <w:rPr>
          <w:noProof/>
          <w:color w:val="FF80E1"/>
          <w:lang w:val="en-US"/>
        </w:rPr>
        <w:t xml:space="preserve">$win_balls </w:t>
      </w:r>
      <w:r w:rsidRPr="003F1AF2">
        <w:rPr>
          <w:noProof/>
          <w:color w:val="FF9D00"/>
          <w:lang w:val="en-US"/>
        </w:rPr>
        <w:t xml:space="preserve">!= </w:t>
      </w:r>
      <w:r w:rsidRPr="003F1AF2">
        <w:rPr>
          <w:noProof/>
          <w:color w:val="FF80E1"/>
          <w:lang w:val="en-US"/>
        </w:rPr>
        <w:t>$second_arr</w:t>
      </w:r>
      <w:r w:rsidRPr="003F1AF2">
        <w:rPr>
          <w:noProof/>
          <w:color w:val="E1EFFF"/>
          <w:lang w:val="en-US"/>
        </w:rPr>
        <w:t>) {</w:t>
      </w:r>
      <w:r w:rsidRPr="003F1AF2">
        <w:rPr>
          <w:noProof/>
          <w:color w:val="E1EFFF"/>
          <w:lang w:val="en-US"/>
        </w:rPr>
        <w:br/>
        <w:t xml:space="preserve">        </w:t>
      </w:r>
      <w:r w:rsidRPr="003F1AF2">
        <w:rPr>
          <w:noProof/>
          <w:color w:val="FF80E1"/>
          <w:lang w:val="en-US"/>
        </w:rPr>
        <w:t xml:space="preserve">$second_arr </w:t>
      </w:r>
      <w:r w:rsidRPr="003F1AF2">
        <w:rPr>
          <w:noProof/>
          <w:color w:val="FF9D00"/>
          <w:lang w:val="en-US"/>
        </w:rPr>
        <w:t xml:space="preserve">= </w:t>
      </w:r>
      <w:r w:rsidRPr="003F1AF2">
        <w:rPr>
          <w:noProof/>
          <w:color w:val="FFDD00"/>
          <w:lang w:val="en-US"/>
        </w:rPr>
        <w:t>secondArr</w:t>
      </w:r>
      <w:r w:rsidRPr="003F1AF2">
        <w:rPr>
          <w:noProof/>
          <w:color w:val="E1EFFF"/>
          <w:lang w:val="en-US"/>
        </w:rPr>
        <w:t>();</w:t>
      </w:r>
      <w:r w:rsidRPr="003F1AF2">
        <w:rPr>
          <w:noProof/>
          <w:color w:val="E1EFFF"/>
          <w:lang w:val="en-US"/>
        </w:rPr>
        <w:br/>
        <w:t xml:space="preserve">        </w:t>
      </w:r>
      <w:r w:rsidRPr="003F1AF2">
        <w:rPr>
          <w:noProof/>
          <w:color w:val="FF80E1"/>
          <w:lang w:val="en-US"/>
        </w:rPr>
        <w:t>$c</w:t>
      </w:r>
      <w:r w:rsidRPr="003F1AF2">
        <w:rPr>
          <w:noProof/>
          <w:color w:val="FF9D00"/>
          <w:lang w:val="en-US"/>
        </w:rPr>
        <w:t>++</w:t>
      </w:r>
      <w:r w:rsidRPr="003F1AF2">
        <w:rPr>
          <w:noProof/>
          <w:color w:val="E1EFFF"/>
          <w:lang w:val="en-US"/>
        </w:rPr>
        <w:t>;</w:t>
      </w:r>
      <w:r w:rsidRPr="003F1AF2">
        <w:rPr>
          <w:noProof/>
          <w:color w:val="E1EFFF"/>
          <w:lang w:val="en-US"/>
        </w:rPr>
        <w:br/>
        <w:t xml:space="preserve">    }</w:t>
      </w:r>
      <w:r w:rsidRPr="003F1AF2">
        <w:rPr>
          <w:noProof/>
          <w:color w:val="E1EFFF"/>
          <w:lang w:val="en-US"/>
        </w:rPr>
        <w:br/>
        <w:t xml:space="preserve">    </w:t>
      </w:r>
      <w:r w:rsidRPr="003F1AF2">
        <w:rPr>
          <w:noProof/>
          <w:color w:val="FF80E1"/>
          <w:lang w:val="en-US"/>
        </w:rPr>
        <w:t>$average_numb</w:t>
      </w:r>
      <w:r w:rsidRPr="003F1AF2">
        <w:rPr>
          <w:noProof/>
          <w:color w:val="E1EFFF"/>
          <w:lang w:val="en-US"/>
        </w:rPr>
        <w:t>[</w:t>
      </w:r>
      <w:r w:rsidRPr="003F1AF2">
        <w:rPr>
          <w:noProof/>
          <w:color w:val="FF80E1"/>
          <w:lang w:val="en-US"/>
        </w:rPr>
        <w:t>$i</w:t>
      </w:r>
      <w:r w:rsidRPr="003F1AF2">
        <w:rPr>
          <w:noProof/>
          <w:color w:val="E1EFFF"/>
          <w:lang w:val="en-US"/>
        </w:rPr>
        <w:t xml:space="preserve">] </w:t>
      </w:r>
      <w:r w:rsidRPr="003F1AF2">
        <w:rPr>
          <w:noProof/>
          <w:color w:val="FF9D00"/>
          <w:lang w:val="en-US"/>
        </w:rPr>
        <w:t xml:space="preserve">= </w:t>
      </w:r>
      <w:r w:rsidRPr="003F1AF2">
        <w:rPr>
          <w:noProof/>
          <w:color w:val="FF80E1"/>
          <w:lang w:val="en-US"/>
        </w:rPr>
        <w:t>$c</w:t>
      </w:r>
      <w:r w:rsidRPr="003F1AF2">
        <w:rPr>
          <w:noProof/>
          <w:color w:val="E1EFFF"/>
          <w:lang w:val="en-US"/>
        </w:rPr>
        <w:t>;</w:t>
      </w:r>
      <w:r w:rsidRPr="003F1AF2">
        <w:rPr>
          <w:noProof/>
          <w:color w:val="E1EFFF"/>
          <w:lang w:val="en-US"/>
        </w:rPr>
        <w:br/>
      </w:r>
      <w:r w:rsidRPr="003F1AF2">
        <w:rPr>
          <w:noProof/>
          <w:color w:val="E1EFFF"/>
          <w:lang w:val="en-US"/>
        </w:rPr>
        <w:lastRenderedPageBreak/>
        <w:t>}</w:t>
      </w:r>
      <w:r w:rsidRPr="003F1AF2">
        <w:rPr>
          <w:noProof/>
          <w:color w:val="E1EFFF"/>
          <w:lang w:val="en-US"/>
        </w:rPr>
        <w:br/>
      </w:r>
      <w:r w:rsidRPr="006913E5">
        <w:rPr>
          <w:color w:val="E1EFFF"/>
        </w:rPr>
        <w:br/>
      </w:r>
      <w:r w:rsidRPr="006913E5">
        <w:rPr>
          <w:color w:val="FF9D00"/>
        </w:rPr>
        <w:t xml:space="preserve">echo </w:t>
      </w:r>
      <w:r w:rsidRPr="006913E5">
        <w:rPr>
          <w:color w:val="3AD900"/>
        </w:rPr>
        <w:t>'&lt;br&gt;</w:t>
      </w:r>
      <w:r w:rsidRPr="003F1AF2">
        <w:rPr>
          <w:noProof/>
          <w:color w:val="3AD900"/>
          <w:lang w:val="en-US"/>
        </w:rPr>
        <w:t xml:space="preserve">Количество тиражей, чтобы выиграть в лоттерею в первый раз: ' </w:t>
      </w:r>
      <w:r w:rsidRPr="003F1AF2">
        <w:rPr>
          <w:noProof/>
          <w:color w:val="FF9D00"/>
          <w:lang w:val="en-US"/>
        </w:rPr>
        <w:t xml:space="preserve">. </w:t>
      </w:r>
      <w:r w:rsidRPr="003F1AF2">
        <w:rPr>
          <w:noProof/>
          <w:color w:val="FF80E1"/>
          <w:lang w:val="en-US"/>
        </w:rPr>
        <w:t>$average_numb</w:t>
      </w:r>
      <w:r w:rsidRPr="003F1AF2">
        <w:rPr>
          <w:noProof/>
          <w:color w:val="E1EFFF"/>
          <w:lang w:val="en-US"/>
        </w:rPr>
        <w:t>[</w:t>
      </w:r>
      <w:r w:rsidRPr="003F1AF2">
        <w:rPr>
          <w:noProof/>
          <w:color w:val="FF628C"/>
          <w:lang w:val="en-US"/>
        </w:rPr>
        <w:t>0</w:t>
      </w:r>
      <w:r w:rsidRPr="003F1AF2">
        <w:rPr>
          <w:noProof/>
          <w:color w:val="E1EFFF"/>
          <w:lang w:val="en-US"/>
        </w:rPr>
        <w:t xml:space="preserve">] </w:t>
      </w:r>
      <w:r w:rsidRPr="003F1AF2">
        <w:rPr>
          <w:noProof/>
          <w:color w:val="FF9D00"/>
          <w:lang w:val="en-US"/>
        </w:rPr>
        <w:t xml:space="preserve">. </w:t>
      </w:r>
      <w:r w:rsidRPr="003F1AF2">
        <w:rPr>
          <w:noProof/>
          <w:color w:val="3AD900"/>
          <w:lang w:val="en-US"/>
        </w:rPr>
        <w:t>' штук'</w:t>
      </w:r>
      <w:r w:rsidRPr="003F1AF2">
        <w:rPr>
          <w:noProof/>
          <w:color w:val="E1EFFF"/>
          <w:lang w:val="en-US"/>
        </w:rPr>
        <w:t>;</w:t>
      </w:r>
      <w:r w:rsidRPr="003F1AF2">
        <w:rPr>
          <w:noProof/>
          <w:color w:val="E1EFFF"/>
          <w:lang w:val="en-US"/>
        </w:rPr>
        <w:br/>
      </w:r>
      <w:r w:rsidRPr="003F1AF2">
        <w:rPr>
          <w:noProof/>
          <w:color w:val="FF9D00"/>
          <w:lang w:val="en-US"/>
        </w:rPr>
        <w:t xml:space="preserve">echo </w:t>
      </w:r>
      <w:r w:rsidRPr="003F1AF2">
        <w:rPr>
          <w:noProof/>
          <w:color w:val="3AD900"/>
          <w:lang w:val="en-US"/>
        </w:rPr>
        <w:t xml:space="preserve">'&lt;br&gt;Количество тиражей, чтобы выиграть в лоттерею в первый раз: ' </w:t>
      </w:r>
      <w:r w:rsidRPr="003F1AF2">
        <w:rPr>
          <w:noProof/>
          <w:color w:val="FF9D00"/>
          <w:lang w:val="en-US"/>
        </w:rPr>
        <w:t xml:space="preserve">. </w:t>
      </w:r>
      <w:r w:rsidRPr="003F1AF2">
        <w:rPr>
          <w:noProof/>
          <w:color w:val="FF80E1"/>
          <w:lang w:val="en-US"/>
        </w:rPr>
        <w:t>$average_numb</w:t>
      </w:r>
      <w:r w:rsidRPr="003F1AF2">
        <w:rPr>
          <w:noProof/>
          <w:color w:val="E1EFFF"/>
          <w:lang w:val="en-US"/>
        </w:rPr>
        <w:t>[</w:t>
      </w:r>
      <w:r w:rsidRPr="003F1AF2">
        <w:rPr>
          <w:noProof/>
          <w:color w:val="FF628C"/>
          <w:lang w:val="en-US"/>
        </w:rPr>
        <w:t>1</w:t>
      </w:r>
      <w:r w:rsidRPr="003F1AF2">
        <w:rPr>
          <w:noProof/>
          <w:color w:val="E1EFFF"/>
          <w:lang w:val="en-US"/>
        </w:rPr>
        <w:t xml:space="preserve">] </w:t>
      </w:r>
      <w:r w:rsidRPr="003F1AF2">
        <w:rPr>
          <w:noProof/>
          <w:color w:val="FF9D00"/>
          <w:lang w:val="en-US"/>
        </w:rPr>
        <w:t xml:space="preserve">. </w:t>
      </w:r>
      <w:r w:rsidRPr="003F1AF2">
        <w:rPr>
          <w:noProof/>
          <w:color w:val="3AD900"/>
          <w:lang w:val="en-US"/>
        </w:rPr>
        <w:t>' штук'</w:t>
      </w:r>
      <w:r w:rsidRPr="003F1AF2">
        <w:rPr>
          <w:noProof/>
          <w:color w:val="E1EFFF"/>
          <w:lang w:val="en-US"/>
        </w:rPr>
        <w:t>;</w:t>
      </w:r>
      <w:r w:rsidRPr="003F1AF2">
        <w:rPr>
          <w:noProof/>
          <w:color w:val="E1EFFF"/>
          <w:lang w:val="en-US"/>
        </w:rPr>
        <w:br/>
      </w:r>
      <w:r w:rsidRPr="003F1AF2">
        <w:rPr>
          <w:noProof/>
          <w:color w:val="FF9D00"/>
          <w:lang w:val="en-US"/>
        </w:rPr>
        <w:t xml:space="preserve">echo </w:t>
      </w:r>
      <w:r w:rsidRPr="003F1AF2">
        <w:rPr>
          <w:noProof/>
          <w:color w:val="3AD900"/>
          <w:lang w:val="en-US"/>
        </w:rPr>
        <w:t xml:space="preserve">'&lt;br&gt;Количество тиражей, чтобы выиграть в лоттерею в первый раз: ' </w:t>
      </w:r>
      <w:r w:rsidRPr="003F1AF2">
        <w:rPr>
          <w:noProof/>
          <w:color w:val="FF9D00"/>
          <w:lang w:val="en-US"/>
        </w:rPr>
        <w:t xml:space="preserve">. </w:t>
      </w:r>
      <w:r w:rsidRPr="003F1AF2">
        <w:rPr>
          <w:noProof/>
          <w:color w:val="FF80E1"/>
          <w:lang w:val="en-US"/>
        </w:rPr>
        <w:t>$average_numb</w:t>
      </w:r>
      <w:r w:rsidRPr="003F1AF2">
        <w:rPr>
          <w:noProof/>
          <w:color w:val="E1EFFF"/>
          <w:lang w:val="en-US"/>
        </w:rPr>
        <w:t>[</w:t>
      </w:r>
      <w:r w:rsidRPr="003F1AF2">
        <w:rPr>
          <w:noProof/>
          <w:color w:val="FF628C"/>
          <w:lang w:val="en-US"/>
        </w:rPr>
        <w:t>2</w:t>
      </w:r>
      <w:r w:rsidRPr="003F1AF2">
        <w:rPr>
          <w:noProof/>
          <w:color w:val="E1EFFF"/>
          <w:lang w:val="en-US"/>
        </w:rPr>
        <w:t xml:space="preserve">] </w:t>
      </w:r>
      <w:r w:rsidRPr="003F1AF2">
        <w:rPr>
          <w:noProof/>
          <w:color w:val="FF9D00"/>
          <w:lang w:val="en-US"/>
        </w:rPr>
        <w:t xml:space="preserve">. </w:t>
      </w:r>
      <w:r w:rsidRPr="003F1AF2">
        <w:rPr>
          <w:noProof/>
          <w:color w:val="3AD900"/>
          <w:lang w:val="en-US"/>
        </w:rPr>
        <w:t>' штук'</w:t>
      </w:r>
      <w:r w:rsidRPr="003F1AF2">
        <w:rPr>
          <w:noProof/>
          <w:color w:val="E1EFFF"/>
          <w:lang w:val="en-US"/>
        </w:rPr>
        <w:t>;</w:t>
      </w:r>
      <w:r w:rsidRPr="003F1AF2">
        <w:rPr>
          <w:noProof/>
          <w:color w:val="E1EFFF"/>
          <w:lang w:val="en-US"/>
        </w:rPr>
        <w:br/>
      </w:r>
      <w:r w:rsidRPr="006913E5">
        <w:rPr>
          <w:color w:val="E1EFFF"/>
        </w:rPr>
        <w:br/>
      </w:r>
      <w:r w:rsidRPr="006913E5">
        <w:rPr>
          <w:color w:val="FF9D00"/>
        </w:rPr>
        <w:t xml:space="preserve">echo </w:t>
      </w:r>
      <w:r w:rsidRPr="006913E5">
        <w:rPr>
          <w:color w:val="3AD900"/>
        </w:rPr>
        <w:t xml:space="preserve">'&lt;br&gt;Среднеарифметическое тиражей из трех </w:t>
      </w:r>
      <w:r w:rsidRPr="003F1AF2">
        <w:rPr>
          <w:noProof/>
          <w:color w:val="3AD900"/>
        </w:rPr>
        <w:t xml:space="preserve">лоттерей для выиграша: ' </w:t>
      </w:r>
      <w:r w:rsidRPr="003F1AF2">
        <w:rPr>
          <w:noProof/>
          <w:color w:val="FF9D00"/>
        </w:rPr>
        <w:t xml:space="preserve">. </w:t>
      </w:r>
      <w:r w:rsidRPr="003F1AF2">
        <w:rPr>
          <w:noProof/>
          <w:color w:val="80FFBB"/>
        </w:rPr>
        <w:t>round</w:t>
      </w:r>
      <w:r w:rsidRPr="003F1AF2">
        <w:rPr>
          <w:noProof/>
          <w:color w:val="E1EFFF"/>
        </w:rPr>
        <w:t>(</w:t>
      </w:r>
      <w:r w:rsidRPr="003F1AF2">
        <w:rPr>
          <w:noProof/>
          <w:color w:val="80FFBB"/>
        </w:rPr>
        <w:t>array_sum</w:t>
      </w:r>
      <w:r w:rsidRPr="003F1AF2">
        <w:rPr>
          <w:noProof/>
          <w:color w:val="E1EFFF"/>
        </w:rPr>
        <w:t>(</w:t>
      </w:r>
      <w:r w:rsidRPr="003F1AF2">
        <w:rPr>
          <w:noProof/>
          <w:color w:val="FF80E1"/>
        </w:rPr>
        <w:t>$average_numb</w:t>
      </w:r>
      <w:r w:rsidRPr="003F1AF2">
        <w:rPr>
          <w:noProof/>
          <w:color w:val="E1EFFF"/>
        </w:rPr>
        <w:t xml:space="preserve">) </w:t>
      </w:r>
      <w:r w:rsidRPr="003F1AF2">
        <w:rPr>
          <w:noProof/>
          <w:color w:val="FF9D00"/>
        </w:rPr>
        <w:t xml:space="preserve">/ </w:t>
      </w:r>
      <w:r w:rsidRPr="003F1AF2">
        <w:rPr>
          <w:noProof/>
          <w:color w:val="80FFBB"/>
        </w:rPr>
        <w:t>count</w:t>
      </w:r>
      <w:r w:rsidRPr="003F1AF2">
        <w:rPr>
          <w:noProof/>
          <w:color w:val="E1EFFF"/>
        </w:rPr>
        <w:t>(</w:t>
      </w:r>
      <w:r w:rsidRPr="003F1AF2">
        <w:rPr>
          <w:noProof/>
          <w:color w:val="FF80E1"/>
        </w:rPr>
        <w:t>$average_numb</w:t>
      </w:r>
      <w:r w:rsidRPr="003F1AF2">
        <w:rPr>
          <w:noProof/>
          <w:color w:val="E1EFFF"/>
        </w:rPr>
        <w:t xml:space="preserve">)) </w:t>
      </w:r>
      <w:r w:rsidRPr="003F1AF2">
        <w:rPr>
          <w:noProof/>
          <w:color w:val="FF9D00"/>
        </w:rPr>
        <w:t xml:space="preserve">. </w:t>
      </w:r>
      <w:r w:rsidRPr="003F1AF2">
        <w:rPr>
          <w:noProof/>
          <w:color w:val="3AD900"/>
        </w:rPr>
        <w:t>'штук'</w:t>
      </w:r>
      <w:r w:rsidRPr="006913E5">
        <w:rPr>
          <w:color w:val="E1EFFF"/>
        </w:rPr>
        <w:t>;</w:t>
      </w:r>
    </w:p>
    <w:p w:rsidR="00DA6EC2" w:rsidRDefault="00DA6EC2" w:rsidP="00DA6EC2">
      <w:pPr>
        <w:rPr>
          <w:rFonts w:ascii="Arial Black" w:hAnsi="Arial Black" w:cs="Arial"/>
          <w:b/>
          <w:color w:val="FF0000"/>
          <w:sz w:val="36"/>
          <w:szCs w:val="36"/>
          <w:u w:val="single"/>
        </w:rPr>
      </w:pP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Сравниваем массивы с выиграшными и рандомными шарами</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 Для того, чтобы посчитать количество итераций ставим условие, что сравнение массивов будет просходить в цикле while</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до тех пор, пока шары не совпадут в двух массивах.</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 Также для использования кода, который генерирует заполнение второго массива рандомными шарами, вызываем функцию secondArr():</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$second_arr = secondArr();</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5. Узнаем среднее арифметическое 3-тиражей для выиграша 3 шаров с 15:</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 для этого нам нужно повторить код сравнения 3 раза и записать результат 3 итераций в новый пустой массив:</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$average_numb = array();</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Для этого используем цикл for, где указываем, что код должен повториться 3 раза: for($i = 0; $i &lt; 3; $i++)</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6. Для того, чтобы код повторился три раза, а не выводил число итерации лишь раз, нам нужно обнулить это число.</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Иначе, следующие 2 итерации не будут заполняться  и выведет ноль. Поэтому пишем перед условием цикла while переменную</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$second_arr еще раз, которой присваиваем пустой массив, чтобы удалить из памяти переменной $second_arr уже</w:t>
      </w:r>
    </w:p>
    <w:p w:rsidR="00DA6EC2" w:rsidRPr="006913E5" w:rsidRDefault="00DA6EC2" w:rsidP="00DA6EC2">
      <w:pPr>
        <w:spacing w:line="240" w:lineRule="auto"/>
        <w:rPr>
          <w:rFonts w:cstheme="minorHAnsi"/>
          <w:noProof/>
          <w:color w:val="000000"/>
          <w:sz w:val="24"/>
          <w:szCs w:val="24"/>
          <w:shd w:val="clear" w:color="auto" w:fill="F7F7F7"/>
        </w:rPr>
      </w:pPr>
      <w:r w:rsidRPr="006913E5">
        <w:rPr>
          <w:rFonts w:cstheme="minorHAnsi"/>
          <w:noProof/>
          <w:color w:val="000000"/>
          <w:sz w:val="24"/>
          <w:szCs w:val="24"/>
          <w:shd w:val="clear" w:color="auto" w:fill="F7F7F7"/>
        </w:rPr>
        <w:t xml:space="preserve"> * заполненые данные после генерации while(!$win_balls = $second_arr), и дать возможность в эту переменную внести новые</w:t>
      </w:r>
    </w:p>
    <w:p w:rsidR="00DA6EC2" w:rsidRDefault="00DA6EC2" w:rsidP="00DA6EC2">
      <w:pPr>
        <w:spacing w:line="240" w:lineRule="auto"/>
        <w:rPr>
          <w:rFonts w:ascii="Arial Black" w:hAnsi="Arial Black" w:cs="Arial"/>
          <w:b/>
          <w:color w:val="FF0000"/>
          <w:sz w:val="36"/>
          <w:szCs w:val="36"/>
          <w:u w:val="single"/>
        </w:rPr>
      </w:pPr>
      <w:r w:rsidRPr="006913E5">
        <w:rPr>
          <w:rFonts w:cstheme="minorHAnsi"/>
          <w:noProof/>
          <w:color w:val="000000"/>
          <w:sz w:val="24"/>
          <w:szCs w:val="24"/>
          <w:shd w:val="clear" w:color="auto" w:fill="F7F7F7"/>
        </w:rPr>
        <w:t xml:space="preserve"> *  данные. Пустой массив $second_arr = array() заполняться ничем не будет, и тем самым удаляет предидушие данные.</w:t>
      </w:r>
    </w:p>
    <w:p w:rsidR="00DA6EC2" w:rsidRDefault="00DA6EC2" w:rsidP="00DA6EC2">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Удалить пустые значения (нулевые) из массива</w:t>
      </w:r>
      <w:r w:rsidRPr="00050C31">
        <w:rPr>
          <w:rFonts w:ascii="Arial Black" w:hAnsi="Arial Black" w:cstheme="minorHAnsi"/>
          <w:b/>
          <w:color w:val="FF0000"/>
          <w:sz w:val="36"/>
          <w:szCs w:val="36"/>
          <w:u w:val="single"/>
          <w:lang w:val="en-US"/>
        </w:rPr>
        <w:t>:</w:t>
      </w:r>
    </w:p>
    <w:p w:rsidR="00DA6EC2" w:rsidRPr="003F1AF2" w:rsidRDefault="00DA6EC2" w:rsidP="00DA6EC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ru-RU"/>
        </w:rPr>
      </w:pPr>
      <w:r w:rsidRPr="003F1AF2">
        <w:rPr>
          <w:rFonts w:ascii="Courier New" w:eastAsia="Times New Roman" w:hAnsi="Courier New" w:cs="Courier New"/>
          <w:i/>
          <w:iCs/>
          <w:color w:val="0088FF"/>
          <w:sz w:val="20"/>
          <w:szCs w:val="20"/>
          <w:lang w:eastAsia="ru-RU"/>
        </w:rPr>
        <w:t>//</w:t>
      </w:r>
      <w:proofErr w:type="spellStart"/>
      <w:r w:rsidRPr="003F1AF2">
        <w:rPr>
          <w:rFonts w:ascii="Courier New" w:eastAsia="Times New Roman" w:hAnsi="Courier New" w:cs="Courier New"/>
          <w:i/>
          <w:iCs/>
          <w:color w:val="0088FF"/>
          <w:sz w:val="20"/>
          <w:szCs w:val="20"/>
          <w:lang w:eastAsia="ru-RU"/>
        </w:rPr>
        <w:t>Create</w:t>
      </w:r>
      <w:proofErr w:type="spellEnd"/>
      <w:r w:rsidRPr="003F1AF2">
        <w:rPr>
          <w:rFonts w:ascii="Courier New" w:eastAsia="Times New Roman" w:hAnsi="Courier New" w:cs="Courier New"/>
          <w:i/>
          <w:iCs/>
          <w:color w:val="0088FF"/>
          <w:sz w:val="20"/>
          <w:szCs w:val="20"/>
          <w:lang w:eastAsia="ru-RU"/>
        </w:rPr>
        <w:t xml:space="preserve"> </w:t>
      </w:r>
      <w:proofErr w:type="spellStart"/>
      <w:r w:rsidRPr="003F1AF2">
        <w:rPr>
          <w:rFonts w:ascii="Courier New" w:eastAsia="Times New Roman" w:hAnsi="Courier New" w:cs="Courier New"/>
          <w:i/>
          <w:iCs/>
          <w:color w:val="0088FF"/>
          <w:sz w:val="20"/>
          <w:szCs w:val="20"/>
          <w:lang w:eastAsia="ru-RU"/>
        </w:rPr>
        <w:t>new</w:t>
      </w:r>
      <w:proofErr w:type="spellEnd"/>
      <w:r w:rsidRPr="003F1AF2">
        <w:rPr>
          <w:rFonts w:ascii="Courier New" w:eastAsia="Times New Roman" w:hAnsi="Courier New" w:cs="Courier New"/>
          <w:i/>
          <w:iCs/>
          <w:color w:val="0088FF"/>
          <w:sz w:val="20"/>
          <w:szCs w:val="20"/>
          <w:lang w:eastAsia="ru-RU"/>
        </w:rPr>
        <w:t xml:space="preserve"> </w:t>
      </w:r>
      <w:r w:rsidRPr="003F1AF2">
        <w:rPr>
          <w:rFonts w:ascii="Courier New" w:eastAsia="Times New Roman" w:hAnsi="Courier New" w:cs="Courier New"/>
          <w:i/>
          <w:iCs/>
          <w:noProof/>
          <w:color w:val="0088FF"/>
          <w:sz w:val="20"/>
          <w:szCs w:val="20"/>
          <w:lang w:val="en-US" w:eastAsia="ru-RU"/>
        </w:rPr>
        <w:t>array $returned_array which will be without empty keys unlike the previous array $show_arr example that have: $show_arr[0] = 5, $show_arr[1] = , $show_arr[2] = 31, $show_arr[3] = , $show_arr[4] = 6, $show_arr[5] = 14, $show_arr[6] = 18, $show_arr[7] = 10. This happen when $show_arr[0] = 5 and $show_arr[1] = 5.</w:t>
      </w:r>
      <w:r w:rsidRPr="003F1AF2">
        <w:rPr>
          <w:rFonts w:ascii="Courier New" w:eastAsia="Times New Roman" w:hAnsi="Courier New" w:cs="Courier New"/>
          <w:i/>
          <w:iCs/>
          <w:noProof/>
          <w:color w:val="0088FF"/>
          <w:sz w:val="20"/>
          <w:szCs w:val="20"/>
          <w:lang w:val="en-US" w:eastAsia="ru-RU"/>
        </w:rPr>
        <w:br/>
      </w:r>
      <w:r w:rsidRPr="003F1AF2">
        <w:rPr>
          <w:rFonts w:ascii="Courier New" w:eastAsia="Times New Roman" w:hAnsi="Courier New" w:cs="Courier New"/>
          <w:i/>
          <w:iCs/>
          <w:noProof/>
          <w:color w:val="0088FF"/>
          <w:sz w:val="20"/>
          <w:szCs w:val="20"/>
          <w:lang w:val="en-US" w:eastAsia="ru-RU"/>
        </w:rPr>
        <w:br/>
      </w:r>
      <w:r w:rsidRPr="003F1AF2">
        <w:rPr>
          <w:rFonts w:ascii="Courier New" w:eastAsia="Times New Roman" w:hAnsi="Courier New" w:cs="Courier New"/>
          <w:noProof/>
          <w:color w:val="FF9D00"/>
          <w:sz w:val="20"/>
          <w:szCs w:val="20"/>
          <w:lang w:val="en-US" w:eastAsia="ru-RU"/>
        </w:rPr>
        <w:t xml:space="preserve">function </w:t>
      </w:r>
      <w:r w:rsidRPr="003F1AF2">
        <w:rPr>
          <w:rFonts w:ascii="Courier New" w:eastAsia="Times New Roman" w:hAnsi="Courier New" w:cs="Courier New"/>
          <w:noProof/>
          <w:color w:val="FFDD00"/>
          <w:sz w:val="20"/>
          <w:szCs w:val="20"/>
          <w:lang w:val="en-US" w:eastAsia="ru-RU"/>
        </w:rPr>
        <w:t>convertArray</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CCCCCC"/>
          <w:sz w:val="20"/>
          <w:szCs w:val="20"/>
          <w:lang w:val="en-US" w:eastAsia="ru-RU"/>
        </w:rPr>
        <w:t>$array4convert</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t>{</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E1EFFF"/>
          <w:sz w:val="20"/>
          <w:szCs w:val="20"/>
          <w:lang w:val="en-US" w:eastAsia="ru-RU"/>
        </w:rPr>
        <w:lastRenderedPageBreak/>
        <w:t xml:space="preserve">    </w:t>
      </w:r>
      <w:r w:rsidRPr="003F1AF2">
        <w:rPr>
          <w:rFonts w:ascii="Courier New" w:eastAsia="Times New Roman" w:hAnsi="Courier New" w:cs="Courier New"/>
          <w:noProof/>
          <w:color w:val="FF80E1"/>
          <w:sz w:val="20"/>
          <w:szCs w:val="20"/>
          <w:lang w:val="en-US" w:eastAsia="ru-RU"/>
        </w:rPr>
        <w:t xml:space="preserve">$returned_array </w:t>
      </w:r>
      <w:r w:rsidRPr="003F1AF2">
        <w:rPr>
          <w:rFonts w:ascii="Courier New" w:eastAsia="Times New Roman" w:hAnsi="Courier New" w:cs="Courier New"/>
          <w:noProof/>
          <w:color w:val="FF9D00"/>
          <w:sz w:val="20"/>
          <w:szCs w:val="20"/>
          <w:lang w:val="en-US" w:eastAsia="ru-RU"/>
        </w:rPr>
        <w:t>= array</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color w:val="E1EFFF"/>
          <w:sz w:val="20"/>
          <w:szCs w:val="20"/>
          <w:lang w:eastAsia="ru-RU"/>
        </w:rPr>
        <w:t xml:space="preserve">    </w:t>
      </w:r>
      <w:r w:rsidRPr="003F1AF2">
        <w:rPr>
          <w:rFonts w:ascii="Courier New" w:eastAsia="Times New Roman" w:hAnsi="Courier New" w:cs="Courier New"/>
          <w:color w:val="FF80E1"/>
          <w:sz w:val="20"/>
          <w:szCs w:val="20"/>
          <w:lang w:eastAsia="ru-RU"/>
        </w:rPr>
        <w:t xml:space="preserve">$k </w:t>
      </w:r>
      <w:r w:rsidRPr="003F1AF2">
        <w:rPr>
          <w:rFonts w:ascii="Courier New" w:eastAsia="Times New Roman" w:hAnsi="Courier New" w:cs="Courier New"/>
          <w:color w:val="FF9D00"/>
          <w:sz w:val="20"/>
          <w:szCs w:val="20"/>
          <w:lang w:eastAsia="ru-RU"/>
        </w:rPr>
        <w:t xml:space="preserve">= </w:t>
      </w:r>
      <w:r w:rsidRPr="003F1AF2">
        <w:rPr>
          <w:rFonts w:ascii="Courier New" w:eastAsia="Times New Roman" w:hAnsi="Courier New" w:cs="Courier New"/>
          <w:color w:val="FF628C"/>
          <w:sz w:val="20"/>
          <w:szCs w:val="20"/>
          <w:lang w:eastAsia="ru-RU"/>
        </w:rPr>
        <w:t>0</w:t>
      </w:r>
      <w:r w:rsidRPr="003F1AF2">
        <w:rPr>
          <w:rFonts w:ascii="Courier New" w:eastAsia="Times New Roman" w:hAnsi="Courier New" w:cs="Courier New"/>
          <w:color w:val="E1EFFF"/>
          <w:sz w:val="20"/>
          <w:szCs w:val="20"/>
          <w:lang w:eastAsia="ru-RU"/>
        </w:rPr>
        <w:t>;</w:t>
      </w:r>
      <w:r w:rsidRPr="003F1AF2">
        <w:rPr>
          <w:rFonts w:ascii="Courier New" w:eastAsia="Times New Roman" w:hAnsi="Courier New" w:cs="Courier New"/>
          <w:color w:val="E1EFFF"/>
          <w:sz w:val="20"/>
          <w:szCs w:val="20"/>
          <w:lang w:eastAsia="ru-RU"/>
        </w:rPr>
        <w:br/>
        <w:t xml:space="preserve">    </w:t>
      </w:r>
      <w:r w:rsidRPr="003F1AF2">
        <w:rPr>
          <w:rFonts w:ascii="Courier New" w:eastAsia="Times New Roman" w:hAnsi="Courier New" w:cs="Courier New"/>
          <w:color w:val="FF9D00"/>
          <w:sz w:val="20"/>
          <w:szCs w:val="20"/>
          <w:lang w:eastAsia="ru-RU"/>
        </w:rPr>
        <w:t xml:space="preserve">foreach </w:t>
      </w:r>
      <w:r w:rsidRPr="003F1AF2">
        <w:rPr>
          <w:rFonts w:ascii="Courier New" w:eastAsia="Times New Roman" w:hAnsi="Courier New" w:cs="Courier New"/>
          <w:color w:val="E1EFFF"/>
          <w:sz w:val="20"/>
          <w:szCs w:val="20"/>
          <w:lang w:eastAsia="ru-RU"/>
        </w:rPr>
        <w:t>(</w:t>
      </w:r>
      <w:r w:rsidRPr="003F1AF2">
        <w:rPr>
          <w:rFonts w:ascii="Courier New" w:eastAsia="Times New Roman" w:hAnsi="Courier New" w:cs="Courier New"/>
          <w:color w:val="CCCCCC"/>
          <w:sz w:val="20"/>
          <w:szCs w:val="20"/>
          <w:lang w:eastAsia="ru-RU"/>
        </w:rPr>
        <w:t>$ar</w:t>
      </w:r>
      <w:r w:rsidRPr="003F1AF2">
        <w:rPr>
          <w:rFonts w:ascii="Courier New" w:eastAsia="Times New Roman" w:hAnsi="Courier New" w:cs="Courier New"/>
          <w:noProof/>
          <w:color w:val="CCCCCC"/>
          <w:sz w:val="20"/>
          <w:szCs w:val="20"/>
          <w:lang w:eastAsia="ru-RU"/>
        </w:rPr>
        <w:t xml:space="preserve">ray4convert </w:t>
      </w:r>
      <w:r w:rsidRPr="003F1AF2">
        <w:rPr>
          <w:rFonts w:ascii="Courier New" w:eastAsia="Times New Roman" w:hAnsi="Courier New" w:cs="Courier New"/>
          <w:noProof/>
          <w:color w:val="FF9D00"/>
          <w:sz w:val="20"/>
          <w:szCs w:val="20"/>
          <w:lang w:eastAsia="ru-RU"/>
        </w:rPr>
        <w:t xml:space="preserve">as </w:t>
      </w:r>
      <w:r w:rsidRPr="003F1AF2">
        <w:rPr>
          <w:rFonts w:ascii="Courier New" w:eastAsia="Times New Roman" w:hAnsi="Courier New" w:cs="Courier New"/>
          <w:noProof/>
          <w:color w:val="FF80E1"/>
          <w:sz w:val="20"/>
          <w:szCs w:val="20"/>
          <w:lang w:eastAsia="ru-RU"/>
        </w:rPr>
        <w:t>$value</w:t>
      </w:r>
      <w:r w:rsidRPr="003F1AF2">
        <w:rPr>
          <w:rFonts w:ascii="Courier New" w:eastAsia="Times New Roman" w:hAnsi="Courier New" w:cs="Courier New"/>
          <w:noProof/>
          <w:color w:val="E1EFFF"/>
          <w:sz w:val="20"/>
          <w:szCs w:val="20"/>
          <w:lang w:eastAsia="ru-RU"/>
        </w:rPr>
        <w:t>) {</w:t>
      </w:r>
      <w:r w:rsidRPr="003F1AF2">
        <w:rPr>
          <w:rFonts w:ascii="Courier New" w:eastAsia="Times New Roman" w:hAnsi="Courier New" w:cs="Courier New"/>
          <w:noProof/>
          <w:color w:val="E1EFFF"/>
          <w:sz w:val="20"/>
          <w:szCs w:val="20"/>
          <w:lang w:eastAsia="ru-RU"/>
        </w:rPr>
        <w:br/>
        <w:t xml:space="preserve">        </w:t>
      </w:r>
      <w:r w:rsidRPr="003F1AF2">
        <w:rPr>
          <w:rFonts w:ascii="Courier New" w:eastAsia="Times New Roman" w:hAnsi="Courier New" w:cs="Courier New"/>
          <w:noProof/>
          <w:color w:val="FF80E1"/>
          <w:sz w:val="20"/>
          <w:szCs w:val="20"/>
          <w:lang w:eastAsia="ru-RU"/>
        </w:rPr>
        <w:t>$returned_array</w:t>
      </w:r>
      <w:r w:rsidRPr="003F1AF2">
        <w:rPr>
          <w:rFonts w:ascii="Courier New" w:eastAsia="Times New Roman" w:hAnsi="Courier New" w:cs="Courier New"/>
          <w:noProof/>
          <w:color w:val="E1EFFF"/>
          <w:sz w:val="20"/>
          <w:szCs w:val="20"/>
          <w:lang w:eastAsia="ru-RU"/>
        </w:rPr>
        <w:t>[</w:t>
      </w:r>
      <w:r w:rsidRPr="003F1AF2">
        <w:rPr>
          <w:rFonts w:ascii="Courier New" w:eastAsia="Times New Roman" w:hAnsi="Courier New" w:cs="Courier New"/>
          <w:noProof/>
          <w:color w:val="FF80E1"/>
          <w:sz w:val="20"/>
          <w:szCs w:val="20"/>
          <w:lang w:eastAsia="ru-RU"/>
        </w:rPr>
        <w:t>$k</w:t>
      </w:r>
      <w:r w:rsidRPr="003F1AF2">
        <w:rPr>
          <w:rFonts w:ascii="Courier New" w:eastAsia="Times New Roman" w:hAnsi="Courier New" w:cs="Courier New"/>
          <w:noProof/>
          <w:color w:val="E1EFFF"/>
          <w:sz w:val="20"/>
          <w:szCs w:val="20"/>
          <w:lang w:eastAsia="ru-RU"/>
        </w:rPr>
        <w:t xml:space="preserve">] </w:t>
      </w:r>
      <w:r w:rsidRPr="003F1AF2">
        <w:rPr>
          <w:rFonts w:ascii="Courier New" w:eastAsia="Times New Roman" w:hAnsi="Courier New" w:cs="Courier New"/>
          <w:noProof/>
          <w:color w:val="FF9D00"/>
          <w:sz w:val="20"/>
          <w:szCs w:val="20"/>
          <w:lang w:eastAsia="ru-RU"/>
        </w:rPr>
        <w:t xml:space="preserve">= </w:t>
      </w:r>
      <w:r w:rsidRPr="003F1AF2">
        <w:rPr>
          <w:rFonts w:ascii="Courier New" w:eastAsia="Times New Roman" w:hAnsi="Courier New" w:cs="Courier New"/>
          <w:noProof/>
          <w:color w:val="FF80E1"/>
          <w:sz w:val="20"/>
          <w:szCs w:val="20"/>
          <w:lang w:eastAsia="ru-RU"/>
        </w:rPr>
        <w:t>$value</w:t>
      </w:r>
      <w:r w:rsidRPr="003F1AF2">
        <w:rPr>
          <w:rFonts w:ascii="Courier New" w:eastAsia="Times New Roman" w:hAnsi="Courier New" w:cs="Courier New"/>
          <w:noProof/>
          <w:color w:val="E1EFFF"/>
          <w:sz w:val="20"/>
          <w:szCs w:val="20"/>
          <w:lang w:eastAsia="ru-RU"/>
        </w:rPr>
        <w:t>;</w:t>
      </w:r>
      <w:r w:rsidRPr="003F1AF2">
        <w:rPr>
          <w:rFonts w:ascii="Courier New" w:eastAsia="Times New Roman" w:hAnsi="Courier New" w:cs="Courier New"/>
          <w:noProof/>
          <w:color w:val="E1EFFF"/>
          <w:sz w:val="20"/>
          <w:szCs w:val="20"/>
          <w:lang w:eastAsia="ru-RU"/>
        </w:rPr>
        <w:br/>
        <w:t xml:space="preserve">        </w:t>
      </w:r>
      <w:r w:rsidRPr="003F1AF2">
        <w:rPr>
          <w:rFonts w:ascii="Courier New" w:eastAsia="Times New Roman" w:hAnsi="Courier New" w:cs="Courier New"/>
          <w:noProof/>
          <w:color w:val="FF80E1"/>
          <w:sz w:val="20"/>
          <w:szCs w:val="20"/>
          <w:lang w:eastAsia="ru-RU"/>
        </w:rPr>
        <w:t>$k</w:t>
      </w:r>
      <w:r w:rsidRPr="003F1AF2">
        <w:rPr>
          <w:rFonts w:ascii="Courier New" w:eastAsia="Times New Roman" w:hAnsi="Courier New" w:cs="Courier New"/>
          <w:noProof/>
          <w:color w:val="FF9D00"/>
          <w:sz w:val="20"/>
          <w:szCs w:val="20"/>
          <w:lang w:eastAsia="ru-RU"/>
        </w:rPr>
        <w:t>++</w:t>
      </w:r>
      <w:r w:rsidRPr="003F1AF2">
        <w:rPr>
          <w:rFonts w:ascii="Courier New" w:eastAsia="Times New Roman" w:hAnsi="Courier New" w:cs="Courier New"/>
          <w:noProof/>
          <w:color w:val="E1EFFF"/>
          <w:sz w:val="20"/>
          <w:szCs w:val="20"/>
          <w:lang w:eastAsia="ru-RU"/>
        </w:rPr>
        <w:t>;</w:t>
      </w:r>
      <w:r w:rsidRPr="003F1AF2">
        <w:rPr>
          <w:rFonts w:ascii="Courier New" w:eastAsia="Times New Roman" w:hAnsi="Courier New" w:cs="Courier New"/>
          <w:noProof/>
          <w:color w:val="E1EFFF"/>
          <w:sz w:val="20"/>
          <w:szCs w:val="20"/>
          <w:lang w:eastAsia="ru-RU"/>
        </w:rPr>
        <w:br/>
        <w:t xml:space="preserve">    }</w:t>
      </w:r>
      <w:r w:rsidRPr="003F1AF2">
        <w:rPr>
          <w:rFonts w:ascii="Courier New" w:eastAsia="Times New Roman" w:hAnsi="Courier New" w:cs="Courier New"/>
          <w:noProof/>
          <w:color w:val="E1EFFF"/>
          <w:sz w:val="20"/>
          <w:szCs w:val="20"/>
          <w:lang w:eastAsia="ru-RU"/>
        </w:rPr>
        <w:br/>
        <w:t xml:space="preserve">    </w:t>
      </w:r>
      <w:r w:rsidRPr="003F1AF2">
        <w:rPr>
          <w:rFonts w:ascii="Courier New" w:eastAsia="Times New Roman" w:hAnsi="Courier New" w:cs="Courier New"/>
          <w:noProof/>
          <w:color w:val="FF9D00"/>
          <w:sz w:val="20"/>
          <w:szCs w:val="20"/>
          <w:lang w:eastAsia="ru-RU"/>
        </w:rPr>
        <w:t xml:space="preserve">return </w:t>
      </w:r>
      <w:r w:rsidRPr="003F1AF2">
        <w:rPr>
          <w:rFonts w:ascii="Courier New" w:eastAsia="Times New Roman" w:hAnsi="Courier New" w:cs="Courier New"/>
          <w:noProof/>
          <w:color w:val="FF80E1"/>
          <w:sz w:val="20"/>
          <w:szCs w:val="20"/>
          <w:lang w:eastAsia="ru-RU"/>
        </w:rPr>
        <w:t>$returned_array</w:t>
      </w:r>
      <w:r w:rsidRPr="003F1AF2">
        <w:rPr>
          <w:rFonts w:ascii="Courier New" w:eastAsia="Times New Roman" w:hAnsi="Courier New" w:cs="Courier New"/>
          <w:noProof/>
          <w:color w:val="E1EFFF"/>
          <w:sz w:val="20"/>
          <w:szCs w:val="20"/>
          <w:lang w:eastAsia="ru-RU"/>
        </w:rPr>
        <w:t>;</w:t>
      </w:r>
      <w:r w:rsidRPr="003F1AF2">
        <w:rPr>
          <w:rFonts w:ascii="Courier New" w:eastAsia="Times New Roman" w:hAnsi="Courier New" w:cs="Courier New"/>
          <w:noProof/>
          <w:color w:val="E1EFFF"/>
          <w:sz w:val="20"/>
          <w:szCs w:val="20"/>
          <w:lang w:eastAsia="ru-RU"/>
        </w:rPr>
        <w:br/>
        <w:t>}</w:t>
      </w:r>
      <w:r w:rsidRPr="003F1AF2">
        <w:rPr>
          <w:rFonts w:ascii="Courier New" w:eastAsia="Times New Roman" w:hAnsi="Courier New" w:cs="Courier New"/>
          <w:noProof/>
          <w:color w:val="E1EFFF"/>
          <w:sz w:val="20"/>
          <w:szCs w:val="20"/>
          <w:lang w:eastAsia="ru-RU"/>
        </w:rPr>
        <w:br/>
      </w:r>
      <w:r w:rsidRPr="003F1AF2">
        <w:rPr>
          <w:rFonts w:ascii="Courier New" w:eastAsia="Times New Roman" w:hAnsi="Courier New" w:cs="Courier New"/>
          <w:noProof/>
          <w:color w:val="E1EFFF"/>
          <w:sz w:val="20"/>
          <w:szCs w:val="20"/>
          <w:lang w:eastAsia="ru-RU"/>
        </w:rPr>
        <w:br/>
      </w:r>
      <w:r w:rsidRPr="003F1AF2">
        <w:rPr>
          <w:rFonts w:ascii="Courier New" w:eastAsia="Times New Roman" w:hAnsi="Courier New" w:cs="Courier New"/>
          <w:i/>
          <w:iCs/>
          <w:noProof/>
          <w:color w:val="0088FF"/>
          <w:sz w:val="20"/>
          <w:szCs w:val="20"/>
          <w:lang w:eastAsia="ru-RU"/>
        </w:rPr>
        <w:t>/**Put $string in function that create new array that clear empty keys and return with good keys [0] - [5];</w:t>
      </w:r>
      <w:r w:rsidRPr="003F1AF2">
        <w:rPr>
          <w:rFonts w:ascii="Courier New" w:eastAsia="Times New Roman" w:hAnsi="Courier New" w:cs="Courier New"/>
          <w:i/>
          <w:iCs/>
          <w:noProof/>
          <w:color w:val="0088FF"/>
          <w:sz w:val="20"/>
          <w:szCs w:val="20"/>
          <w:lang w:eastAsia="ru-RU"/>
        </w:rPr>
        <w:br/>
        <w:t>и потом уже его берешь в запросе $array[1], $array[2]... у тебя всегда будут.</w:t>
      </w:r>
      <w:r w:rsidRPr="003F1AF2">
        <w:rPr>
          <w:rFonts w:ascii="Courier New" w:eastAsia="Times New Roman" w:hAnsi="Courier New" w:cs="Courier New"/>
          <w:i/>
          <w:iCs/>
          <w:noProof/>
          <w:color w:val="0088FF"/>
          <w:sz w:val="20"/>
          <w:szCs w:val="20"/>
          <w:lang w:eastAsia="ru-RU"/>
        </w:rPr>
        <w:br/>
        <w:t xml:space="preserve"> * В цикле каждый массив $string обрабатывай функцией моей</w:t>
      </w:r>
      <w:r w:rsidRPr="003F1AF2">
        <w:rPr>
          <w:rFonts w:ascii="Courier New" w:eastAsia="Times New Roman" w:hAnsi="Courier New" w:cs="Courier New"/>
          <w:i/>
          <w:iCs/>
          <w:noProof/>
          <w:color w:val="0088FF"/>
          <w:sz w:val="20"/>
          <w:szCs w:val="20"/>
          <w:lang w:eastAsia="ru-RU"/>
        </w:rPr>
        <w:br/>
        <w:t xml:space="preserve"> */</w:t>
      </w:r>
      <w:r w:rsidRPr="003F1AF2">
        <w:rPr>
          <w:rFonts w:ascii="Courier New" w:eastAsia="Times New Roman" w:hAnsi="Courier New" w:cs="Courier New"/>
          <w:i/>
          <w:iCs/>
          <w:noProof/>
          <w:color w:val="0088FF"/>
          <w:sz w:val="20"/>
          <w:szCs w:val="20"/>
          <w:lang w:eastAsia="ru-RU"/>
        </w:rPr>
        <w:br/>
      </w:r>
      <w:r w:rsidRPr="003F1AF2">
        <w:rPr>
          <w:rFonts w:ascii="Courier New" w:eastAsia="Times New Roman" w:hAnsi="Courier New" w:cs="Courier New"/>
          <w:i/>
          <w:iCs/>
          <w:noProof/>
          <w:color w:val="0088FF"/>
          <w:sz w:val="20"/>
          <w:szCs w:val="20"/>
          <w:lang w:eastAsia="ru-RU"/>
        </w:rPr>
        <w:br/>
      </w:r>
      <w:r w:rsidRPr="003F1AF2">
        <w:rPr>
          <w:rFonts w:ascii="Courier New" w:eastAsia="Times New Roman" w:hAnsi="Courier New" w:cs="Courier New"/>
          <w:noProof/>
          <w:color w:val="FF9D00"/>
          <w:sz w:val="20"/>
          <w:szCs w:val="20"/>
          <w:lang w:val="en-US" w:eastAsia="ru-RU"/>
        </w:rPr>
        <w:t xml:space="preserve">foreach </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80E1"/>
          <w:sz w:val="20"/>
          <w:szCs w:val="20"/>
          <w:lang w:val="en-US" w:eastAsia="ru-RU"/>
        </w:rPr>
        <w:t xml:space="preserve">$show_arr </w:t>
      </w:r>
      <w:r w:rsidRPr="003F1AF2">
        <w:rPr>
          <w:rFonts w:ascii="Courier New" w:eastAsia="Times New Roman" w:hAnsi="Courier New" w:cs="Courier New"/>
          <w:noProof/>
          <w:color w:val="FF9D00"/>
          <w:sz w:val="20"/>
          <w:szCs w:val="20"/>
          <w:lang w:val="en-US" w:eastAsia="ru-RU"/>
        </w:rPr>
        <w:t xml:space="preserve">as </w:t>
      </w:r>
      <w:r w:rsidRPr="003F1AF2">
        <w:rPr>
          <w:rFonts w:ascii="Courier New" w:eastAsia="Times New Roman" w:hAnsi="Courier New" w:cs="Courier New"/>
          <w:noProof/>
          <w:color w:val="FF80E1"/>
          <w:sz w:val="20"/>
          <w:szCs w:val="20"/>
          <w:lang w:val="en-US" w:eastAsia="ru-RU"/>
        </w:rPr>
        <w:t xml:space="preserve">$key </w:t>
      </w:r>
      <w:r w:rsidRPr="003F1AF2">
        <w:rPr>
          <w:rFonts w:ascii="Courier New" w:eastAsia="Times New Roman" w:hAnsi="Courier New" w:cs="Courier New"/>
          <w:noProof/>
          <w:color w:val="FF9D00"/>
          <w:sz w:val="20"/>
          <w:szCs w:val="20"/>
          <w:lang w:val="en-US" w:eastAsia="ru-RU"/>
        </w:rPr>
        <w:t xml:space="preserve">=&gt; </w:t>
      </w:r>
      <w:r w:rsidRPr="003F1AF2">
        <w:rPr>
          <w:rFonts w:ascii="Courier New" w:eastAsia="Times New Roman" w:hAnsi="Courier New" w:cs="Courier New"/>
          <w:noProof/>
          <w:color w:val="FF80E1"/>
          <w:sz w:val="20"/>
          <w:szCs w:val="20"/>
          <w:lang w:val="en-US" w:eastAsia="ru-RU"/>
        </w:rPr>
        <w:t>$string</w:t>
      </w:r>
      <w:r w:rsidRPr="003F1AF2">
        <w:rPr>
          <w:rFonts w:ascii="Courier New" w:eastAsia="Times New Roman" w:hAnsi="Courier New" w:cs="Courier New"/>
          <w:noProof/>
          <w:color w:val="E1EFFF"/>
          <w:sz w:val="20"/>
          <w:szCs w:val="20"/>
          <w:lang w:val="en-US" w:eastAsia="ru-RU"/>
        </w:rPr>
        <w:t>) {</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FF80E1"/>
          <w:sz w:val="20"/>
          <w:szCs w:val="20"/>
          <w:lang w:val="en-US" w:eastAsia="ru-RU"/>
        </w:rPr>
        <w:t xml:space="preserve">$clear_str </w:t>
      </w:r>
      <w:r w:rsidRPr="003F1AF2">
        <w:rPr>
          <w:rFonts w:ascii="Courier New" w:eastAsia="Times New Roman" w:hAnsi="Courier New" w:cs="Courier New"/>
          <w:noProof/>
          <w:color w:val="FF9D00"/>
          <w:sz w:val="20"/>
          <w:szCs w:val="20"/>
          <w:lang w:val="en-US" w:eastAsia="ru-RU"/>
        </w:rPr>
        <w:t xml:space="preserve">= </w:t>
      </w:r>
      <w:r w:rsidRPr="003F1AF2">
        <w:rPr>
          <w:rFonts w:ascii="Courier New" w:eastAsia="Times New Roman" w:hAnsi="Courier New" w:cs="Courier New"/>
          <w:noProof/>
          <w:color w:val="FFDD00"/>
          <w:sz w:val="20"/>
          <w:szCs w:val="20"/>
          <w:lang w:val="en-US" w:eastAsia="ru-RU"/>
        </w:rPr>
        <w:t>convertArray</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80E1"/>
          <w:sz w:val="20"/>
          <w:szCs w:val="20"/>
          <w:lang w:val="en-US" w:eastAsia="ru-RU"/>
        </w:rPr>
        <w:t>$string</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FF80E1"/>
          <w:sz w:val="20"/>
          <w:szCs w:val="20"/>
          <w:lang w:val="en-US" w:eastAsia="ru-RU"/>
        </w:rPr>
        <w:t xml:space="preserve">$result </w:t>
      </w:r>
      <w:r w:rsidRPr="003F1AF2">
        <w:rPr>
          <w:rFonts w:ascii="Courier New" w:eastAsia="Times New Roman" w:hAnsi="Courier New" w:cs="Courier New"/>
          <w:noProof/>
          <w:color w:val="FF9D00"/>
          <w:sz w:val="20"/>
          <w:szCs w:val="20"/>
          <w:lang w:val="en-US" w:eastAsia="ru-RU"/>
        </w:rPr>
        <w:t xml:space="preserve">= </w:t>
      </w:r>
      <w:r w:rsidRPr="003F1AF2">
        <w:rPr>
          <w:rFonts w:ascii="Courier New" w:eastAsia="Times New Roman" w:hAnsi="Courier New" w:cs="Courier New"/>
          <w:noProof/>
          <w:color w:val="3AD900"/>
          <w:sz w:val="20"/>
          <w:szCs w:val="20"/>
          <w:lang w:val="en-US" w:eastAsia="ru-RU"/>
        </w:rPr>
        <w:t>"INSERT INTO combinations (digit1, digit2, digit3, digit4, digit5, digit6)</w:t>
      </w:r>
      <w:r w:rsidRPr="003F1AF2">
        <w:rPr>
          <w:rFonts w:ascii="Courier New" w:eastAsia="Times New Roman" w:hAnsi="Courier New" w:cs="Courier New"/>
          <w:noProof/>
          <w:color w:val="3AD900"/>
          <w:sz w:val="20"/>
          <w:szCs w:val="20"/>
          <w:lang w:val="en-US" w:eastAsia="ru-RU"/>
        </w:rPr>
        <w:br/>
        <w:t xml:space="preserve"> VALUES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0</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1</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2</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3</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4</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 '</w:t>
      </w:r>
      <w:r w:rsidRPr="003F1AF2">
        <w:rPr>
          <w:rFonts w:ascii="Courier New" w:eastAsia="Times New Roman" w:hAnsi="Courier New" w:cs="Courier New"/>
          <w:noProof/>
          <w:color w:val="FF80E1"/>
          <w:sz w:val="20"/>
          <w:szCs w:val="20"/>
          <w:lang w:val="en-US" w:eastAsia="ru-RU"/>
        </w:rPr>
        <w:t>$clear_str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628C"/>
          <w:sz w:val="20"/>
          <w:szCs w:val="20"/>
          <w:lang w:val="en-US" w:eastAsia="ru-RU"/>
        </w:rPr>
        <w:t>5</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3AD900"/>
          <w:sz w:val="20"/>
          <w:szCs w:val="20"/>
          <w:lang w:val="en-US" w:eastAsia="ru-RU"/>
        </w:rPr>
        <w:t>')"</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FF9D00"/>
          <w:sz w:val="20"/>
          <w:szCs w:val="20"/>
          <w:lang w:val="en-US" w:eastAsia="ru-RU"/>
        </w:rPr>
        <w:t xml:space="preserve">if </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80FFBB"/>
          <w:sz w:val="20"/>
          <w:szCs w:val="20"/>
          <w:lang w:val="en-US" w:eastAsia="ru-RU"/>
        </w:rPr>
        <w:t>mysqli_query</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80E1"/>
          <w:sz w:val="20"/>
          <w:szCs w:val="20"/>
          <w:lang w:val="en-US" w:eastAsia="ru-RU"/>
        </w:rPr>
        <w:t>$connection</w:t>
      </w:r>
      <w:r w:rsidRPr="003F1AF2">
        <w:rPr>
          <w:rFonts w:ascii="Courier New" w:eastAsia="Times New Roman" w:hAnsi="Courier New" w:cs="Courier New"/>
          <w:noProof/>
          <w:color w:val="E1EFFF"/>
          <w:sz w:val="20"/>
          <w:szCs w:val="20"/>
          <w:lang w:val="en-US" w:eastAsia="ru-RU"/>
        </w:rPr>
        <w:t xml:space="preserve">, </w:t>
      </w:r>
      <w:r w:rsidRPr="003F1AF2">
        <w:rPr>
          <w:rFonts w:ascii="Courier New" w:eastAsia="Times New Roman" w:hAnsi="Courier New" w:cs="Courier New"/>
          <w:noProof/>
          <w:color w:val="FF80E1"/>
          <w:sz w:val="20"/>
          <w:szCs w:val="20"/>
          <w:lang w:val="en-US" w:eastAsia="ru-RU"/>
        </w:rPr>
        <w:t>$result</w:t>
      </w:r>
      <w:r w:rsidRPr="003F1AF2">
        <w:rPr>
          <w:rFonts w:ascii="Courier New" w:eastAsia="Times New Roman" w:hAnsi="Courier New" w:cs="Courier New"/>
          <w:noProof/>
          <w:color w:val="E1EFFF"/>
          <w:sz w:val="20"/>
          <w:szCs w:val="20"/>
          <w:lang w:val="en-US" w:eastAsia="ru-RU"/>
        </w:rPr>
        <w:t>)) {</w:t>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FF9D00"/>
          <w:sz w:val="20"/>
          <w:szCs w:val="20"/>
          <w:lang w:val="en-US" w:eastAsia="ru-RU"/>
        </w:rPr>
        <w:t xml:space="preserve">echo </w:t>
      </w:r>
      <w:r w:rsidRPr="003F1AF2">
        <w:rPr>
          <w:rFonts w:ascii="Courier New" w:eastAsia="Times New Roman" w:hAnsi="Courier New" w:cs="Courier New"/>
          <w:noProof/>
          <w:color w:val="3AD900"/>
          <w:sz w:val="20"/>
          <w:szCs w:val="20"/>
          <w:lang w:val="en-US" w:eastAsia="ru-RU"/>
        </w:rPr>
        <w:t>"Records inserted successfully."</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t xml:space="preserve">    } </w:t>
      </w:r>
      <w:r w:rsidRPr="003F1AF2">
        <w:rPr>
          <w:rFonts w:ascii="Courier New" w:eastAsia="Times New Roman" w:hAnsi="Courier New" w:cs="Courier New"/>
          <w:noProof/>
          <w:color w:val="FF9D00"/>
          <w:sz w:val="20"/>
          <w:szCs w:val="20"/>
          <w:lang w:val="en-US" w:eastAsia="ru-RU"/>
        </w:rPr>
        <w:t xml:space="preserve">else </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FF9D00"/>
          <w:sz w:val="20"/>
          <w:szCs w:val="20"/>
          <w:lang w:val="en-US" w:eastAsia="ru-RU"/>
        </w:rPr>
        <w:t xml:space="preserve">echo </w:t>
      </w:r>
      <w:r w:rsidRPr="003F1AF2">
        <w:rPr>
          <w:rFonts w:ascii="Courier New" w:eastAsia="Times New Roman" w:hAnsi="Courier New" w:cs="Courier New"/>
          <w:noProof/>
          <w:color w:val="3AD900"/>
          <w:sz w:val="20"/>
          <w:szCs w:val="20"/>
          <w:lang w:val="en-US" w:eastAsia="ru-RU"/>
        </w:rPr>
        <w:t xml:space="preserve">"ERROR: Could not able to execute </w:t>
      </w:r>
      <w:r w:rsidRPr="003F1AF2">
        <w:rPr>
          <w:rFonts w:ascii="Courier New" w:eastAsia="Times New Roman" w:hAnsi="Courier New" w:cs="Courier New"/>
          <w:noProof/>
          <w:color w:val="FF80E1"/>
          <w:sz w:val="20"/>
          <w:szCs w:val="20"/>
          <w:lang w:val="en-US" w:eastAsia="ru-RU"/>
        </w:rPr>
        <w:t>$result</w:t>
      </w:r>
      <w:r w:rsidRPr="003F1AF2">
        <w:rPr>
          <w:rFonts w:ascii="Courier New" w:eastAsia="Times New Roman" w:hAnsi="Courier New" w:cs="Courier New"/>
          <w:noProof/>
          <w:color w:val="3AD900"/>
          <w:sz w:val="20"/>
          <w:szCs w:val="20"/>
          <w:lang w:val="en-US" w:eastAsia="ru-RU"/>
        </w:rPr>
        <w:t xml:space="preserve">. " </w:t>
      </w:r>
      <w:r w:rsidRPr="003F1AF2">
        <w:rPr>
          <w:rFonts w:ascii="Courier New" w:eastAsia="Times New Roman" w:hAnsi="Courier New" w:cs="Courier New"/>
          <w:noProof/>
          <w:color w:val="FF9D00"/>
          <w:sz w:val="20"/>
          <w:szCs w:val="20"/>
          <w:lang w:val="en-US" w:eastAsia="ru-RU"/>
        </w:rPr>
        <w:t xml:space="preserve">. </w:t>
      </w:r>
      <w:r w:rsidRPr="003F1AF2">
        <w:rPr>
          <w:rFonts w:ascii="Courier New" w:eastAsia="Times New Roman" w:hAnsi="Courier New" w:cs="Courier New"/>
          <w:noProof/>
          <w:color w:val="80FFBB"/>
          <w:sz w:val="20"/>
          <w:szCs w:val="20"/>
          <w:lang w:val="en-US" w:eastAsia="ru-RU"/>
        </w:rPr>
        <w:t>mysqli_error</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80E1"/>
          <w:sz w:val="20"/>
          <w:szCs w:val="20"/>
          <w:lang w:val="en-US" w:eastAsia="ru-RU"/>
        </w:rPr>
        <w:t>$connection</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E1EFFF"/>
          <w:sz w:val="20"/>
          <w:szCs w:val="20"/>
          <w:lang w:val="en-US" w:eastAsia="ru-RU"/>
        </w:rPr>
        <w:br/>
        <w:t xml:space="preserve">    }</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E1EFFF"/>
          <w:sz w:val="20"/>
          <w:szCs w:val="20"/>
          <w:lang w:val="en-US" w:eastAsia="ru-RU"/>
        </w:rPr>
        <w:br/>
        <w:t>}</w:t>
      </w:r>
      <w:r w:rsidRPr="003F1AF2">
        <w:rPr>
          <w:rFonts w:ascii="Courier New" w:eastAsia="Times New Roman" w:hAnsi="Courier New" w:cs="Courier New"/>
          <w:noProof/>
          <w:color w:val="E1EFFF"/>
          <w:sz w:val="20"/>
          <w:szCs w:val="20"/>
          <w:lang w:val="en-US" w:eastAsia="ru-RU"/>
        </w:rPr>
        <w:br/>
      </w:r>
      <w:r w:rsidRPr="003F1AF2">
        <w:rPr>
          <w:rFonts w:ascii="Courier New" w:eastAsia="Times New Roman" w:hAnsi="Courier New" w:cs="Courier New"/>
          <w:noProof/>
          <w:color w:val="80FFBB"/>
          <w:sz w:val="20"/>
          <w:szCs w:val="20"/>
          <w:lang w:val="en-US" w:eastAsia="ru-RU"/>
        </w:rPr>
        <w:t>mysqli_close</w:t>
      </w:r>
      <w:r w:rsidRPr="003F1AF2">
        <w:rPr>
          <w:rFonts w:ascii="Courier New" w:eastAsia="Times New Roman" w:hAnsi="Courier New" w:cs="Courier New"/>
          <w:noProof/>
          <w:color w:val="E1EFFF"/>
          <w:sz w:val="20"/>
          <w:szCs w:val="20"/>
          <w:lang w:val="en-US" w:eastAsia="ru-RU"/>
        </w:rPr>
        <w:t>(</w:t>
      </w:r>
      <w:r w:rsidRPr="003F1AF2">
        <w:rPr>
          <w:rFonts w:ascii="Courier New" w:eastAsia="Times New Roman" w:hAnsi="Courier New" w:cs="Courier New"/>
          <w:noProof/>
          <w:color w:val="FF80E1"/>
          <w:sz w:val="20"/>
          <w:szCs w:val="20"/>
          <w:lang w:val="en-US" w:eastAsia="ru-RU"/>
        </w:rPr>
        <w:t>$connection</w:t>
      </w:r>
      <w:r w:rsidRPr="003F1AF2">
        <w:rPr>
          <w:rFonts w:ascii="Courier New" w:eastAsia="Times New Roman" w:hAnsi="Courier New" w:cs="Courier New"/>
          <w:noProof/>
          <w:color w:val="E1EFFF"/>
          <w:sz w:val="20"/>
          <w:szCs w:val="20"/>
          <w:lang w:val="en-US" w:eastAsia="ru-RU"/>
        </w:rPr>
        <w:t>);</w:t>
      </w:r>
    </w:p>
    <w:p w:rsidR="00DA6EC2" w:rsidRDefault="00DA6EC2" w:rsidP="00BE0E49">
      <w:pPr>
        <w:rPr>
          <w:rFonts w:cstheme="minorHAnsi"/>
          <w:b/>
          <w:noProof/>
          <w:color w:val="000000" w:themeColor="text1"/>
          <w:sz w:val="24"/>
          <w:szCs w:val="24"/>
        </w:rPr>
      </w:pPr>
    </w:p>
    <w:p w:rsidR="00DA6EC2" w:rsidRPr="00BE0E49" w:rsidRDefault="00DA6EC2" w:rsidP="00BE0E49">
      <w:pPr>
        <w:rPr>
          <w:rFonts w:cstheme="minorHAnsi"/>
          <w:b/>
          <w:noProof/>
          <w:color w:val="000000" w:themeColor="text1"/>
          <w:sz w:val="24"/>
          <w:szCs w:val="24"/>
        </w:rPr>
      </w:pPr>
    </w:p>
    <w:p w:rsidR="003C3511" w:rsidRPr="003C3511" w:rsidRDefault="003C3511" w:rsidP="003C3511">
      <w:pPr>
        <w:pStyle w:val="1"/>
        <w:shd w:val="clear" w:color="auto" w:fill="F7F7F7"/>
        <w:rPr>
          <w:rFonts w:ascii="Arial Black" w:hAnsi="Arial Black" w:cs="Arial"/>
          <w:color w:val="FF0000"/>
          <w:sz w:val="32"/>
          <w:szCs w:val="32"/>
          <w:u w:val="single"/>
        </w:rPr>
      </w:pPr>
      <w:r w:rsidRPr="003C3511">
        <w:rPr>
          <w:rFonts w:ascii="Arial Black" w:hAnsi="Arial Black" w:cs="Arial"/>
          <w:color w:val="FF0000"/>
          <w:sz w:val="32"/>
          <w:szCs w:val="32"/>
          <w:u w:val="single"/>
        </w:rPr>
        <w:t>Функции для работы с файловой системой</w:t>
      </w:r>
    </w:p>
    <w:p w:rsidR="003C3511" w:rsidRDefault="003C3511" w:rsidP="005C266E">
      <w:pPr>
        <w:rPr>
          <w:rFonts w:cstheme="minorHAnsi"/>
          <w:color w:val="000000"/>
          <w:sz w:val="24"/>
          <w:szCs w:val="24"/>
          <w:shd w:val="clear" w:color="auto" w:fill="F7F7F7"/>
        </w:rPr>
      </w:pPr>
      <w:r w:rsidRPr="003C3511">
        <w:rPr>
          <w:rFonts w:cstheme="minorHAnsi"/>
          <w:b/>
          <w:color w:val="E36C0A" w:themeColor="accent6" w:themeShade="BF"/>
          <w:sz w:val="24"/>
          <w:szCs w:val="24"/>
          <w:shd w:val="clear" w:color="auto" w:fill="F7F7F7"/>
        </w:rPr>
        <w:t>fopen</w:t>
      </w:r>
      <w:r w:rsidRPr="003C3511">
        <w:rPr>
          <w:rFonts w:cstheme="minorHAnsi"/>
          <w:color w:val="000000"/>
          <w:sz w:val="24"/>
          <w:szCs w:val="24"/>
          <w:shd w:val="clear" w:color="auto" w:fill="F7F7F7"/>
        </w:rPr>
        <w:t> -- Открывает файл или URL</w:t>
      </w:r>
    </w:p>
    <w:p w:rsidR="00651D43" w:rsidRPr="00651D43" w:rsidRDefault="00651D43" w:rsidP="005C266E">
      <w:pPr>
        <w:rPr>
          <w:rFonts w:cstheme="minorHAnsi"/>
          <w:b/>
          <w:noProof/>
          <w:color w:val="FF0000"/>
          <w:sz w:val="24"/>
          <w:szCs w:val="24"/>
          <w:u w:val="single"/>
          <w:lang w:val="en-US"/>
        </w:rPr>
      </w:pPr>
      <w:r w:rsidRPr="00651D43">
        <w:rPr>
          <w:rFonts w:cstheme="minorHAnsi"/>
          <w:b/>
          <w:color w:val="000000"/>
          <w:sz w:val="24"/>
          <w:szCs w:val="24"/>
          <w:shd w:val="clear" w:color="auto" w:fill="F7F7F7"/>
          <w:lang w:val="en-US"/>
        </w:rPr>
        <w:t xml:space="preserve">$file = </w:t>
      </w:r>
      <w:r w:rsidR="00274105">
        <w:rPr>
          <w:rFonts w:cstheme="minorHAnsi"/>
          <w:b/>
          <w:color w:val="000000"/>
          <w:sz w:val="24"/>
          <w:szCs w:val="24"/>
          <w:shd w:val="clear" w:color="auto" w:fill="F7F7F7"/>
          <w:lang w:val="en-US"/>
        </w:rPr>
        <w:t>‘</w:t>
      </w:r>
      <w:r w:rsidRPr="00651D43">
        <w:rPr>
          <w:rFonts w:cstheme="minorHAnsi"/>
          <w:b/>
          <w:color w:val="000000"/>
          <w:sz w:val="24"/>
          <w:szCs w:val="24"/>
          <w:shd w:val="clear" w:color="auto" w:fill="F7F7F7"/>
          <w:lang w:val="en-US"/>
        </w:rPr>
        <w:t>file.csv</w:t>
      </w:r>
      <w:r w:rsidR="00274105">
        <w:rPr>
          <w:rFonts w:cstheme="minorHAnsi"/>
          <w:b/>
          <w:color w:val="000000"/>
          <w:sz w:val="24"/>
          <w:szCs w:val="24"/>
          <w:shd w:val="clear" w:color="auto" w:fill="F7F7F7"/>
          <w:lang w:val="en-US"/>
        </w:rPr>
        <w:t>’;</w:t>
      </w:r>
    </w:p>
    <w:p w:rsidR="00651D43" w:rsidRPr="00651D43" w:rsidRDefault="00651D43" w:rsidP="00651D43">
      <w:pPr>
        <w:pStyle w:val="para"/>
        <w:shd w:val="clear" w:color="auto" w:fill="F2F2F2"/>
        <w:rPr>
          <w:rFonts w:asciiTheme="minorHAnsi" w:hAnsiTheme="minorHAnsi" w:cstheme="minorHAnsi"/>
          <w:color w:val="333333"/>
        </w:rPr>
      </w:pPr>
      <w:proofErr w:type="gramStart"/>
      <w:r w:rsidRPr="00651D43">
        <w:rPr>
          <w:rFonts w:asciiTheme="minorHAnsi" w:hAnsiTheme="minorHAnsi" w:cstheme="minorHAnsi"/>
          <w:b/>
          <w:noProof/>
          <w:color w:val="000000" w:themeColor="text1"/>
          <w:lang w:val="en-US"/>
        </w:rPr>
        <w:t>fopen</w:t>
      </w:r>
      <w:r>
        <w:rPr>
          <w:rFonts w:cstheme="minorHAnsi"/>
          <w:b/>
          <w:noProof/>
          <w:color w:val="000000" w:themeColor="text1"/>
          <w:lang w:val="en-US"/>
        </w:rPr>
        <w:t xml:space="preserve">($file, w); </w:t>
      </w:r>
      <w:r w:rsidRPr="00651D43">
        <w:rPr>
          <w:rFonts w:cstheme="minorHAnsi"/>
          <w:noProof/>
          <w:color w:val="000000" w:themeColor="text1"/>
        </w:rPr>
        <w:t xml:space="preserve">где </w:t>
      </w:r>
      <w:r w:rsidRPr="00651D43">
        <w:rPr>
          <w:rFonts w:cstheme="minorHAnsi"/>
          <w:b/>
          <w:noProof/>
          <w:color w:val="000000" w:themeColor="text1"/>
          <w:lang w:val="en-US"/>
        </w:rPr>
        <w:t>$file</w:t>
      </w:r>
      <w:r w:rsidRPr="00651D43">
        <w:rPr>
          <w:rFonts w:cstheme="minorHAnsi"/>
          <w:noProof/>
          <w:color w:val="000000" w:themeColor="text1"/>
          <w:lang w:val="en-US"/>
        </w:rPr>
        <w:t xml:space="preserve"> – </w:t>
      </w:r>
      <w:r w:rsidRPr="00651D43">
        <w:rPr>
          <w:rFonts w:cstheme="minorHAnsi"/>
          <w:noProof/>
          <w:color w:val="000000" w:themeColor="text1"/>
        </w:rPr>
        <w:t>переменная которой присоили имя создаваемого файла</w:t>
      </w:r>
      <w:r>
        <w:rPr>
          <w:rFonts w:cstheme="minorHAnsi"/>
          <w:noProof/>
          <w:color w:val="000000" w:themeColor="text1"/>
          <w:lang w:val="en-US"/>
        </w:rPr>
        <w:t xml:space="preserve"> </w:t>
      </w:r>
      <w:r>
        <w:rPr>
          <w:rFonts w:cstheme="minorHAnsi"/>
          <w:noProof/>
          <w:color w:val="000000" w:themeColor="text1"/>
        </w:rPr>
        <w:t xml:space="preserve">с раширением </w:t>
      </w:r>
      <w:r>
        <w:rPr>
          <w:rFonts w:cstheme="minorHAnsi"/>
          <w:noProof/>
          <w:color w:val="000000" w:themeColor="text1"/>
          <w:lang w:val="en-US"/>
        </w:rPr>
        <w:t>csv</w:t>
      </w:r>
      <w:r w:rsidRPr="00651D43">
        <w:rPr>
          <w:rFonts w:cstheme="minorHAnsi"/>
          <w:noProof/>
          <w:color w:val="000000" w:themeColor="text1"/>
        </w:rPr>
        <w:t>, а</w:t>
      </w:r>
      <w:r>
        <w:rPr>
          <w:rFonts w:cstheme="minorHAnsi"/>
          <w:noProof/>
          <w:color w:val="000000" w:themeColor="text1"/>
          <w:lang w:val="en-US"/>
        </w:rPr>
        <w:t xml:space="preserve"> </w:t>
      </w:r>
      <w:r>
        <w:rPr>
          <w:rFonts w:cstheme="minorHAnsi"/>
          <w:noProof/>
          <w:color w:val="000000" w:themeColor="text1"/>
        </w:rPr>
        <w:t>мод</w:t>
      </w:r>
      <w:r>
        <w:rPr>
          <w:rFonts w:cstheme="minorHAnsi"/>
          <w:b/>
          <w:noProof/>
          <w:color w:val="000000" w:themeColor="text1"/>
        </w:rPr>
        <w:t xml:space="preserve"> </w:t>
      </w:r>
      <w:r w:rsidRPr="00651D43">
        <w:rPr>
          <w:rFonts w:asciiTheme="minorHAnsi" w:hAnsiTheme="minorHAnsi" w:cstheme="minorHAnsi"/>
          <w:b/>
          <w:color w:val="333333"/>
          <w:lang w:val="en-US"/>
        </w:rPr>
        <w:t>w</w:t>
      </w:r>
      <w:r>
        <w:rPr>
          <w:rFonts w:asciiTheme="minorHAnsi" w:hAnsiTheme="minorHAnsi" w:cstheme="minorHAnsi"/>
          <w:color w:val="333333"/>
          <w:lang w:val="en-US"/>
        </w:rPr>
        <w:t xml:space="preserve"> –</w:t>
      </w:r>
      <w:r>
        <w:rPr>
          <w:rFonts w:asciiTheme="minorHAnsi" w:hAnsiTheme="minorHAnsi" w:cstheme="minorHAnsi"/>
          <w:color w:val="333333"/>
        </w:rPr>
        <w:t xml:space="preserve"> параметр, который</w:t>
      </w:r>
      <w:r w:rsidRPr="00651D43">
        <w:rPr>
          <w:rFonts w:asciiTheme="minorHAnsi" w:hAnsiTheme="minorHAnsi" w:cstheme="minorHAnsi"/>
          <w:color w:val="333333"/>
        </w:rPr>
        <w:t xml:space="preserve"> указывает </w:t>
      </w:r>
      <w:r>
        <w:rPr>
          <w:rFonts w:asciiTheme="minorHAnsi" w:hAnsiTheme="minorHAnsi" w:cstheme="minorHAnsi"/>
          <w:color w:val="333333"/>
        </w:rPr>
        <w:t>на тип доступа, который мы запрашиваем</w:t>
      </w:r>
      <w:r w:rsidRPr="00651D43">
        <w:rPr>
          <w:rFonts w:asciiTheme="minorHAnsi" w:hAnsiTheme="minorHAnsi" w:cstheme="minorHAnsi"/>
          <w:color w:val="333333"/>
        </w:rPr>
        <w:t xml:space="preserve"> у потока.</w:t>
      </w:r>
      <w:proofErr w:type="gramEnd"/>
      <w:r w:rsidRPr="00651D43">
        <w:rPr>
          <w:rFonts w:asciiTheme="minorHAnsi" w:hAnsiTheme="minorHAnsi" w:cstheme="minorHAnsi"/>
          <w:color w:val="333333"/>
        </w:rPr>
        <w:t xml:space="preserve"> Он может быть одним из следующих вариантов:</w:t>
      </w:r>
    </w:p>
    <w:tbl>
      <w:tblPr>
        <w:tblW w:w="11640" w:type="dxa"/>
        <w:shd w:val="clear" w:color="auto" w:fill="F2F2F2"/>
        <w:tblCellMar>
          <w:top w:w="15" w:type="dxa"/>
          <w:left w:w="15" w:type="dxa"/>
          <w:bottom w:w="15" w:type="dxa"/>
          <w:right w:w="15" w:type="dxa"/>
        </w:tblCellMar>
        <w:tblLook w:val="04A0" w:firstRow="1" w:lastRow="0" w:firstColumn="1" w:lastColumn="0" w:noHBand="0" w:noVBand="1"/>
      </w:tblPr>
      <w:tblGrid>
        <w:gridCol w:w="511"/>
        <w:gridCol w:w="11129"/>
      </w:tblGrid>
      <w:tr w:rsidR="00651D43" w:rsidTr="00651D43">
        <w:trPr>
          <w:tblHeader/>
        </w:trPr>
        <w:tc>
          <w:tcPr>
            <w:tcW w:w="0" w:type="auto"/>
            <w:gridSpan w:val="2"/>
            <w:tcBorders>
              <w:top w:val="nil"/>
              <w:left w:val="nil"/>
              <w:bottom w:val="nil"/>
              <w:right w:val="nil"/>
            </w:tcBorders>
            <w:shd w:val="clear" w:color="auto" w:fill="C4C9DF"/>
            <w:vAlign w:val="center"/>
            <w:hideMark/>
          </w:tcPr>
          <w:p w:rsidR="00651D43" w:rsidRDefault="00651D43">
            <w:pPr>
              <w:jc w:val="center"/>
              <w:rPr>
                <w:rFonts w:ascii="Helvetica" w:hAnsi="Helvetica"/>
                <w:color w:val="333333"/>
                <w:sz w:val="24"/>
                <w:szCs w:val="24"/>
              </w:rPr>
            </w:pPr>
            <w:r>
              <w:rPr>
                <w:rStyle w:val="aa"/>
                <w:rFonts w:ascii="Helvetica" w:hAnsi="Helvetica"/>
                <w:color w:val="333333"/>
              </w:rPr>
              <w:t>Список возможных режимов для </w:t>
            </w:r>
            <w:proofErr w:type="spellStart"/>
            <w:r>
              <w:rPr>
                <w:rStyle w:val="aa"/>
                <w:rFonts w:ascii="Helvetica" w:hAnsi="Helvetica"/>
                <w:color w:val="333333"/>
              </w:rPr>
              <w:t>fopen</w:t>
            </w:r>
            <w:proofErr w:type="spellEnd"/>
            <w:r>
              <w:rPr>
                <w:rStyle w:val="aa"/>
                <w:rFonts w:ascii="Helvetica" w:hAnsi="Helvetica"/>
                <w:color w:val="333333"/>
              </w:rPr>
              <w:t>(), используя </w:t>
            </w:r>
            <w:proofErr w:type="spellStart"/>
            <w:r>
              <w:rPr>
                <w:rStyle w:val="HTML2"/>
                <w:rFonts w:eastAsiaTheme="minorHAnsi"/>
                <w:b/>
                <w:bCs/>
                <w:color w:val="336699"/>
              </w:rPr>
              <w:t>mode</w:t>
            </w:r>
            <w:proofErr w:type="spellEnd"/>
          </w:p>
        </w:tc>
      </w:tr>
      <w:tr w:rsidR="00651D43" w:rsidTr="00651D43">
        <w:trPr>
          <w:tblHeader/>
        </w:trPr>
        <w:tc>
          <w:tcPr>
            <w:tcW w:w="0" w:type="auto"/>
            <w:shd w:val="clear" w:color="auto" w:fill="C4C9DF"/>
            <w:vAlign w:val="center"/>
            <w:hideMark/>
          </w:tcPr>
          <w:p w:rsidR="00651D43" w:rsidRDefault="00651D43">
            <w:pPr>
              <w:rPr>
                <w:rFonts w:ascii="Helvetica" w:hAnsi="Helvetica"/>
                <w:b/>
                <w:bCs/>
                <w:color w:val="333333"/>
                <w:sz w:val="24"/>
                <w:szCs w:val="24"/>
              </w:rPr>
            </w:pPr>
            <w:proofErr w:type="spellStart"/>
            <w:r>
              <w:rPr>
                <w:rStyle w:val="HTML2"/>
                <w:rFonts w:eastAsiaTheme="minorHAnsi"/>
                <w:b/>
                <w:bCs/>
                <w:color w:val="336699"/>
              </w:rPr>
              <w:t>mode</w:t>
            </w:r>
            <w:proofErr w:type="spellEnd"/>
          </w:p>
        </w:tc>
        <w:tc>
          <w:tcPr>
            <w:tcW w:w="0" w:type="auto"/>
            <w:shd w:val="clear" w:color="auto" w:fill="C4C9DF"/>
            <w:vAlign w:val="center"/>
            <w:hideMark/>
          </w:tcPr>
          <w:p w:rsidR="00651D43" w:rsidRDefault="00651D43">
            <w:pPr>
              <w:rPr>
                <w:rFonts w:ascii="Helvetica" w:hAnsi="Helvetica"/>
                <w:b/>
                <w:bCs/>
                <w:color w:val="333333"/>
                <w:sz w:val="24"/>
                <w:szCs w:val="24"/>
              </w:rPr>
            </w:pPr>
            <w:r>
              <w:rPr>
                <w:rFonts w:ascii="Helvetica" w:hAnsi="Helvetica"/>
                <w:b/>
                <w:bCs/>
                <w:color w:val="333333"/>
              </w:rPr>
              <w:t>Описание</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t>'r'</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Открывает файл только для чтения; помещает указатель в начало файла.</w:t>
            </w:r>
          </w:p>
        </w:tc>
      </w:tr>
      <w:tr w:rsidR="00651D43" w:rsidTr="00651D43">
        <w:tc>
          <w:tcPr>
            <w:tcW w:w="0" w:type="auto"/>
            <w:shd w:val="clear" w:color="auto" w:fill="E6E6E6"/>
            <w:hideMark/>
          </w:tcPr>
          <w:p w:rsidR="00651D43" w:rsidRDefault="00651D43">
            <w:pPr>
              <w:rPr>
                <w:rFonts w:ascii="Helvetica" w:hAnsi="Helvetica"/>
                <w:color w:val="333333"/>
                <w:sz w:val="24"/>
                <w:szCs w:val="24"/>
              </w:rPr>
            </w:pPr>
            <w:r>
              <w:rPr>
                <w:rStyle w:val="ab"/>
                <w:rFonts w:ascii="Helvetica" w:hAnsi="Helvetica"/>
                <w:color w:val="333333"/>
              </w:rPr>
              <w:t>'r+'</w:t>
            </w:r>
          </w:p>
        </w:tc>
        <w:tc>
          <w:tcPr>
            <w:tcW w:w="0" w:type="auto"/>
            <w:shd w:val="clear" w:color="auto" w:fill="E6E6E6"/>
            <w:hideMark/>
          </w:tcPr>
          <w:p w:rsidR="00651D43" w:rsidRDefault="00651D43">
            <w:pPr>
              <w:rPr>
                <w:rFonts w:ascii="Helvetica" w:hAnsi="Helvetica"/>
                <w:color w:val="333333"/>
                <w:sz w:val="24"/>
                <w:szCs w:val="24"/>
              </w:rPr>
            </w:pPr>
            <w:r>
              <w:rPr>
                <w:rFonts w:ascii="Helvetica" w:hAnsi="Helvetica"/>
                <w:color w:val="333333"/>
              </w:rPr>
              <w:t>Открывает файл для чтения и записи; помещает указатель в начало файла.</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t>'w'</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Открывает файл только для записи; помещает указатель в начало файла и обрезает файл до нулевой длины. Если файл не существует - пробует его создать.</w:t>
            </w:r>
          </w:p>
        </w:tc>
      </w:tr>
      <w:tr w:rsidR="00651D43" w:rsidTr="00651D43">
        <w:tc>
          <w:tcPr>
            <w:tcW w:w="0" w:type="auto"/>
            <w:shd w:val="clear" w:color="auto" w:fill="E6E6E6"/>
            <w:hideMark/>
          </w:tcPr>
          <w:p w:rsidR="00651D43" w:rsidRDefault="00651D43">
            <w:pPr>
              <w:rPr>
                <w:rFonts w:ascii="Helvetica" w:hAnsi="Helvetica"/>
                <w:color w:val="333333"/>
                <w:sz w:val="24"/>
                <w:szCs w:val="24"/>
              </w:rPr>
            </w:pPr>
            <w:r>
              <w:rPr>
                <w:rStyle w:val="ab"/>
                <w:rFonts w:ascii="Helvetica" w:hAnsi="Helvetica"/>
                <w:color w:val="333333"/>
              </w:rPr>
              <w:t>'w+'</w:t>
            </w:r>
          </w:p>
        </w:tc>
        <w:tc>
          <w:tcPr>
            <w:tcW w:w="0" w:type="auto"/>
            <w:shd w:val="clear" w:color="auto" w:fill="E6E6E6"/>
            <w:hideMark/>
          </w:tcPr>
          <w:p w:rsidR="00651D43" w:rsidRDefault="00651D43">
            <w:pPr>
              <w:rPr>
                <w:rFonts w:ascii="Helvetica" w:hAnsi="Helvetica"/>
                <w:color w:val="333333"/>
                <w:sz w:val="24"/>
                <w:szCs w:val="24"/>
              </w:rPr>
            </w:pPr>
            <w:r>
              <w:rPr>
                <w:rFonts w:ascii="Helvetica" w:hAnsi="Helvetica"/>
                <w:color w:val="333333"/>
              </w:rPr>
              <w:t>Открывает файл для чтения и записи; помещает указатель в начало файла и обрезает файл до нулевой длины. Если файл не существует - пытается его создать.</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lastRenderedPageBreak/>
              <w:t>'a'</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Открывает файл только для записи; помещает указатель в конец файла. Если файл не существует - пытается его создать. В данном режиме функция </w:t>
            </w:r>
            <w:proofErr w:type="spellStart"/>
            <w:r>
              <w:rPr>
                <w:rStyle w:val="function"/>
                <w:rFonts w:ascii="Helvetica" w:hAnsi="Helvetica"/>
                <w:color w:val="333333"/>
              </w:rPr>
              <w:fldChar w:fldCharType="begin"/>
            </w:r>
            <w:r>
              <w:rPr>
                <w:rStyle w:val="function"/>
                <w:rFonts w:ascii="Helvetica" w:hAnsi="Helvetica"/>
                <w:color w:val="333333"/>
              </w:rPr>
              <w:instrText xml:space="preserve"> HYPERLINK "http://php.net/manual/ru/function.fseek.php" </w:instrText>
            </w:r>
            <w:r>
              <w:rPr>
                <w:rStyle w:val="function"/>
                <w:rFonts w:ascii="Helvetica" w:hAnsi="Helvetica"/>
                <w:color w:val="333333"/>
              </w:rPr>
              <w:fldChar w:fldCharType="separate"/>
            </w:r>
            <w:r>
              <w:rPr>
                <w:rStyle w:val="a9"/>
                <w:rFonts w:ascii="Helvetica" w:hAnsi="Helvetica"/>
                <w:color w:val="336699"/>
              </w:rPr>
              <w:t>fseek</w:t>
            </w:r>
            <w:proofErr w:type="spellEnd"/>
            <w:r>
              <w:rPr>
                <w:rStyle w:val="a9"/>
                <w:rFonts w:ascii="Helvetica" w:hAnsi="Helvetica"/>
                <w:color w:val="336699"/>
              </w:rPr>
              <w:t>()</w:t>
            </w:r>
            <w:r>
              <w:rPr>
                <w:rStyle w:val="function"/>
                <w:rFonts w:ascii="Helvetica" w:hAnsi="Helvetica"/>
                <w:color w:val="333333"/>
              </w:rPr>
              <w:fldChar w:fldCharType="end"/>
            </w:r>
            <w:r>
              <w:rPr>
                <w:rFonts w:ascii="Helvetica" w:hAnsi="Helvetica"/>
                <w:color w:val="333333"/>
              </w:rPr>
              <w:t> не применима, записи всегда добавляются.</w:t>
            </w:r>
          </w:p>
        </w:tc>
      </w:tr>
      <w:tr w:rsidR="00651D43" w:rsidTr="00651D43">
        <w:tc>
          <w:tcPr>
            <w:tcW w:w="0" w:type="auto"/>
            <w:shd w:val="clear" w:color="auto" w:fill="E6E6E6"/>
            <w:hideMark/>
          </w:tcPr>
          <w:p w:rsidR="00651D43" w:rsidRDefault="00651D43">
            <w:pPr>
              <w:rPr>
                <w:rFonts w:ascii="Helvetica" w:hAnsi="Helvetica"/>
                <w:color w:val="333333"/>
                <w:sz w:val="24"/>
                <w:szCs w:val="24"/>
              </w:rPr>
            </w:pPr>
            <w:r>
              <w:rPr>
                <w:rStyle w:val="ab"/>
                <w:rFonts w:ascii="Helvetica" w:hAnsi="Helvetica"/>
                <w:color w:val="333333"/>
              </w:rPr>
              <w:t>'a+'</w:t>
            </w:r>
          </w:p>
        </w:tc>
        <w:tc>
          <w:tcPr>
            <w:tcW w:w="0" w:type="auto"/>
            <w:shd w:val="clear" w:color="auto" w:fill="E6E6E6"/>
            <w:hideMark/>
          </w:tcPr>
          <w:p w:rsidR="00651D43" w:rsidRDefault="00651D43">
            <w:pPr>
              <w:rPr>
                <w:rFonts w:ascii="Helvetica" w:hAnsi="Helvetica"/>
                <w:color w:val="333333"/>
                <w:sz w:val="24"/>
                <w:szCs w:val="24"/>
              </w:rPr>
            </w:pPr>
            <w:r>
              <w:rPr>
                <w:rFonts w:ascii="Helvetica" w:hAnsi="Helvetica"/>
                <w:color w:val="333333"/>
              </w:rPr>
              <w:t>Открывает файл для чтения и записи; помещает указатель в конец файла. Если файл не существует - пытается его создать. В данном режиме функция </w:t>
            </w:r>
            <w:proofErr w:type="spellStart"/>
            <w:r>
              <w:rPr>
                <w:rStyle w:val="function"/>
                <w:rFonts w:ascii="Helvetica" w:hAnsi="Helvetica"/>
                <w:color w:val="333333"/>
              </w:rPr>
              <w:fldChar w:fldCharType="begin"/>
            </w:r>
            <w:r>
              <w:rPr>
                <w:rStyle w:val="function"/>
                <w:rFonts w:ascii="Helvetica" w:hAnsi="Helvetica"/>
                <w:color w:val="333333"/>
              </w:rPr>
              <w:instrText xml:space="preserve"> HYPERLINK "http://php.net/manual/ru/function.fseek.php" </w:instrText>
            </w:r>
            <w:r>
              <w:rPr>
                <w:rStyle w:val="function"/>
                <w:rFonts w:ascii="Helvetica" w:hAnsi="Helvetica"/>
                <w:color w:val="333333"/>
              </w:rPr>
              <w:fldChar w:fldCharType="separate"/>
            </w:r>
            <w:r>
              <w:rPr>
                <w:rStyle w:val="a9"/>
                <w:rFonts w:ascii="Helvetica" w:hAnsi="Helvetica"/>
                <w:color w:val="336699"/>
              </w:rPr>
              <w:t>fseek</w:t>
            </w:r>
            <w:proofErr w:type="spellEnd"/>
            <w:r>
              <w:rPr>
                <w:rStyle w:val="a9"/>
                <w:rFonts w:ascii="Helvetica" w:hAnsi="Helvetica"/>
                <w:color w:val="336699"/>
              </w:rPr>
              <w:t>()</w:t>
            </w:r>
            <w:r>
              <w:rPr>
                <w:rStyle w:val="function"/>
                <w:rFonts w:ascii="Helvetica" w:hAnsi="Helvetica"/>
                <w:color w:val="333333"/>
              </w:rPr>
              <w:fldChar w:fldCharType="end"/>
            </w:r>
            <w:r>
              <w:rPr>
                <w:rFonts w:ascii="Helvetica" w:hAnsi="Helvetica"/>
                <w:color w:val="333333"/>
              </w:rPr>
              <w:t> влияет только на позицию чтения, записи всегда добавляются.</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t>'x'</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Создаёт и открывает только для записи; помещает указатель в начало файла. Если файл уже существует, вызов </w:t>
            </w:r>
            <w:r>
              <w:rPr>
                <w:rStyle w:val="aa"/>
                <w:rFonts w:ascii="Helvetica" w:hAnsi="Helvetica"/>
                <w:color w:val="333333"/>
              </w:rPr>
              <w:t>fopen()</w:t>
            </w:r>
            <w:r>
              <w:rPr>
                <w:rFonts w:ascii="Helvetica" w:hAnsi="Helvetica"/>
                <w:color w:val="333333"/>
              </w:rPr>
              <w:t> закончится неудачей, вернёт </w:t>
            </w:r>
            <w:r>
              <w:rPr>
                <w:rStyle w:val="HTML2"/>
                <w:rFonts w:eastAsiaTheme="minorHAnsi"/>
                <w:b/>
                <w:bCs/>
                <w:color w:val="333333"/>
              </w:rPr>
              <w:t>FALSE</w:t>
            </w:r>
            <w:r>
              <w:rPr>
                <w:rFonts w:ascii="Helvetica" w:hAnsi="Helvetica"/>
                <w:color w:val="333333"/>
              </w:rPr>
              <w:t> и выдаст ошибку уровня </w:t>
            </w:r>
            <w:r>
              <w:rPr>
                <w:rStyle w:val="HTML2"/>
                <w:rFonts w:eastAsiaTheme="minorHAnsi"/>
                <w:b/>
                <w:bCs/>
                <w:color w:val="333333"/>
              </w:rPr>
              <w:t>E_WARNING</w:t>
            </w:r>
            <w:r>
              <w:rPr>
                <w:rFonts w:ascii="Helvetica" w:hAnsi="Helvetica"/>
                <w:color w:val="333333"/>
              </w:rPr>
              <w:t>. Если файл не существует, попытается его создать. Это эквивалентно указанию флагов </w:t>
            </w:r>
            <w:r>
              <w:rPr>
                <w:rStyle w:val="ab"/>
                <w:rFonts w:ascii="Helvetica" w:hAnsi="Helvetica"/>
                <w:color w:val="333333"/>
              </w:rPr>
              <w:t>O_EXCL|O_CREAT</w:t>
            </w:r>
            <w:r>
              <w:rPr>
                <w:rFonts w:ascii="Helvetica" w:hAnsi="Helvetica"/>
                <w:color w:val="333333"/>
              </w:rPr>
              <w:t> для внутреннего системного вызова </w:t>
            </w:r>
            <w:proofErr w:type="spellStart"/>
            <w:r>
              <w:rPr>
                <w:rStyle w:val="ab"/>
                <w:rFonts w:ascii="Helvetica" w:hAnsi="Helvetica"/>
                <w:color w:val="333333"/>
              </w:rPr>
              <w:t>open</w:t>
            </w:r>
            <w:proofErr w:type="spellEnd"/>
            <w:r>
              <w:rPr>
                <w:rStyle w:val="ab"/>
                <w:rFonts w:ascii="Helvetica" w:hAnsi="Helvetica"/>
                <w:color w:val="333333"/>
              </w:rPr>
              <w:t>(2)</w:t>
            </w:r>
            <w:r>
              <w:rPr>
                <w:rFonts w:ascii="Helvetica" w:hAnsi="Helvetica"/>
                <w:color w:val="333333"/>
              </w:rPr>
              <w:t>.</w:t>
            </w:r>
          </w:p>
        </w:tc>
      </w:tr>
      <w:tr w:rsidR="00651D43" w:rsidTr="00651D43">
        <w:tc>
          <w:tcPr>
            <w:tcW w:w="0" w:type="auto"/>
            <w:shd w:val="clear" w:color="auto" w:fill="E6E6E6"/>
            <w:hideMark/>
          </w:tcPr>
          <w:p w:rsidR="00651D43" w:rsidRDefault="00651D43">
            <w:pPr>
              <w:rPr>
                <w:rFonts w:ascii="Helvetica" w:hAnsi="Helvetica"/>
                <w:color w:val="333333"/>
                <w:sz w:val="24"/>
                <w:szCs w:val="24"/>
              </w:rPr>
            </w:pPr>
            <w:r>
              <w:rPr>
                <w:rStyle w:val="ab"/>
                <w:rFonts w:ascii="Helvetica" w:hAnsi="Helvetica"/>
                <w:color w:val="333333"/>
              </w:rPr>
              <w:t>'x+'</w:t>
            </w:r>
          </w:p>
        </w:tc>
        <w:tc>
          <w:tcPr>
            <w:tcW w:w="0" w:type="auto"/>
            <w:shd w:val="clear" w:color="auto" w:fill="E6E6E6"/>
            <w:hideMark/>
          </w:tcPr>
          <w:p w:rsidR="00651D43" w:rsidRDefault="00651D43">
            <w:pPr>
              <w:rPr>
                <w:rFonts w:ascii="Helvetica" w:hAnsi="Helvetica"/>
                <w:color w:val="333333"/>
                <w:sz w:val="24"/>
                <w:szCs w:val="24"/>
              </w:rPr>
            </w:pPr>
            <w:r>
              <w:rPr>
                <w:rFonts w:ascii="Helvetica" w:hAnsi="Helvetica"/>
                <w:color w:val="333333"/>
              </w:rPr>
              <w:t xml:space="preserve">Создаёт и открывает для чтения и записи; в остальном имеет то же поведение что </w:t>
            </w:r>
            <w:proofErr w:type="spellStart"/>
            <w:r>
              <w:rPr>
                <w:rFonts w:ascii="Helvetica" w:hAnsi="Helvetica"/>
                <w:color w:val="333333"/>
              </w:rPr>
              <w:t>и</w:t>
            </w:r>
            <w:r>
              <w:rPr>
                <w:rStyle w:val="ab"/>
                <w:rFonts w:ascii="Helvetica" w:hAnsi="Helvetica"/>
                <w:color w:val="333333"/>
              </w:rPr>
              <w:t>'x</w:t>
            </w:r>
            <w:proofErr w:type="spellEnd"/>
            <w:r>
              <w:rPr>
                <w:rStyle w:val="ab"/>
                <w:rFonts w:ascii="Helvetica" w:hAnsi="Helvetica"/>
                <w:color w:val="333333"/>
              </w:rPr>
              <w:t>'</w:t>
            </w:r>
            <w:r>
              <w:rPr>
                <w:rFonts w:ascii="Helvetica" w:hAnsi="Helvetica"/>
                <w:color w:val="333333"/>
              </w:rPr>
              <w:t>.</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t>'c'</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Открывает файл только для записи. Если файл не существует, то он создается. Если же файл существует, то он не обрезается (в отличие от </w:t>
            </w:r>
            <w:r>
              <w:rPr>
                <w:rStyle w:val="ab"/>
                <w:rFonts w:ascii="Helvetica" w:hAnsi="Helvetica"/>
                <w:color w:val="333333"/>
              </w:rPr>
              <w:t>'w'</w:t>
            </w:r>
            <w:r>
              <w:rPr>
                <w:rFonts w:ascii="Helvetica" w:hAnsi="Helvetica"/>
                <w:color w:val="333333"/>
              </w:rPr>
              <w:t>), и вызов к этой функции не вызывает ошибку (также как и в случае с </w:t>
            </w:r>
            <w:r>
              <w:rPr>
                <w:rStyle w:val="ab"/>
                <w:rFonts w:ascii="Helvetica" w:hAnsi="Helvetica"/>
                <w:color w:val="333333"/>
              </w:rPr>
              <w:t>'x'</w:t>
            </w:r>
            <w:r>
              <w:rPr>
                <w:rFonts w:ascii="Helvetica" w:hAnsi="Helvetica"/>
                <w:color w:val="333333"/>
              </w:rPr>
              <w:t>). Указатель на файл будет установлен на начало файла. Это может быть полезно при желании заблокировать файл (см. </w:t>
            </w:r>
            <w:proofErr w:type="spellStart"/>
            <w:r>
              <w:rPr>
                <w:rStyle w:val="function"/>
                <w:rFonts w:ascii="Helvetica" w:hAnsi="Helvetica"/>
                <w:color w:val="333333"/>
              </w:rPr>
              <w:fldChar w:fldCharType="begin"/>
            </w:r>
            <w:r>
              <w:rPr>
                <w:rStyle w:val="function"/>
                <w:rFonts w:ascii="Helvetica" w:hAnsi="Helvetica"/>
                <w:color w:val="333333"/>
              </w:rPr>
              <w:instrText xml:space="preserve"> HYPERLINK "http://php.net/manual/ru/function.flock.php" </w:instrText>
            </w:r>
            <w:r>
              <w:rPr>
                <w:rStyle w:val="function"/>
                <w:rFonts w:ascii="Helvetica" w:hAnsi="Helvetica"/>
                <w:color w:val="333333"/>
              </w:rPr>
              <w:fldChar w:fldCharType="separate"/>
            </w:r>
            <w:r>
              <w:rPr>
                <w:rStyle w:val="a9"/>
                <w:rFonts w:ascii="Helvetica" w:hAnsi="Helvetica"/>
                <w:color w:val="336699"/>
              </w:rPr>
              <w:t>flock</w:t>
            </w:r>
            <w:proofErr w:type="spellEnd"/>
            <w:r>
              <w:rPr>
                <w:rStyle w:val="a9"/>
                <w:rFonts w:ascii="Helvetica" w:hAnsi="Helvetica"/>
                <w:color w:val="336699"/>
              </w:rPr>
              <w:t>()</w:t>
            </w:r>
            <w:r>
              <w:rPr>
                <w:rStyle w:val="function"/>
                <w:rFonts w:ascii="Helvetica" w:hAnsi="Helvetica"/>
                <w:color w:val="333333"/>
              </w:rPr>
              <w:fldChar w:fldCharType="end"/>
            </w:r>
            <w:r>
              <w:rPr>
                <w:rFonts w:ascii="Helvetica" w:hAnsi="Helvetica"/>
                <w:color w:val="333333"/>
              </w:rPr>
              <w:t>) перед изменением, так как использование </w:t>
            </w:r>
            <w:r>
              <w:rPr>
                <w:rStyle w:val="ab"/>
                <w:rFonts w:ascii="Helvetica" w:hAnsi="Helvetica"/>
                <w:color w:val="333333"/>
              </w:rPr>
              <w:t>'w'</w:t>
            </w:r>
            <w:r>
              <w:rPr>
                <w:rFonts w:ascii="Helvetica" w:hAnsi="Helvetica"/>
                <w:color w:val="333333"/>
              </w:rPr>
              <w:t> может обрезать файл еще до того как была получена блокировка (если вы желаете обрезать файл, можно использовать функцию </w:t>
            </w:r>
            <w:proofErr w:type="spellStart"/>
            <w:r>
              <w:rPr>
                <w:rStyle w:val="function"/>
                <w:rFonts w:ascii="Helvetica" w:hAnsi="Helvetica"/>
                <w:color w:val="333333"/>
              </w:rPr>
              <w:fldChar w:fldCharType="begin"/>
            </w:r>
            <w:r>
              <w:rPr>
                <w:rStyle w:val="function"/>
                <w:rFonts w:ascii="Helvetica" w:hAnsi="Helvetica"/>
                <w:color w:val="333333"/>
              </w:rPr>
              <w:instrText xml:space="preserve"> HYPERLINK "http://php.net/manual/ru/function.ftruncate.php" </w:instrText>
            </w:r>
            <w:r>
              <w:rPr>
                <w:rStyle w:val="function"/>
                <w:rFonts w:ascii="Helvetica" w:hAnsi="Helvetica"/>
                <w:color w:val="333333"/>
              </w:rPr>
              <w:fldChar w:fldCharType="separate"/>
            </w:r>
            <w:r>
              <w:rPr>
                <w:rStyle w:val="a9"/>
                <w:rFonts w:ascii="Helvetica" w:hAnsi="Helvetica"/>
                <w:color w:val="336699"/>
              </w:rPr>
              <w:t>ftruncate</w:t>
            </w:r>
            <w:proofErr w:type="spellEnd"/>
            <w:r>
              <w:rPr>
                <w:rStyle w:val="a9"/>
                <w:rFonts w:ascii="Helvetica" w:hAnsi="Helvetica"/>
                <w:color w:val="336699"/>
              </w:rPr>
              <w:t>()</w:t>
            </w:r>
            <w:r>
              <w:rPr>
                <w:rStyle w:val="function"/>
                <w:rFonts w:ascii="Helvetica" w:hAnsi="Helvetica"/>
                <w:color w:val="333333"/>
              </w:rPr>
              <w:fldChar w:fldCharType="end"/>
            </w:r>
            <w:r>
              <w:rPr>
                <w:rFonts w:ascii="Helvetica" w:hAnsi="Helvetica"/>
                <w:color w:val="333333"/>
              </w:rPr>
              <w:t> после запроса на блокировку).</w:t>
            </w:r>
          </w:p>
        </w:tc>
      </w:tr>
      <w:tr w:rsidR="00651D43" w:rsidTr="00651D43">
        <w:tc>
          <w:tcPr>
            <w:tcW w:w="0" w:type="auto"/>
            <w:shd w:val="clear" w:color="auto" w:fill="E6E6E6"/>
            <w:hideMark/>
          </w:tcPr>
          <w:p w:rsidR="00651D43" w:rsidRDefault="00651D43">
            <w:pPr>
              <w:rPr>
                <w:rFonts w:ascii="Helvetica" w:hAnsi="Helvetica"/>
                <w:color w:val="333333"/>
                <w:sz w:val="24"/>
                <w:szCs w:val="24"/>
              </w:rPr>
            </w:pPr>
            <w:r>
              <w:rPr>
                <w:rStyle w:val="ab"/>
                <w:rFonts w:ascii="Helvetica" w:hAnsi="Helvetica"/>
                <w:color w:val="333333"/>
              </w:rPr>
              <w:t>'c+'</w:t>
            </w:r>
          </w:p>
        </w:tc>
        <w:tc>
          <w:tcPr>
            <w:tcW w:w="0" w:type="auto"/>
            <w:shd w:val="clear" w:color="auto" w:fill="E6E6E6"/>
            <w:hideMark/>
          </w:tcPr>
          <w:p w:rsidR="00651D43" w:rsidRDefault="00651D43">
            <w:pPr>
              <w:rPr>
                <w:rFonts w:ascii="Helvetica" w:hAnsi="Helvetica"/>
                <w:color w:val="333333"/>
                <w:sz w:val="24"/>
                <w:szCs w:val="24"/>
              </w:rPr>
            </w:pPr>
            <w:r>
              <w:rPr>
                <w:rFonts w:ascii="Helvetica" w:hAnsi="Helvetica"/>
                <w:color w:val="333333"/>
              </w:rPr>
              <w:t>Открывает файл для чтения и записи; в остальном имеет то же поведение, что и </w:t>
            </w:r>
            <w:r>
              <w:rPr>
                <w:rStyle w:val="ab"/>
                <w:rFonts w:ascii="Helvetica" w:hAnsi="Helvetica"/>
                <w:color w:val="333333"/>
              </w:rPr>
              <w:t>'c'</w:t>
            </w:r>
            <w:r>
              <w:rPr>
                <w:rFonts w:ascii="Helvetica" w:hAnsi="Helvetica"/>
                <w:color w:val="333333"/>
              </w:rPr>
              <w:t>.</w:t>
            </w:r>
          </w:p>
        </w:tc>
      </w:tr>
      <w:tr w:rsidR="00651D43" w:rsidTr="00651D43">
        <w:tc>
          <w:tcPr>
            <w:tcW w:w="0" w:type="auto"/>
            <w:shd w:val="clear" w:color="auto" w:fill="FFFFFF"/>
            <w:hideMark/>
          </w:tcPr>
          <w:p w:rsidR="00651D43" w:rsidRDefault="00651D43">
            <w:pPr>
              <w:rPr>
                <w:rFonts w:ascii="Helvetica" w:hAnsi="Helvetica"/>
                <w:color w:val="333333"/>
                <w:sz w:val="24"/>
                <w:szCs w:val="24"/>
              </w:rPr>
            </w:pPr>
            <w:r>
              <w:rPr>
                <w:rStyle w:val="ab"/>
                <w:rFonts w:ascii="Helvetica" w:hAnsi="Helvetica"/>
                <w:color w:val="333333"/>
              </w:rPr>
              <w:t>'e'</w:t>
            </w:r>
          </w:p>
        </w:tc>
        <w:tc>
          <w:tcPr>
            <w:tcW w:w="0" w:type="auto"/>
            <w:shd w:val="clear" w:color="auto" w:fill="FFFFFF"/>
            <w:hideMark/>
          </w:tcPr>
          <w:p w:rsidR="00651D43" w:rsidRDefault="00651D43">
            <w:pPr>
              <w:rPr>
                <w:rFonts w:ascii="Helvetica" w:hAnsi="Helvetica"/>
                <w:color w:val="333333"/>
                <w:sz w:val="24"/>
                <w:szCs w:val="24"/>
              </w:rPr>
            </w:pPr>
            <w:r>
              <w:rPr>
                <w:rFonts w:ascii="Helvetica" w:hAnsi="Helvetica"/>
                <w:color w:val="333333"/>
              </w:rPr>
              <w:t xml:space="preserve">Установить флаг </w:t>
            </w:r>
            <w:proofErr w:type="spellStart"/>
            <w:r>
              <w:rPr>
                <w:rFonts w:ascii="Helvetica" w:hAnsi="Helvetica"/>
                <w:color w:val="333333"/>
              </w:rPr>
              <w:t>close-on-exec</w:t>
            </w:r>
            <w:proofErr w:type="spellEnd"/>
            <w:r>
              <w:rPr>
                <w:rFonts w:ascii="Helvetica" w:hAnsi="Helvetica"/>
                <w:color w:val="333333"/>
              </w:rPr>
              <w:t xml:space="preserve"> (закрыть при запуске) на открытый файловый дескриптор. Доступно только в PHP </w:t>
            </w:r>
            <w:proofErr w:type="gramStart"/>
            <w:r>
              <w:rPr>
                <w:rFonts w:ascii="Helvetica" w:hAnsi="Helvetica"/>
                <w:color w:val="333333"/>
              </w:rPr>
              <w:t>скомпилированном</w:t>
            </w:r>
            <w:proofErr w:type="gramEnd"/>
            <w:r>
              <w:rPr>
                <w:rFonts w:ascii="Helvetica" w:hAnsi="Helvetica"/>
                <w:color w:val="333333"/>
              </w:rPr>
              <w:t xml:space="preserve"> на системах поддерживающих POSIX.1-2008.</w:t>
            </w:r>
          </w:p>
        </w:tc>
      </w:tr>
    </w:tbl>
    <w:p w:rsidR="003C3511" w:rsidRPr="00651D43" w:rsidRDefault="003C3511" w:rsidP="0085243C">
      <w:pPr>
        <w:rPr>
          <w:rFonts w:cstheme="minorHAnsi"/>
          <w:b/>
          <w:noProof/>
          <w:color w:val="000000" w:themeColor="text1"/>
          <w:sz w:val="24"/>
          <w:szCs w:val="24"/>
        </w:rPr>
      </w:pPr>
    </w:p>
    <w:p w:rsidR="00651D43" w:rsidRDefault="00651D43" w:rsidP="00651D43">
      <w:pPr>
        <w:shd w:val="clear" w:color="auto" w:fill="F7F7F7"/>
        <w:spacing w:line="255" w:lineRule="atLeast"/>
        <w:rPr>
          <w:rFonts w:ascii="Verdana" w:hAnsi="Verdana"/>
          <w:color w:val="000000"/>
          <w:sz w:val="18"/>
          <w:szCs w:val="18"/>
          <w:shd w:val="clear" w:color="auto" w:fill="F7F7F7"/>
        </w:rPr>
      </w:pPr>
      <w:r w:rsidRPr="009B15DB">
        <w:rPr>
          <w:rFonts w:cstheme="minorHAnsi"/>
          <w:b/>
          <w:noProof/>
          <w:color w:val="E36C0A" w:themeColor="accent6" w:themeShade="BF"/>
          <w:sz w:val="24"/>
          <w:szCs w:val="24"/>
          <w:lang w:val="en-US"/>
        </w:rPr>
        <w:t>fputcsv</w:t>
      </w:r>
      <w:r w:rsidR="00274105">
        <w:rPr>
          <w:rFonts w:cstheme="minorHAnsi"/>
          <w:color w:val="000000"/>
          <w:sz w:val="24"/>
          <w:szCs w:val="24"/>
        </w:rPr>
        <w:t> -</w:t>
      </w:r>
      <w:r w:rsidR="00274105" w:rsidRPr="00651D43">
        <w:rPr>
          <w:rFonts w:cstheme="minorHAnsi"/>
          <w:color w:val="000000"/>
          <w:sz w:val="24"/>
          <w:szCs w:val="24"/>
        </w:rPr>
        <w:t> форматирует</w:t>
      </w:r>
      <w:r w:rsidRPr="00651D43">
        <w:rPr>
          <w:rFonts w:cstheme="minorHAnsi"/>
          <w:noProof/>
          <w:color w:val="000000"/>
          <w:sz w:val="24"/>
          <w:szCs w:val="24"/>
        </w:rPr>
        <w:t xml:space="preserve"> строку </w:t>
      </w:r>
      <w:r w:rsidR="009C284D">
        <w:rPr>
          <w:rFonts w:ascii="Verdana" w:hAnsi="Verdana"/>
          <w:color w:val="000000"/>
          <w:sz w:val="18"/>
          <w:szCs w:val="18"/>
          <w:shd w:val="clear" w:color="auto" w:fill="F7F7F7"/>
        </w:rPr>
        <w:t xml:space="preserve">(переданную в виде </w:t>
      </w:r>
      <w:r w:rsidR="00274105">
        <w:rPr>
          <w:rFonts w:ascii="Verdana" w:hAnsi="Verdana"/>
          <w:color w:val="000000"/>
          <w:sz w:val="18"/>
          <w:szCs w:val="18"/>
          <w:shd w:val="clear" w:color="auto" w:fill="F7F7F7"/>
        </w:rPr>
        <w:t>массива)</w:t>
      </w:r>
      <w:r w:rsidR="009C284D">
        <w:rPr>
          <w:rFonts w:ascii="Verdana" w:hAnsi="Verdana"/>
          <w:color w:val="000000"/>
          <w:sz w:val="18"/>
          <w:szCs w:val="18"/>
          <w:shd w:val="clear" w:color="auto" w:fill="F7F7F7"/>
        </w:rPr>
        <w:t xml:space="preserve"> </w:t>
      </w:r>
      <w:r w:rsidR="009C284D">
        <w:rPr>
          <w:rFonts w:cstheme="minorHAnsi"/>
          <w:noProof/>
          <w:color w:val="000000"/>
          <w:sz w:val="24"/>
          <w:szCs w:val="24"/>
        </w:rPr>
        <w:t>в расширение</w:t>
      </w:r>
      <w:r w:rsidRPr="00651D43">
        <w:rPr>
          <w:rFonts w:cstheme="minorHAnsi"/>
          <w:noProof/>
          <w:color w:val="000000"/>
          <w:sz w:val="24"/>
          <w:szCs w:val="24"/>
        </w:rPr>
        <w:t xml:space="preserve"> CSV и записывает её в файловый указатель</w:t>
      </w:r>
      <w:r w:rsidR="009B15DB">
        <w:rPr>
          <w:rFonts w:cstheme="minorHAnsi"/>
          <w:noProof/>
          <w:color w:val="000000"/>
          <w:sz w:val="24"/>
          <w:szCs w:val="24"/>
        </w:rPr>
        <w:t>.</w:t>
      </w:r>
      <w:r w:rsidR="009C284D">
        <w:rPr>
          <w:rFonts w:cstheme="minorHAnsi"/>
          <w:noProof/>
          <w:color w:val="000000"/>
          <w:sz w:val="24"/>
          <w:szCs w:val="24"/>
        </w:rPr>
        <w:t xml:space="preserve"> </w:t>
      </w:r>
      <w:r w:rsidR="009C284D">
        <w:rPr>
          <w:rFonts w:ascii="Verdana" w:hAnsi="Verdana"/>
          <w:color w:val="000000"/>
          <w:sz w:val="18"/>
          <w:szCs w:val="18"/>
          <w:shd w:val="clear" w:color="auto" w:fill="F7F7F7"/>
        </w:rPr>
        <w:t>Возвращает длину записанной строки или </w:t>
      </w:r>
      <w:r w:rsidR="009C284D">
        <w:rPr>
          <w:rStyle w:val="HTML3"/>
          <w:rFonts w:eastAsiaTheme="minorHAnsi"/>
          <w:b/>
          <w:bCs/>
          <w:color w:val="000000"/>
          <w:sz w:val="18"/>
          <w:szCs w:val="18"/>
          <w:shd w:val="clear" w:color="auto" w:fill="F7F7F7"/>
        </w:rPr>
        <w:t>FALSE</w:t>
      </w:r>
      <w:r w:rsidR="009C284D">
        <w:rPr>
          <w:rFonts w:ascii="Verdana" w:hAnsi="Verdana"/>
          <w:color w:val="000000"/>
          <w:sz w:val="18"/>
          <w:szCs w:val="18"/>
          <w:shd w:val="clear" w:color="auto" w:fill="F7F7F7"/>
        </w:rPr>
        <w:t> в случае неудачи.</w:t>
      </w:r>
    </w:p>
    <w:p w:rsidR="009C284D" w:rsidRDefault="009C284D" w:rsidP="00651D43">
      <w:pPr>
        <w:shd w:val="clear" w:color="auto" w:fill="F7F7F7"/>
        <w:spacing w:line="255" w:lineRule="atLeast"/>
        <w:rPr>
          <w:rFonts w:ascii="Verdana" w:hAnsi="Verdana"/>
          <w:color w:val="000000"/>
          <w:sz w:val="18"/>
          <w:szCs w:val="18"/>
          <w:shd w:val="clear" w:color="auto" w:fill="F7F7F7"/>
          <w:lang w:val="en-US"/>
        </w:rPr>
      </w:pPr>
      <w:r>
        <w:rPr>
          <w:rFonts w:ascii="Verdana" w:hAnsi="Verdana"/>
          <w:color w:val="000000"/>
          <w:sz w:val="18"/>
          <w:szCs w:val="18"/>
          <w:shd w:val="clear" w:color="auto" w:fill="F7F7F7"/>
        </w:rPr>
        <w:t>Пример:</w:t>
      </w:r>
    </w:p>
    <w:p w:rsidR="002465C6" w:rsidRPr="002465C6" w:rsidRDefault="002465C6" w:rsidP="00651D43">
      <w:pPr>
        <w:shd w:val="clear" w:color="auto" w:fill="F7F7F7"/>
        <w:spacing w:line="255" w:lineRule="atLeast"/>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$arr_1000_count = arr1000count();</w:t>
      </w:r>
    </w:p>
    <w:p w:rsidR="002465C6" w:rsidRP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$file = 'balls1000.csv';</w:t>
      </w:r>
    </w:p>
    <w:p w:rsidR="002465C6" w:rsidRP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$fp = fopen($file, w);</w:t>
      </w:r>
    </w:p>
    <w:p w:rsidR="002465C6" w:rsidRP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foreach($arr_1000_count as $rows_excel) {</w:t>
      </w:r>
    </w:p>
    <w:p w:rsidR="002465C6" w:rsidRP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 xml:space="preserve">    fputcsv($fp, $rows_excel);</w:t>
      </w:r>
    </w:p>
    <w:p w:rsidR="002465C6" w:rsidRP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w:t>
      </w:r>
    </w:p>
    <w:p w:rsidR="002465C6" w:rsidRDefault="002465C6" w:rsidP="002465C6">
      <w:pPr>
        <w:shd w:val="clear" w:color="auto" w:fill="F7F7F7"/>
        <w:spacing w:line="240" w:lineRule="auto"/>
        <w:rPr>
          <w:rFonts w:cstheme="minorHAnsi"/>
          <w:b/>
          <w:noProof/>
          <w:color w:val="000000"/>
          <w:sz w:val="24"/>
          <w:szCs w:val="24"/>
          <w:shd w:val="clear" w:color="auto" w:fill="F7F7F7"/>
          <w:lang w:val="en-US"/>
        </w:rPr>
      </w:pPr>
      <w:r w:rsidRPr="002465C6">
        <w:rPr>
          <w:rFonts w:cstheme="minorHAnsi"/>
          <w:b/>
          <w:noProof/>
          <w:color w:val="000000"/>
          <w:sz w:val="24"/>
          <w:szCs w:val="24"/>
          <w:shd w:val="clear" w:color="auto" w:fill="F7F7F7"/>
          <w:lang w:val="en-US"/>
        </w:rPr>
        <w:t>fclose($fp);</w:t>
      </w:r>
    </w:p>
    <w:p w:rsidR="00E92C62" w:rsidRPr="00E92C62" w:rsidRDefault="002465C6" w:rsidP="00E92C62">
      <w:pPr>
        <w:shd w:val="clear" w:color="auto" w:fill="F7F7F7"/>
        <w:spacing w:line="240" w:lineRule="auto"/>
        <w:rPr>
          <w:rFonts w:cstheme="minorHAnsi"/>
          <w:noProof/>
          <w:color w:val="000000"/>
          <w:sz w:val="24"/>
          <w:szCs w:val="24"/>
          <w:shd w:val="clear" w:color="auto" w:fill="F7F7F7"/>
          <w:lang w:val="en-US"/>
        </w:rPr>
      </w:pPr>
      <w:r w:rsidRPr="00E92C62">
        <w:rPr>
          <w:rFonts w:cstheme="minorHAnsi"/>
          <w:noProof/>
          <w:color w:val="000000"/>
          <w:sz w:val="24"/>
          <w:szCs w:val="24"/>
          <w:shd w:val="clear" w:color="auto" w:fill="F7F7F7"/>
        </w:rPr>
        <w:t xml:space="preserve">В функции </w:t>
      </w:r>
      <w:r w:rsidRPr="00E92C62">
        <w:rPr>
          <w:rFonts w:cstheme="minorHAnsi"/>
          <w:b/>
          <w:noProof/>
          <w:color w:val="000000"/>
          <w:sz w:val="24"/>
          <w:szCs w:val="24"/>
          <w:shd w:val="clear" w:color="auto" w:fill="F7F7F7"/>
          <w:lang w:val="en-US"/>
        </w:rPr>
        <w:t>arr1000count</w:t>
      </w:r>
      <w:r w:rsidR="00E92C62" w:rsidRPr="00E92C62">
        <w:rPr>
          <w:rFonts w:cstheme="minorHAnsi"/>
          <w:b/>
          <w:noProof/>
          <w:color w:val="000000"/>
          <w:sz w:val="24"/>
          <w:szCs w:val="24"/>
          <w:shd w:val="clear" w:color="auto" w:fill="F7F7F7"/>
        </w:rPr>
        <w:t>()</w:t>
      </w: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вложен массив на 1000 значений. Мы вызываем его с помощью присваивания к переменной </w:t>
      </w:r>
      <w:r w:rsidRPr="00E92C62">
        <w:rPr>
          <w:rFonts w:cstheme="minorHAnsi"/>
          <w:b/>
          <w:noProof/>
          <w:color w:val="000000"/>
          <w:sz w:val="24"/>
          <w:szCs w:val="24"/>
          <w:shd w:val="clear" w:color="auto" w:fill="F7F7F7"/>
          <w:lang w:val="en-US"/>
        </w:rPr>
        <w:t>$arr_1000_count</w:t>
      </w: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Далее мы присваиваем к переменной </w:t>
      </w:r>
      <w:r w:rsidRPr="00E92C62">
        <w:rPr>
          <w:rFonts w:cstheme="minorHAnsi"/>
          <w:b/>
          <w:noProof/>
          <w:color w:val="000000"/>
          <w:sz w:val="24"/>
          <w:szCs w:val="24"/>
          <w:shd w:val="clear" w:color="auto" w:fill="F7F7F7"/>
          <w:lang w:val="en-US"/>
        </w:rPr>
        <w:t>$file</w:t>
      </w: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файл </w:t>
      </w:r>
      <w:r w:rsidRPr="00E92C62">
        <w:rPr>
          <w:rFonts w:cstheme="minorHAnsi"/>
          <w:b/>
          <w:noProof/>
          <w:color w:val="000000"/>
          <w:sz w:val="24"/>
          <w:szCs w:val="24"/>
          <w:shd w:val="clear" w:color="auto" w:fill="F7F7F7"/>
          <w:lang w:val="en-US"/>
        </w:rPr>
        <w:t>balls1000</w:t>
      </w: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с раширением </w:t>
      </w:r>
      <w:r w:rsidRPr="00E92C62">
        <w:rPr>
          <w:rFonts w:cstheme="minorHAnsi"/>
          <w:b/>
          <w:noProof/>
          <w:color w:val="000000"/>
          <w:sz w:val="24"/>
          <w:szCs w:val="24"/>
          <w:shd w:val="clear" w:color="auto" w:fill="F7F7F7"/>
          <w:lang w:val="en-US"/>
        </w:rPr>
        <w:t>csv</w:t>
      </w: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С помощью функции </w:t>
      </w:r>
      <w:r w:rsidRPr="00E92C62">
        <w:rPr>
          <w:rFonts w:cstheme="minorHAnsi"/>
          <w:b/>
          <w:noProof/>
          <w:color w:val="000000"/>
          <w:sz w:val="24"/>
          <w:szCs w:val="24"/>
          <w:shd w:val="clear" w:color="auto" w:fill="F7F7F7"/>
          <w:lang w:val="en-US"/>
        </w:rPr>
        <w:t>fopen</w:t>
      </w:r>
      <w:r w:rsidRPr="00E92C62">
        <w:rPr>
          <w:rFonts w:cstheme="minorHAnsi"/>
          <w:noProof/>
          <w:color w:val="000000"/>
          <w:sz w:val="24"/>
          <w:szCs w:val="24"/>
          <w:shd w:val="clear" w:color="auto" w:fill="F7F7F7"/>
        </w:rPr>
        <w:t xml:space="preserve"> создаем этот файл </w:t>
      </w:r>
      <w:r w:rsidRPr="00E92C62">
        <w:rPr>
          <w:rFonts w:cstheme="minorHAnsi"/>
          <w:b/>
          <w:noProof/>
          <w:color w:val="000000"/>
          <w:sz w:val="24"/>
          <w:szCs w:val="24"/>
          <w:shd w:val="clear" w:color="auto" w:fill="F7F7F7"/>
          <w:lang w:val="en-US"/>
        </w:rPr>
        <w:t>balls1000.csv</w:t>
      </w:r>
      <w:r w:rsidRPr="00E92C62">
        <w:rPr>
          <w:rFonts w:cstheme="minorHAnsi"/>
          <w:noProof/>
          <w:color w:val="000000"/>
          <w:sz w:val="24"/>
          <w:szCs w:val="24"/>
          <w:shd w:val="clear" w:color="auto" w:fill="F7F7F7"/>
        </w:rPr>
        <w:t xml:space="preserve"> и </w:t>
      </w:r>
      <w:r w:rsidR="00E92C62">
        <w:rPr>
          <w:rFonts w:cstheme="minorHAnsi"/>
          <w:noProof/>
          <w:color w:val="000000"/>
          <w:sz w:val="24"/>
          <w:szCs w:val="24"/>
          <w:shd w:val="clear" w:color="auto" w:fill="F7F7F7"/>
        </w:rPr>
        <w:t>присваива</w:t>
      </w:r>
      <w:r w:rsidR="00E92C62" w:rsidRPr="00E92C62">
        <w:rPr>
          <w:rFonts w:cstheme="minorHAnsi"/>
          <w:noProof/>
          <w:color w:val="000000"/>
          <w:sz w:val="24"/>
          <w:szCs w:val="24"/>
          <w:shd w:val="clear" w:color="auto" w:fill="F7F7F7"/>
        </w:rPr>
        <w:t xml:space="preserve">ем функцию переменной </w:t>
      </w:r>
      <w:r w:rsidR="00E92C62" w:rsidRPr="00E92C62">
        <w:rPr>
          <w:rFonts w:cstheme="minorHAnsi"/>
          <w:b/>
          <w:noProof/>
          <w:color w:val="000000"/>
          <w:sz w:val="24"/>
          <w:szCs w:val="24"/>
          <w:shd w:val="clear" w:color="auto" w:fill="F7F7F7"/>
          <w:lang w:val="en-US"/>
        </w:rPr>
        <w:t>$fp</w:t>
      </w:r>
      <w:r w:rsidR="00E92C62" w:rsidRPr="00E92C62">
        <w:rPr>
          <w:rFonts w:cstheme="minorHAnsi"/>
          <w:noProof/>
          <w:color w:val="000000"/>
          <w:sz w:val="24"/>
          <w:szCs w:val="24"/>
          <w:shd w:val="clear" w:color="auto" w:fill="F7F7F7"/>
          <w:lang w:val="en-US"/>
        </w:rPr>
        <w:t xml:space="preserve">. С помощью цикла </w:t>
      </w:r>
      <w:r w:rsidR="00E92C62" w:rsidRPr="00E92C62">
        <w:rPr>
          <w:rFonts w:cstheme="minorHAnsi"/>
          <w:b/>
          <w:noProof/>
          <w:color w:val="000000"/>
          <w:sz w:val="24"/>
          <w:szCs w:val="24"/>
          <w:shd w:val="clear" w:color="auto" w:fill="F7F7F7"/>
          <w:lang w:val="en-US"/>
        </w:rPr>
        <w:t>foreach</w:t>
      </w:r>
      <w:r w:rsidR="00E92C62" w:rsidRPr="00E92C62">
        <w:rPr>
          <w:rFonts w:cstheme="minorHAnsi"/>
          <w:noProof/>
          <w:color w:val="000000"/>
          <w:sz w:val="24"/>
          <w:szCs w:val="24"/>
          <w:shd w:val="clear" w:color="auto" w:fill="F7F7F7"/>
          <w:lang w:val="en-US"/>
        </w:rPr>
        <w:t xml:space="preserve"> перебираем массив </w:t>
      </w:r>
      <w:r w:rsidR="00E92C62" w:rsidRPr="00E92C62">
        <w:rPr>
          <w:rFonts w:cstheme="minorHAnsi"/>
          <w:b/>
          <w:noProof/>
          <w:color w:val="000000"/>
          <w:sz w:val="24"/>
          <w:szCs w:val="24"/>
          <w:shd w:val="clear" w:color="auto" w:fill="F7F7F7"/>
          <w:lang w:val="en-US"/>
        </w:rPr>
        <w:t>$arr_1000_count</w:t>
      </w:r>
      <w:r w:rsidR="00E92C62" w:rsidRPr="00E92C62">
        <w:rPr>
          <w:rFonts w:cstheme="minorHAnsi"/>
          <w:noProof/>
          <w:color w:val="000000"/>
          <w:sz w:val="24"/>
          <w:szCs w:val="24"/>
          <w:shd w:val="clear" w:color="auto" w:fill="F7F7F7"/>
        </w:rPr>
        <w:t>,</w:t>
      </w:r>
      <w:r w:rsidR="00E92C62" w:rsidRPr="00E92C62">
        <w:rPr>
          <w:rFonts w:cstheme="minorHAnsi"/>
          <w:noProof/>
          <w:color w:val="000000"/>
          <w:sz w:val="24"/>
          <w:szCs w:val="24"/>
          <w:shd w:val="clear" w:color="auto" w:fill="F7F7F7"/>
          <w:lang w:val="en-US"/>
        </w:rPr>
        <w:t xml:space="preserve"> и его строки присваиваем переменной </w:t>
      </w:r>
      <w:r w:rsidR="00E92C62" w:rsidRPr="00E92C62">
        <w:rPr>
          <w:rFonts w:cstheme="minorHAnsi"/>
          <w:b/>
          <w:noProof/>
          <w:color w:val="000000"/>
          <w:sz w:val="24"/>
          <w:szCs w:val="24"/>
          <w:shd w:val="clear" w:color="auto" w:fill="F7F7F7"/>
          <w:lang w:val="en-US"/>
        </w:rPr>
        <w:t>$rows_excel</w:t>
      </w:r>
      <w:r w:rsidR="00E92C62" w:rsidRPr="00E92C62">
        <w:rPr>
          <w:rFonts w:cstheme="minorHAnsi"/>
          <w:noProof/>
          <w:color w:val="000000"/>
          <w:sz w:val="24"/>
          <w:szCs w:val="24"/>
          <w:shd w:val="clear" w:color="auto" w:fill="F7F7F7"/>
          <w:lang w:val="en-US"/>
        </w:rPr>
        <w:t xml:space="preserve">. </w:t>
      </w:r>
    </w:p>
    <w:p w:rsidR="00E92C62" w:rsidRPr="00E92C62" w:rsidRDefault="00E92C62" w:rsidP="00E92C62">
      <w:pPr>
        <w:shd w:val="clear" w:color="auto" w:fill="F7F7F7"/>
        <w:spacing w:line="240" w:lineRule="auto"/>
        <w:rPr>
          <w:rFonts w:cstheme="minorHAnsi"/>
          <w:noProof/>
          <w:color w:val="000000"/>
          <w:sz w:val="24"/>
          <w:szCs w:val="24"/>
          <w:shd w:val="clear" w:color="auto" w:fill="F7F7F7"/>
          <w:lang w:val="en-US"/>
        </w:rPr>
      </w:pPr>
      <w:r w:rsidRPr="00E92C62">
        <w:rPr>
          <w:rFonts w:cstheme="minorHAnsi"/>
          <w:noProof/>
          <w:color w:val="000000"/>
          <w:sz w:val="24"/>
          <w:szCs w:val="24"/>
          <w:shd w:val="clear" w:color="auto" w:fill="F7F7F7"/>
          <w:lang w:val="en-US"/>
        </w:rPr>
        <w:lastRenderedPageBreak/>
        <w:t xml:space="preserve"> * Функция </w:t>
      </w:r>
      <w:r w:rsidRPr="00E92C62">
        <w:rPr>
          <w:rFonts w:cstheme="minorHAnsi"/>
          <w:b/>
          <w:noProof/>
          <w:color w:val="000000"/>
          <w:sz w:val="24"/>
          <w:szCs w:val="24"/>
          <w:shd w:val="clear" w:color="auto" w:fill="F7F7F7"/>
          <w:lang w:val="en-US"/>
        </w:rPr>
        <w:t>fputcsv()</w:t>
      </w:r>
      <w:r w:rsidRPr="00E92C62">
        <w:rPr>
          <w:rFonts w:cstheme="minorHAnsi"/>
          <w:noProof/>
          <w:color w:val="000000"/>
          <w:sz w:val="24"/>
          <w:szCs w:val="24"/>
          <w:shd w:val="clear" w:color="auto" w:fill="F7F7F7"/>
          <w:lang w:val="en-US"/>
        </w:rPr>
        <w:t xml:space="preserve"> - форматирует строку</w:t>
      </w:r>
      <w:r>
        <w:rPr>
          <w:rFonts w:cstheme="minorHAnsi"/>
          <w:noProof/>
          <w:color w:val="000000"/>
          <w:sz w:val="24"/>
          <w:szCs w:val="24"/>
          <w:shd w:val="clear" w:color="auto" w:fill="F7F7F7"/>
        </w:rPr>
        <w:t xml:space="preserve"> </w:t>
      </w:r>
      <w:r>
        <w:rPr>
          <w:rFonts w:cstheme="minorHAnsi"/>
          <w:b/>
          <w:noProof/>
          <w:color w:val="000000"/>
          <w:sz w:val="24"/>
          <w:szCs w:val="24"/>
          <w:shd w:val="clear" w:color="auto" w:fill="F7F7F7"/>
          <w:lang w:val="en-US"/>
        </w:rPr>
        <w:t>$rows_excel</w:t>
      </w:r>
      <w:r w:rsidRPr="00E92C62">
        <w:rPr>
          <w:rFonts w:cstheme="minorHAnsi"/>
          <w:noProof/>
          <w:color w:val="000000"/>
          <w:sz w:val="24"/>
          <w:szCs w:val="24"/>
          <w:shd w:val="clear" w:color="auto" w:fill="F7F7F7"/>
          <w:lang w:val="en-US"/>
        </w:rPr>
        <w:t xml:space="preserve"> (переданную в виде массива ) в файл с раширением CSV и записывает её в указанный файл, который находиться в переменной </w:t>
      </w:r>
      <w:r w:rsidRPr="00E92C62">
        <w:rPr>
          <w:rFonts w:cstheme="minorHAnsi"/>
          <w:b/>
          <w:noProof/>
          <w:color w:val="000000"/>
          <w:sz w:val="24"/>
          <w:szCs w:val="24"/>
          <w:shd w:val="clear" w:color="auto" w:fill="F7F7F7"/>
          <w:lang w:val="en-US"/>
        </w:rPr>
        <w:t>$fp</w:t>
      </w:r>
    </w:p>
    <w:p w:rsidR="002465C6" w:rsidRPr="00E92C62" w:rsidRDefault="00E92C62" w:rsidP="00E92C62">
      <w:pPr>
        <w:shd w:val="clear" w:color="auto" w:fill="F7F7F7"/>
        <w:spacing w:line="240" w:lineRule="auto"/>
        <w:rPr>
          <w:rFonts w:cstheme="minorHAnsi"/>
          <w:noProof/>
          <w:color w:val="000000"/>
          <w:sz w:val="24"/>
          <w:szCs w:val="24"/>
          <w:shd w:val="clear" w:color="auto" w:fill="F7F7F7"/>
        </w:rPr>
      </w:pPr>
      <w:r w:rsidRPr="00E92C62">
        <w:rPr>
          <w:rFonts w:cstheme="minorHAnsi"/>
          <w:noProof/>
          <w:color w:val="000000"/>
          <w:sz w:val="24"/>
          <w:szCs w:val="24"/>
          <w:shd w:val="clear" w:color="auto" w:fill="F7F7F7"/>
          <w:lang w:val="en-US"/>
        </w:rPr>
        <w:t xml:space="preserve"> </w:t>
      </w:r>
      <w:r w:rsidRPr="00E92C62">
        <w:rPr>
          <w:rFonts w:cstheme="minorHAnsi"/>
          <w:noProof/>
          <w:color w:val="000000"/>
          <w:sz w:val="24"/>
          <w:szCs w:val="24"/>
          <w:shd w:val="clear" w:color="auto" w:fill="F7F7F7"/>
        </w:rPr>
        <w:t xml:space="preserve">Функция </w:t>
      </w:r>
      <w:r w:rsidRPr="00E92C62">
        <w:rPr>
          <w:rFonts w:cstheme="minorHAnsi"/>
          <w:b/>
          <w:noProof/>
          <w:color w:val="000000"/>
          <w:sz w:val="24"/>
          <w:szCs w:val="24"/>
          <w:shd w:val="clear" w:color="auto" w:fill="F7F7F7"/>
          <w:lang w:val="en-US"/>
        </w:rPr>
        <w:t>fclose</w:t>
      </w:r>
      <w:r w:rsidRPr="00E92C62">
        <w:rPr>
          <w:rFonts w:cstheme="minorHAnsi"/>
          <w:noProof/>
          <w:color w:val="000000"/>
          <w:sz w:val="24"/>
          <w:szCs w:val="24"/>
          <w:shd w:val="clear" w:color="auto" w:fill="F7F7F7"/>
          <w:lang w:val="en-US"/>
        </w:rPr>
        <w:t xml:space="preserve"> - </w:t>
      </w:r>
      <w:r w:rsidRPr="00E92C62">
        <w:rPr>
          <w:rFonts w:cstheme="minorHAnsi"/>
          <w:noProof/>
          <w:color w:val="000000"/>
          <w:sz w:val="24"/>
          <w:szCs w:val="24"/>
          <w:shd w:val="clear" w:color="auto" w:fill="F7F7F7"/>
        </w:rPr>
        <w:t>в</w:t>
      </w:r>
      <w:r w:rsidRPr="00E92C62">
        <w:rPr>
          <w:rFonts w:cstheme="minorHAnsi"/>
          <w:noProof/>
          <w:color w:val="000000"/>
          <w:sz w:val="24"/>
          <w:szCs w:val="24"/>
          <w:shd w:val="clear" w:color="auto" w:fill="F7F7F7"/>
          <w:lang w:val="en-US"/>
        </w:rPr>
        <w:t>озвращает длинну записанной строки или FALSE в случае неудачи.</w:t>
      </w:r>
    </w:p>
    <w:p w:rsidR="00415964" w:rsidRDefault="00415964" w:rsidP="00415964">
      <w:pPr>
        <w:shd w:val="clear" w:color="auto" w:fill="F7F7F7"/>
        <w:spacing w:line="240" w:lineRule="auto"/>
        <w:rPr>
          <w:rFonts w:cstheme="minorHAnsi"/>
          <w:noProof/>
          <w:color w:val="000000"/>
          <w:sz w:val="24"/>
          <w:szCs w:val="24"/>
        </w:rPr>
      </w:pPr>
      <w:r>
        <w:rPr>
          <w:rFonts w:cstheme="minorHAnsi"/>
          <w:noProof/>
          <w:color w:val="000000"/>
          <w:sz w:val="24"/>
          <w:szCs w:val="24"/>
        </w:rPr>
        <w:t>Таким образом в папке возле нашего</w:t>
      </w:r>
      <w:r w:rsidRPr="00415964">
        <w:rPr>
          <w:rFonts w:cstheme="minorHAnsi"/>
          <w:noProof/>
          <w:color w:val="000000"/>
          <w:sz w:val="24"/>
          <w:szCs w:val="24"/>
        </w:rPr>
        <w:t xml:space="preserve"> скрипта соз</w:t>
      </w:r>
      <w:r>
        <w:rPr>
          <w:rFonts w:cstheme="minorHAnsi"/>
          <w:noProof/>
          <w:color w:val="000000"/>
          <w:sz w:val="24"/>
          <w:szCs w:val="24"/>
        </w:rPr>
        <w:t>д</w:t>
      </w:r>
      <w:r w:rsidRPr="00415964">
        <w:rPr>
          <w:rFonts w:cstheme="minorHAnsi"/>
          <w:noProof/>
          <w:color w:val="000000"/>
          <w:sz w:val="24"/>
          <w:szCs w:val="24"/>
        </w:rPr>
        <w:t>астся файлик</w:t>
      </w:r>
      <w:r w:rsidR="002465C6">
        <w:rPr>
          <w:rFonts w:cstheme="minorHAnsi"/>
          <w:noProof/>
          <w:color w:val="000000"/>
          <w:sz w:val="24"/>
          <w:szCs w:val="24"/>
          <w:lang w:val="en-US"/>
        </w:rPr>
        <w:t xml:space="preserve"> </w:t>
      </w:r>
      <w:r w:rsidR="002465C6" w:rsidRPr="002465C6">
        <w:rPr>
          <w:rFonts w:cstheme="minorHAnsi"/>
          <w:b/>
          <w:noProof/>
          <w:color w:val="000000"/>
          <w:sz w:val="24"/>
          <w:szCs w:val="24"/>
          <w:lang w:val="en-US"/>
        </w:rPr>
        <w:t>balls1000.csv</w:t>
      </w:r>
      <w:r>
        <w:rPr>
          <w:rFonts w:cstheme="minorHAnsi"/>
          <w:noProof/>
          <w:color w:val="000000"/>
          <w:sz w:val="24"/>
          <w:szCs w:val="24"/>
        </w:rPr>
        <w:t>,</w:t>
      </w:r>
      <w:r w:rsidRPr="00415964">
        <w:rPr>
          <w:rFonts w:cstheme="minorHAnsi"/>
          <w:noProof/>
          <w:color w:val="000000"/>
          <w:sz w:val="24"/>
          <w:szCs w:val="24"/>
        </w:rPr>
        <w:t xml:space="preserve"> который можно открыть экселем</w:t>
      </w:r>
      <w:r>
        <w:rPr>
          <w:rFonts w:cstheme="minorHAnsi"/>
          <w:noProof/>
          <w:color w:val="000000"/>
          <w:sz w:val="24"/>
          <w:szCs w:val="24"/>
        </w:rPr>
        <w:t xml:space="preserve"> </w:t>
      </w:r>
      <w:r w:rsidRPr="00415964">
        <w:rPr>
          <w:rFonts w:cstheme="minorHAnsi"/>
          <w:noProof/>
          <w:color w:val="000000"/>
          <w:sz w:val="24"/>
          <w:szCs w:val="24"/>
        </w:rPr>
        <w:t>в ко</w:t>
      </w:r>
      <w:r>
        <w:rPr>
          <w:rFonts w:cstheme="minorHAnsi"/>
          <w:noProof/>
          <w:color w:val="000000"/>
          <w:sz w:val="24"/>
          <w:szCs w:val="24"/>
        </w:rPr>
        <w:t>торый м</w:t>
      </w:r>
      <w:r w:rsidRPr="00415964">
        <w:rPr>
          <w:rFonts w:cstheme="minorHAnsi"/>
          <w:noProof/>
          <w:color w:val="000000"/>
          <w:sz w:val="24"/>
          <w:szCs w:val="24"/>
        </w:rPr>
        <w:t>ы записал построчно массивы</w:t>
      </w:r>
      <w:r w:rsidR="002465C6">
        <w:rPr>
          <w:rFonts w:cstheme="minorHAnsi"/>
          <w:noProof/>
          <w:color w:val="000000"/>
          <w:sz w:val="24"/>
          <w:szCs w:val="24"/>
          <w:lang w:val="en-US"/>
        </w:rPr>
        <w:t xml:space="preserve"> </w:t>
      </w:r>
      <w:r>
        <w:rPr>
          <w:rFonts w:cstheme="minorHAnsi"/>
          <w:noProof/>
          <w:color w:val="000000"/>
          <w:sz w:val="24"/>
          <w:szCs w:val="24"/>
        </w:rPr>
        <w:t>.</w:t>
      </w:r>
    </w:p>
    <w:p w:rsidR="008F7442" w:rsidRDefault="008F7442" w:rsidP="00415964">
      <w:pPr>
        <w:shd w:val="clear" w:color="auto" w:fill="F7F7F7"/>
        <w:spacing w:line="240" w:lineRule="auto"/>
        <w:rPr>
          <w:rFonts w:cstheme="minorHAnsi"/>
          <w:noProof/>
          <w:color w:val="000000"/>
          <w:sz w:val="24"/>
          <w:szCs w:val="24"/>
        </w:rPr>
      </w:pPr>
    </w:p>
    <w:p w:rsidR="007B7108" w:rsidRDefault="008F7442" w:rsidP="00415964">
      <w:pPr>
        <w:shd w:val="clear" w:color="auto" w:fill="F7F7F7"/>
        <w:spacing w:line="240" w:lineRule="auto"/>
        <w:rPr>
          <w:rFonts w:ascii="Arial Black" w:hAnsi="Arial Black" w:cs="Arial"/>
          <w:noProof/>
          <w:color w:val="E36C0A" w:themeColor="accent6" w:themeShade="BF"/>
          <w:sz w:val="24"/>
          <w:szCs w:val="24"/>
          <w:u w:val="single"/>
        </w:rPr>
      </w:pPr>
      <w:r w:rsidRPr="008F7442">
        <w:rPr>
          <w:rFonts w:ascii="Arial Black" w:hAnsi="Arial Black" w:cs="Arial"/>
          <w:noProof/>
          <w:color w:val="FF0000"/>
          <w:sz w:val="32"/>
          <w:szCs w:val="32"/>
          <w:u w:val="single"/>
          <w:lang w:val="en-US"/>
        </w:rPr>
        <w:t>Работа с PHP MyAdmin</w:t>
      </w:r>
      <w:r>
        <w:rPr>
          <w:rFonts w:ascii="Arial Black" w:hAnsi="Arial Black" w:cs="Arial"/>
          <w:color w:val="FF0000"/>
          <w:sz w:val="32"/>
          <w:szCs w:val="32"/>
          <w:u w:val="single"/>
        </w:rPr>
        <w:br/>
      </w:r>
    </w:p>
    <w:p w:rsidR="008F7442" w:rsidRPr="007B7108" w:rsidRDefault="008F7442" w:rsidP="00415964">
      <w:pPr>
        <w:shd w:val="clear" w:color="auto" w:fill="F7F7F7"/>
        <w:spacing w:line="240" w:lineRule="auto"/>
        <w:rPr>
          <w:rFonts w:ascii="Arial Black" w:hAnsi="Arial Black" w:cs="Arial"/>
          <w:noProof/>
          <w:color w:val="FF0000"/>
          <w:sz w:val="32"/>
          <w:szCs w:val="32"/>
          <w:u w:val="single"/>
          <w:lang w:val="en-US"/>
        </w:rPr>
      </w:pPr>
      <w:r w:rsidRPr="008F7442">
        <w:rPr>
          <w:rFonts w:ascii="Arial Black" w:hAnsi="Arial Black" w:cs="Arial"/>
          <w:noProof/>
          <w:color w:val="E36C0A" w:themeColor="accent6" w:themeShade="BF"/>
          <w:sz w:val="24"/>
          <w:szCs w:val="24"/>
          <w:u w:val="single"/>
        </w:rPr>
        <w:t>Переместить таблицу с одной Базы Данных(БД)</w:t>
      </w:r>
      <w:r>
        <w:rPr>
          <w:rFonts w:ascii="Arial Black" w:hAnsi="Arial Black" w:cs="Arial"/>
          <w:noProof/>
          <w:color w:val="E36C0A" w:themeColor="accent6" w:themeShade="BF"/>
          <w:sz w:val="24"/>
          <w:szCs w:val="24"/>
          <w:u w:val="single"/>
        </w:rPr>
        <w:t xml:space="preserve"> в д</w:t>
      </w:r>
      <w:r w:rsidRPr="008F7442">
        <w:rPr>
          <w:rFonts w:ascii="Arial Black" w:hAnsi="Arial Black" w:cs="Arial"/>
          <w:noProof/>
          <w:color w:val="E36C0A" w:themeColor="accent6" w:themeShade="BF"/>
          <w:sz w:val="24"/>
          <w:szCs w:val="24"/>
          <w:u w:val="single"/>
        </w:rPr>
        <w:t>ругую</w:t>
      </w:r>
      <w:r>
        <w:rPr>
          <w:rFonts w:ascii="Arial Black" w:hAnsi="Arial Black" w:cs="Arial"/>
          <w:noProof/>
          <w:color w:val="E36C0A" w:themeColor="accent6" w:themeShade="BF"/>
          <w:sz w:val="24"/>
          <w:szCs w:val="24"/>
          <w:u w:val="single"/>
        </w:rPr>
        <w:t>:</w:t>
      </w:r>
    </w:p>
    <w:p w:rsidR="008F7442" w:rsidRDefault="007B7108" w:rsidP="00415964">
      <w:pPr>
        <w:shd w:val="clear" w:color="auto" w:fill="F7F7F7"/>
        <w:spacing w:line="240" w:lineRule="auto"/>
        <w:rPr>
          <w:rFonts w:ascii="Arial Black" w:hAnsi="Arial Black" w:cs="Arial"/>
          <w:noProof/>
          <w:color w:val="FF0000"/>
          <w:sz w:val="32"/>
          <w:szCs w:val="32"/>
          <w:u w:val="single"/>
        </w:rPr>
      </w:pPr>
      <w:r>
        <w:rPr>
          <w:rFonts w:ascii="Arial Black" w:hAnsi="Arial Black" w:cs="Arial"/>
          <w:noProof/>
          <w:color w:val="FF0000"/>
          <w:sz w:val="32"/>
          <w:szCs w:val="32"/>
          <w:u w:val="single"/>
          <w:lang w:eastAsia="ru-RU"/>
        </w:rPr>
        <w:drawing>
          <wp:inline distT="0" distB="0" distL="0" distR="0">
            <wp:extent cx="6648450" cy="37147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кспорт таблицы в БД.jpg"/>
                    <pic:cNvPicPr/>
                  </pic:nvPicPr>
                  <pic:blipFill>
                    <a:blip r:embed="rId19">
                      <a:extLst>
                        <a:ext uri="{28A0092B-C50C-407E-A947-70E740481C1C}">
                          <a14:useLocalDpi xmlns:a14="http://schemas.microsoft.com/office/drawing/2010/main" val="0"/>
                        </a:ext>
                      </a:extLst>
                    </a:blip>
                    <a:stretch>
                      <a:fillRect/>
                    </a:stretch>
                  </pic:blipFill>
                  <pic:spPr>
                    <a:xfrm>
                      <a:off x="0" y="0"/>
                      <a:ext cx="6645910" cy="3713331"/>
                    </a:xfrm>
                    <a:prstGeom prst="rect">
                      <a:avLst/>
                    </a:prstGeom>
                  </pic:spPr>
                </pic:pic>
              </a:graphicData>
            </a:graphic>
          </wp:inline>
        </w:drawing>
      </w:r>
    </w:p>
    <w:p w:rsidR="007231AE" w:rsidRPr="007231AE" w:rsidRDefault="007231AE" w:rsidP="007231AE">
      <w:pPr>
        <w:shd w:val="clear" w:color="auto" w:fill="1B2426"/>
        <w:spacing w:after="0" w:line="240" w:lineRule="auto"/>
        <w:rPr>
          <w:rFonts w:ascii="Consolas" w:eastAsia="Times New Roman" w:hAnsi="Consolas" w:cs="Consolas"/>
          <w:color w:val="EEEEEE"/>
          <w:lang w:eastAsia="ru-RU"/>
        </w:rPr>
      </w:pPr>
      <w:r w:rsidRPr="007231AE">
        <w:rPr>
          <w:rFonts w:ascii="Consolas" w:eastAsia="Times New Roman" w:hAnsi="Consolas" w:cs="Consolas"/>
          <w:color w:val="EEEEEE"/>
          <w:lang w:eastAsia="ru-RU"/>
        </w:rPr>
        <w:t>CREATE TABLE db2.table LIKE db1.table;</w:t>
      </w:r>
      <w:r w:rsidRPr="007231AE">
        <w:rPr>
          <w:rFonts w:ascii="Consolas" w:eastAsia="Times New Roman" w:hAnsi="Consolas" w:cs="Consolas"/>
          <w:color w:val="EEEEEE"/>
          <w:lang w:eastAsia="ru-RU"/>
        </w:rPr>
        <w:br/>
        <w:t>INSERT INTO db2.table SELECT * FROM db1.table;</w:t>
      </w:r>
    </w:p>
    <w:p w:rsidR="008F7442" w:rsidRDefault="007231AE" w:rsidP="00415964">
      <w:pPr>
        <w:shd w:val="clear" w:color="auto" w:fill="F7F7F7"/>
        <w:spacing w:line="240" w:lineRule="auto"/>
        <w:rPr>
          <w:rFonts w:ascii="Verdana" w:hAnsi="Verdana"/>
          <w:color w:val="F5F5F5"/>
          <w:sz w:val="20"/>
          <w:szCs w:val="20"/>
          <w:shd w:val="clear" w:color="auto" w:fill="303030"/>
          <w:lang w:val="en-US"/>
        </w:rPr>
      </w:pPr>
      <w:r>
        <w:rPr>
          <w:rFonts w:ascii="Consolas" w:hAnsi="Consolas" w:cs="Consolas"/>
          <w:color w:val="8AD9FE"/>
          <w:shd w:val="clear" w:color="auto" w:fill="303030"/>
        </w:rPr>
        <w:t>db2</w:t>
      </w:r>
      <w:r>
        <w:rPr>
          <w:rFonts w:ascii="Consolas" w:hAnsi="Consolas" w:cs="Consolas"/>
          <w:color w:val="8AD9FE"/>
          <w:shd w:val="clear" w:color="auto" w:fill="303030"/>
          <w:lang w:val="en-US"/>
        </w:rPr>
        <w:t xml:space="preserve"> </w:t>
      </w:r>
      <w:proofErr w:type="gramStart"/>
      <w:r>
        <w:rPr>
          <w:rFonts w:ascii="Verdana" w:hAnsi="Verdana"/>
          <w:color w:val="F5F5F5"/>
          <w:sz w:val="20"/>
          <w:szCs w:val="20"/>
          <w:shd w:val="clear" w:color="auto" w:fill="303030"/>
        </w:rPr>
        <w:t>база</w:t>
      </w:r>
      <w:proofErr w:type="gramEnd"/>
      <w:r>
        <w:rPr>
          <w:rFonts w:ascii="Verdana" w:hAnsi="Verdana"/>
          <w:color w:val="F5F5F5"/>
          <w:sz w:val="20"/>
          <w:szCs w:val="20"/>
          <w:shd w:val="clear" w:color="auto" w:fill="303030"/>
        </w:rPr>
        <w:t xml:space="preserve"> в которую копируем</w:t>
      </w:r>
    </w:p>
    <w:p w:rsidR="007231AE" w:rsidRDefault="007231AE" w:rsidP="00415964">
      <w:pPr>
        <w:shd w:val="clear" w:color="auto" w:fill="F7F7F7"/>
        <w:spacing w:line="240" w:lineRule="auto"/>
        <w:rPr>
          <w:rFonts w:ascii="Verdana" w:hAnsi="Verdana"/>
          <w:color w:val="F5F5F5"/>
          <w:sz w:val="20"/>
          <w:szCs w:val="20"/>
          <w:shd w:val="clear" w:color="auto" w:fill="303030"/>
          <w:lang w:val="en-US"/>
        </w:rPr>
      </w:pPr>
      <w:r>
        <w:rPr>
          <w:rFonts w:ascii="Consolas" w:hAnsi="Consolas" w:cs="Consolas"/>
          <w:color w:val="8AD9FE"/>
          <w:shd w:val="clear" w:color="auto" w:fill="303030"/>
        </w:rPr>
        <w:t>db1</w:t>
      </w:r>
      <w:r>
        <w:rPr>
          <w:rFonts w:ascii="Consolas" w:hAnsi="Consolas" w:cs="Consolas"/>
          <w:color w:val="8AD9FE"/>
          <w:shd w:val="clear" w:color="auto" w:fill="303030"/>
          <w:lang w:val="en-US"/>
        </w:rPr>
        <w:t xml:space="preserve"> </w:t>
      </w:r>
      <w:proofErr w:type="gramStart"/>
      <w:r>
        <w:rPr>
          <w:rFonts w:ascii="Verdana" w:hAnsi="Verdana"/>
          <w:color w:val="F5F5F5"/>
          <w:sz w:val="20"/>
          <w:szCs w:val="20"/>
          <w:shd w:val="clear" w:color="auto" w:fill="303030"/>
        </w:rPr>
        <w:t>база</w:t>
      </w:r>
      <w:proofErr w:type="gramEnd"/>
      <w:r>
        <w:rPr>
          <w:rFonts w:ascii="Verdana" w:hAnsi="Verdana"/>
          <w:color w:val="F5F5F5"/>
          <w:sz w:val="20"/>
          <w:szCs w:val="20"/>
          <w:shd w:val="clear" w:color="auto" w:fill="303030"/>
        </w:rPr>
        <w:t xml:space="preserve"> из которой копируем</w:t>
      </w:r>
    </w:p>
    <w:p w:rsidR="007231AE" w:rsidRPr="007231AE" w:rsidRDefault="007231AE" w:rsidP="00415964">
      <w:pPr>
        <w:shd w:val="clear" w:color="auto" w:fill="F7F7F7"/>
        <w:spacing w:line="240" w:lineRule="auto"/>
        <w:rPr>
          <w:rFonts w:ascii="Verdana" w:hAnsi="Verdana"/>
          <w:color w:val="F5F5F5"/>
          <w:sz w:val="20"/>
          <w:szCs w:val="20"/>
          <w:shd w:val="clear" w:color="auto" w:fill="303030"/>
          <w:lang w:val="en-US"/>
        </w:rPr>
      </w:pPr>
      <w:proofErr w:type="spellStart"/>
      <w:r>
        <w:rPr>
          <w:rFonts w:ascii="Consolas" w:hAnsi="Consolas" w:cs="Consolas"/>
          <w:color w:val="8AD9FE"/>
          <w:shd w:val="clear" w:color="auto" w:fill="303030"/>
        </w:rPr>
        <w:t>table</w:t>
      </w:r>
      <w:proofErr w:type="spellEnd"/>
      <w:r>
        <w:rPr>
          <w:rFonts w:ascii="Consolas" w:hAnsi="Consolas" w:cs="Consolas"/>
          <w:color w:val="8AD9FE"/>
          <w:shd w:val="clear" w:color="auto" w:fill="303030"/>
          <w:lang w:val="en-US"/>
        </w:rPr>
        <w:t xml:space="preserve"> </w:t>
      </w:r>
      <w:r>
        <w:rPr>
          <w:rFonts w:ascii="Verdana" w:hAnsi="Verdana"/>
          <w:color w:val="F5F5F5"/>
          <w:sz w:val="20"/>
          <w:szCs w:val="20"/>
          <w:shd w:val="clear" w:color="auto" w:fill="303030"/>
        </w:rPr>
        <w:t>название таблицы</w:t>
      </w:r>
    </w:p>
    <w:p w:rsidR="007231AE" w:rsidRPr="007231AE" w:rsidRDefault="007231AE" w:rsidP="00415964">
      <w:pPr>
        <w:shd w:val="clear" w:color="auto" w:fill="F7F7F7"/>
        <w:spacing w:line="240" w:lineRule="auto"/>
        <w:rPr>
          <w:rFonts w:cstheme="minorHAnsi"/>
          <w:noProof/>
          <w:color w:val="000000"/>
          <w:sz w:val="24"/>
          <w:szCs w:val="24"/>
          <w:lang w:val="en-US"/>
        </w:rPr>
      </w:pPr>
    </w:p>
    <w:p w:rsidR="00415964" w:rsidRDefault="00415964" w:rsidP="00415964">
      <w:pPr>
        <w:shd w:val="clear" w:color="auto" w:fill="F7F7F7"/>
        <w:spacing w:line="240" w:lineRule="auto"/>
        <w:rPr>
          <w:rFonts w:cstheme="minorHAnsi"/>
          <w:noProof/>
          <w:color w:val="000000"/>
          <w:sz w:val="24"/>
          <w:szCs w:val="24"/>
          <w:lang w:val="en-US"/>
        </w:rPr>
      </w:pPr>
    </w:p>
    <w:p w:rsidR="00AF1BB8" w:rsidRPr="00AF1BB8" w:rsidRDefault="00AF1BB8" w:rsidP="00415964">
      <w:pPr>
        <w:shd w:val="clear" w:color="auto" w:fill="F7F7F7"/>
        <w:spacing w:line="240" w:lineRule="auto"/>
        <w:rPr>
          <w:rFonts w:cstheme="minorHAnsi"/>
          <w:noProof/>
          <w:color w:val="000000"/>
          <w:sz w:val="24"/>
          <w:szCs w:val="24"/>
          <w:lang w:val="en-US"/>
        </w:rPr>
      </w:pPr>
      <w:r>
        <w:rPr>
          <w:rFonts w:ascii="Arial Black" w:hAnsi="Arial Black" w:cs="Arial"/>
          <w:color w:val="FF0000"/>
          <w:sz w:val="32"/>
          <w:szCs w:val="32"/>
          <w:u w:val="single"/>
        </w:rPr>
        <w:t xml:space="preserve">Вставка данных в таблицу Базы данных </w:t>
      </w:r>
      <w:r>
        <w:rPr>
          <w:rFonts w:ascii="Arial Black" w:hAnsi="Arial Black" w:cs="Arial"/>
          <w:color w:val="FF0000"/>
          <w:sz w:val="32"/>
          <w:szCs w:val="32"/>
          <w:u w:val="single"/>
          <w:lang w:val="en-US"/>
        </w:rPr>
        <w:t>MySQL</w:t>
      </w:r>
    </w:p>
    <w:p w:rsidR="003F1AF2" w:rsidRPr="003F1AF2"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t>Вставка данных в таблицу базы данных MySQL</w:t>
      </w:r>
    </w:p>
    <w:p w:rsidR="003F1AF2" w:rsidRPr="003F1AF2"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t>Теперь вы поняли, как создавать базу данных и таблицы в MySQL. В этом уроке вы узнаете, как выполнять SQL-запрос для вставки записей в таблицу.</w:t>
      </w:r>
    </w:p>
    <w:p w:rsidR="003F1AF2" w:rsidRPr="003F1AF2"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t xml:space="preserve">Инструкция </w:t>
      </w:r>
      <w:r w:rsidRPr="004C1622">
        <w:rPr>
          <w:rFonts w:cstheme="minorHAnsi"/>
          <w:b/>
          <w:noProof/>
          <w:color w:val="000000"/>
          <w:sz w:val="24"/>
          <w:szCs w:val="24"/>
          <w:lang w:val="en-US"/>
        </w:rPr>
        <w:t>INSERT INTO</w:t>
      </w:r>
      <w:r w:rsidRPr="003F1AF2">
        <w:rPr>
          <w:rFonts w:cstheme="minorHAnsi"/>
          <w:noProof/>
          <w:color w:val="000000"/>
          <w:sz w:val="24"/>
          <w:szCs w:val="24"/>
          <w:lang w:val="en-US"/>
        </w:rPr>
        <w:t xml:space="preserve"> используется для вставки новых строк в таблицу базы данных.</w:t>
      </w:r>
    </w:p>
    <w:p w:rsidR="003F1AF2" w:rsidRPr="003F1AF2"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lastRenderedPageBreak/>
        <w:t xml:space="preserve">Давайте сделаем SQL-запрос с помощью инструкции </w:t>
      </w:r>
      <w:r w:rsidRPr="004C1622">
        <w:rPr>
          <w:rFonts w:cstheme="minorHAnsi"/>
          <w:b/>
          <w:noProof/>
          <w:color w:val="000000"/>
          <w:sz w:val="24"/>
          <w:szCs w:val="24"/>
          <w:lang w:val="en-US"/>
        </w:rPr>
        <w:t>INSERT INTO</w:t>
      </w:r>
      <w:r w:rsidRPr="003F1AF2">
        <w:rPr>
          <w:rFonts w:cstheme="minorHAnsi"/>
          <w:noProof/>
          <w:color w:val="000000"/>
          <w:sz w:val="24"/>
          <w:szCs w:val="24"/>
          <w:lang w:val="en-US"/>
        </w:rPr>
        <w:t xml:space="preserve"> с соответствующими значениями, после чего мы выполним этот запрос вставки, передав его функции PHP mysqli_query () для вставки данных в таблицу. Вот пример, который вста</w:t>
      </w:r>
      <w:r w:rsidR="004C1622">
        <w:rPr>
          <w:rFonts w:cstheme="minorHAnsi"/>
          <w:noProof/>
          <w:color w:val="000000"/>
          <w:sz w:val="24"/>
          <w:szCs w:val="24"/>
          <w:lang w:val="en-US"/>
        </w:rPr>
        <w:t>вляет новую строку в таблицу</w:t>
      </w:r>
      <w:r w:rsidR="004C1622">
        <w:rPr>
          <w:rFonts w:cstheme="minorHAnsi"/>
          <w:noProof/>
          <w:color w:val="000000"/>
          <w:sz w:val="24"/>
          <w:szCs w:val="24"/>
        </w:rPr>
        <w:t xml:space="preserve"> </w:t>
      </w:r>
      <w:r w:rsidR="004C1622">
        <w:rPr>
          <w:rFonts w:cstheme="minorHAnsi"/>
          <w:b/>
          <w:noProof/>
          <w:color w:val="000000"/>
          <w:sz w:val="24"/>
          <w:szCs w:val="24"/>
          <w:lang w:val="en-US"/>
        </w:rPr>
        <w:t>persons</w:t>
      </w:r>
      <w:r w:rsidRPr="003F1AF2">
        <w:rPr>
          <w:rFonts w:cstheme="minorHAnsi"/>
          <w:noProof/>
          <w:color w:val="000000"/>
          <w:sz w:val="24"/>
          <w:szCs w:val="24"/>
          <w:lang w:val="en-US"/>
        </w:rPr>
        <w:t xml:space="preserve">, задавая значения для полей </w:t>
      </w:r>
      <w:r w:rsidRPr="004C1622">
        <w:rPr>
          <w:rFonts w:cstheme="minorHAnsi"/>
          <w:b/>
          <w:noProof/>
          <w:color w:val="000000"/>
          <w:sz w:val="24"/>
          <w:szCs w:val="24"/>
          <w:lang w:val="en-US"/>
        </w:rPr>
        <w:t xml:space="preserve">first_name, last_name </w:t>
      </w:r>
      <w:r w:rsidRPr="004C1622">
        <w:rPr>
          <w:rFonts w:cstheme="minorHAnsi"/>
          <w:noProof/>
          <w:color w:val="000000"/>
          <w:sz w:val="24"/>
          <w:szCs w:val="24"/>
          <w:lang w:val="en-US"/>
        </w:rPr>
        <w:t>и</w:t>
      </w:r>
      <w:r w:rsidRPr="004C1622">
        <w:rPr>
          <w:rFonts w:cstheme="minorHAnsi"/>
          <w:b/>
          <w:noProof/>
          <w:color w:val="000000"/>
          <w:sz w:val="24"/>
          <w:szCs w:val="24"/>
          <w:lang w:val="en-US"/>
        </w:rPr>
        <w:t xml:space="preserve"> email</w:t>
      </w:r>
      <w:r w:rsidRPr="003F1AF2">
        <w:rPr>
          <w:rFonts w:cstheme="minorHAnsi"/>
          <w:noProof/>
          <w:color w:val="000000"/>
          <w:sz w:val="24"/>
          <w:szCs w:val="24"/>
          <w:lang w:val="en-US"/>
        </w:rPr>
        <w:t>.</w:t>
      </w:r>
    </w:p>
    <w:p w:rsidR="003F1AF2" w:rsidRPr="003F1AF2"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t>пример</w:t>
      </w:r>
    </w:p>
    <w:p w:rsidR="00AF1BB8" w:rsidRPr="00AF1BB8" w:rsidRDefault="003F1AF2" w:rsidP="003F1AF2">
      <w:pPr>
        <w:shd w:val="clear" w:color="auto" w:fill="F7F7F7"/>
        <w:spacing w:line="240" w:lineRule="auto"/>
        <w:rPr>
          <w:rFonts w:cstheme="minorHAnsi"/>
          <w:noProof/>
          <w:color w:val="000000"/>
          <w:sz w:val="24"/>
          <w:szCs w:val="24"/>
          <w:lang w:val="en-US"/>
        </w:rPr>
      </w:pPr>
      <w:r w:rsidRPr="003F1AF2">
        <w:rPr>
          <w:rFonts w:cstheme="minorHAnsi"/>
          <w:noProof/>
          <w:color w:val="000000"/>
          <w:sz w:val="24"/>
          <w:szCs w:val="24"/>
          <w:lang w:val="en-US"/>
        </w:rPr>
        <w:t>Процедурный объектно-ориентированный PDO</w:t>
      </w:r>
    </w:p>
    <w:p w:rsidR="00AF1BB8" w:rsidRPr="003F1AF2" w:rsidRDefault="00AF1BB8" w:rsidP="003F1AF2">
      <w:pPr>
        <w:shd w:val="clear" w:color="auto" w:fill="F7F7F7"/>
        <w:spacing w:line="240" w:lineRule="auto"/>
        <w:rPr>
          <w:rFonts w:cstheme="minorHAnsi"/>
          <w:b/>
          <w:noProof/>
          <w:color w:val="000000"/>
          <w:sz w:val="24"/>
          <w:szCs w:val="24"/>
        </w:rPr>
      </w:pPr>
      <w:r w:rsidRPr="003F1AF2">
        <w:rPr>
          <w:rFonts w:cstheme="minorHAnsi"/>
          <w:b/>
          <w:noProof/>
          <w:color w:val="000000"/>
          <w:sz w:val="24"/>
          <w:szCs w:val="24"/>
          <w:lang w:val="en-US"/>
        </w:rPr>
        <w:t xml:space="preserve">    &lt;?php</w:t>
      </w:r>
    </w:p>
    <w:p w:rsidR="00AF1BB8" w:rsidRPr="003F1AF2" w:rsidRDefault="00AF1BB8" w:rsidP="003F1AF2">
      <w:pPr>
        <w:shd w:val="clear" w:color="auto" w:fill="F7F7F7"/>
        <w:spacing w:line="240" w:lineRule="auto"/>
        <w:rPr>
          <w:rFonts w:cstheme="minorHAnsi"/>
          <w:b/>
          <w:noProof/>
          <w:color w:val="E36C0A" w:themeColor="accent6" w:themeShade="BF"/>
          <w:sz w:val="24"/>
          <w:szCs w:val="24"/>
          <w:lang w:val="en-US"/>
        </w:rPr>
      </w:pPr>
      <w:r w:rsidRPr="00DC2C90">
        <w:rPr>
          <w:rFonts w:cstheme="minorHAnsi"/>
          <w:noProof/>
          <w:color w:val="000000"/>
          <w:sz w:val="24"/>
          <w:szCs w:val="24"/>
          <w:lang w:val="en-US"/>
        </w:rPr>
        <w:t xml:space="preserve">    </w:t>
      </w:r>
      <w:r w:rsidRPr="003F1AF2">
        <w:rPr>
          <w:rFonts w:cstheme="minorHAnsi"/>
          <w:b/>
          <w:noProof/>
          <w:color w:val="E36C0A" w:themeColor="accent6" w:themeShade="BF"/>
          <w:sz w:val="24"/>
          <w:szCs w:val="24"/>
          <w:lang w:val="en-US"/>
        </w:rPr>
        <w:t>/* Attempt MySQL server connection. Assuming you are running MySQL</w:t>
      </w:r>
    </w:p>
    <w:p w:rsidR="00AF1BB8" w:rsidRPr="003F1AF2" w:rsidRDefault="00AF1BB8" w:rsidP="003F1AF2">
      <w:pPr>
        <w:shd w:val="clear" w:color="auto" w:fill="F7F7F7"/>
        <w:spacing w:line="240" w:lineRule="auto"/>
        <w:rPr>
          <w:rFonts w:cstheme="minorHAnsi"/>
          <w:b/>
          <w:noProof/>
          <w:color w:val="E36C0A" w:themeColor="accent6" w:themeShade="BF"/>
          <w:sz w:val="24"/>
          <w:szCs w:val="24"/>
          <w:lang w:val="en-US"/>
        </w:rPr>
      </w:pPr>
      <w:r w:rsidRPr="003F1AF2">
        <w:rPr>
          <w:rFonts w:cstheme="minorHAnsi"/>
          <w:b/>
          <w:noProof/>
          <w:color w:val="E36C0A" w:themeColor="accent6" w:themeShade="BF"/>
          <w:sz w:val="24"/>
          <w:szCs w:val="24"/>
          <w:lang w:val="en-US"/>
        </w:rPr>
        <w:t xml:space="preserve">    server with default setting (user 'root' with no password) */</w:t>
      </w:r>
    </w:p>
    <w:p w:rsidR="00AF1BB8" w:rsidRPr="003F1AF2" w:rsidRDefault="00AF1BB8" w:rsidP="003F1AF2">
      <w:pPr>
        <w:shd w:val="clear" w:color="auto" w:fill="F7F7F7"/>
        <w:spacing w:line="240" w:lineRule="auto"/>
        <w:rPr>
          <w:rFonts w:cstheme="minorHAnsi"/>
          <w:b/>
          <w:noProof/>
          <w:color w:val="000000" w:themeColor="text1"/>
          <w:sz w:val="24"/>
          <w:szCs w:val="24"/>
          <w:lang w:val="en-US"/>
        </w:rPr>
      </w:pPr>
      <w:r w:rsidRPr="003F1AF2">
        <w:rPr>
          <w:rFonts w:cstheme="minorHAnsi"/>
          <w:b/>
          <w:noProof/>
          <w:color w:val="000000" w:themeColor="text1"/>
          <w:sz w:val="24"/>
          <w:szCs w:val="24"/>
          <w:lang w:val="en-US"/>
        </w:rPr>
        <w:t xml:space="preserve">    $link = mysqli_connec</w:t>
      </w:r>
      <w:r w:rsidR="00C92963">
        <w:rPr>
          <w:rFonts w:cstheme="minorHAnsi"/>
          <w:b/>
          <w:noProof/>
          <w:color w:val="000000" w:themeColor="text1"/>
          <w:sz w:val="24"/>
          <w:szCs w:val="24"/>
          <w:lang w:val="en-US"/>
        </w:rPr>
        <w:t>t("localhost", "root", "", "data_base</w:t>
      </w:r>
      <w:r w:rsidRPr="003F1AF2">
        <w:rPr>
          <w:rFonts w:cstheme="minorHAnsi"/>
          <w:b/>
          <w:noProof/>
          <w:color w:val="000000" w:themeColor="text1"/>
          <w:sz w:val="24"/>
          <w:szCs w:val="24"/>
          <w:lang w:val="en-US"/>
        </w:rPr>
        <w:t>");</w:t>
      </w:r>
    </w:p>
    <w:p w:rsidR="00AF1BB8" w:rsidRPr="003F1AF2" w:rsidRDefault="00AF1BB8" w:rsidP="003F1AF2">
      <w:pPr>
        <w:shd w:val="clear" w:color="auto" w:fill="F7F7F7"/>
        <w:spacing w:line="240" w:lineRule="auto"/>
        <w:rPr>
          <w:rFonts w:cstheme="minorHAnsi"/>
          <w:b/>
          <w:noProof/>
          <w:color w:val="E36C0A" w:themeColor="accent6" w:themeShade="BF"/>
          <w:sz w:val="24"/>
          <w:szCs w:val="24"/>
          <w:lang w:val="en-US"/>
        </w:rPr>
      </w:pPr>
      <w:r w:rsidRPr="003F1AF2">
        <w:rPr>
          <w:rFonts w:cstheme="minorHAnsi"/>
          <w:b/>
          <w:noProof/>
          <w:color w:val="E36C0A" w:themeColor="accent6" w:themeShade="BF"/>
          <w:sz w:val="24"/>
          <w:szCs w:val="24"/>
          <w:lang w:val="en-US"/>
        </w:rPr>
        <w:t xml:space="preserve">    // Check connection</w:t>
      </w:r>
    </w:p>
    <w:p w:rsidR="00AF1BB8" w:rsidRPr="003F1AF2" w:rsidRDefault="00AF1BB8" w:rsidP="003F1AF2">
      <w:pPr>
        <w:shd w:val="clear" w:color="auto" w:fill="F7F7F7"/>
        <w:spacing w:line="240" w:lineRule="auto"/>
        <w:rPr>
          <w:rFonts w:cstheme="minorHAnsi"/>
          <w:b/>
          <w:noProof/>
          <w:color w:val="000000" w:themeColor="text1"/>
          <w:sz w:val="24"/>
          <w:szCs w:val="24"/>
          <w:lang w:val="en-US"/>
        </w:rPr>
      </w:pPr>
      <w:r w:rsidRPr="003F1AF2">
        <w:rPr>
          <w:rFonts w:cstheme="minorHAnsi"/>
          <w:b/>
          <w:noProof/>
          <w:color w:val="000000" w:themeColor="text1"/>
          <w:sz w:val="24"/>
          <w:szCs w:val="24"/>
          <w:lang w:val="en-US"/>
        </w:rPr>
        <w:t xml:space="preserve">    if($link === false){</w:t>
      </w:r>
    </w:p>
    <w:p w:rsidR="00AF1BB8" w:rsidRPr="003F1AF2" w:rsidRDefault="00AF1BB8" w:rsidP="003F1AF2">
      <w:pPr>
        <w:shd w:val="clear" w:color="auto" w:fill="F7F7F7"/>
        <w:spacing w:line="240" w:lineRule="auto"/>
        <w:rPr>
          <w:rFonts w:cstheme="minorHAnsi"/>
          <w:b/>
          <w:noProof/>
          <w:color w:val="000000" w:themeColor="text1"/>
          <w:sz w:val="24"/>
          <w:szCs w:val="24"/>
          <w:lang w:val="en-US"/>
        </w:rPr>
      </w:pPr>
      <w:r w:rsidRPr="003F1AF2">
        <w:rPr>
          <w:rFonts w:cstheme="minorHAnsi"/>
          <w:b/>
          <w:noProof/>
          <w:color w:val="000000" w:themeColor="text1"/>
          <w:sz w:val="24"/>
          <w:szCs w:val="24"/>
          <w:lang w:val="en-US"/>
        </w:rPr>
        <w:t xml:space="preserve">        die("ERROR: Could not connect. " . mysqli_connect_error());</w:t>
      </w:r>
    </w:p>
    <w:p w:rsidR="00AF1BB8" w:rsidRPr="003F1AF2" w:rsidRDefault="00AF1BB8" w:rsidP="003F1AF2">
      <w:pPr>
        <w:shd w:val="clear" w:color="auto" w:fill="F7F7F7"/>
        <w:spacing w:line="240" w:lineRule="auto"/>
        <w:rPr>
          <w:rFonts w:cstheme="minorHAnsi"/>
          <w:b/>
          <w:noProof/>
          <w:color w:val="000000" w:themeColor="text1"/>
          <w:sz w:val="24"/>
          <w:szCs w:val="24"/>
        </w:rPr>
      </w:pPr>
      <w:r w:rsidRPr="003F1AF2">
        <w:rPr>
          <w:rFonts w:cstheme="minorHAnsi"/>
          <w:b/>
          <w:noProof/>
          <w:color w:val="000000" w:themeColor="text1"/>
          <w:sz w:val="24"/>
          <w:szCs w:val="24"/>
          <w:lang w:val="en-US"/>
        </w:rPr>
        <w:t xml:space="preserve">    }</w:t>
      </w:r>
      <w:r w:rsidR="003F1AF2" w:rsidRPr="003F1AF2">
        <w:rPr>
          <w:rFonts w:cstheme="minorHAnsi"/>
          <w:b/>
          <w:noProof/>
          <w:color w:val="000000" w:themeColor="text1"/>
          <w:sz w:val="24"/>
          <w:szCs w:val="24"/>
          <w:lang w:val="en-US"/>
        </w:rPr>
        <w:t xml:space="preserve"> </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DC2C90">
        <w:rPr>
          <w:rFonts w:cstheme="minorHAnsi"/>
          <w:noProof/>
          <w:color w:val="000000"/>
          <w:sz w:val="24"/>
          <w:szCs w:val="24"/>
          <w:lang w:val="en-US"/>
        </w:rPr>
        <w:t xml:space="preserve">    </w:t>
      </w:r>
      <w:r w:rsidRPr="003F1AF2">
        <w:rPr>
          <w:rFonts w:cstheme="minorHAnsi"/>
          <w:b/>
          <w:noProof/>
          <w:color w:val="E36C0A" w:themeColor="accent6" w:themeShade="BF"/>
          <w:sz w:val="24"/>
          <w:szCs w:val="24"/>
          <w:lang w:val="en-US"/>
        </w:rPr>
        <w:t>// Attempt insert query execution</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$sql = "INSERT INTO persons (first_name, last_name, email) VALUES ('Peter', 'Parker', 'peterparker@mail.com')";</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if(mysqli_query($link, $sql)){</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echo "Records inserted successfully.";</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 else{</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echo "ERROR: Could not able to execute $sql. " . mysqli_error($link);</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w:t>
      </w:r>
    </w:p>
    <w:p w:rsidR="00AF1BB8" w:rsidRPr="003F1AF2" w:rsidRDefault="00DC2C90" w:rsidP="003F1AF2">
      <w:pPr>
        <w:shd w:val="clear" w:color="auto" w:fill="F7F7F7"/>
        <w:spacing w:line="240" w:lineRule="auto"/>
        <w:rPr>
          <w:rFonts w:cstheme="minorHAnsi"/>
          <w:b/>
          <w:noProof/>
          <w:color w:val="000000"/>
          <w:sz w:val="24"/>
          <w:szCs w:val="24"/>
          <w:lang w:val="en-US"/>
        </w:rPr>
      </w:pPr>
      <w:r>
        <w:rPr>
          <w:rFonts w:cstheme="minorHAnsi"/>
          <w:noProof/>
          <w:color w:val="000000"/>
          <w:sz w:val="24"/>
          <w:szCs w:val="24"/>
          <w:lang w:val="en-US"/>
        </w:rPr>
        <w:t xml:space="preserve">  </w:t>
      </w:r>
      <w:r w:rsidR="00AF1BB8" w:rsidRPr="00DC2C90">
        <w:rPr>
          <w:rFonts w:cstheme="minorHAnsi"/>
          <w:noProof/>
          <w:color w:val="000000"/>
          <w:sz w:val="24"/>
          <w:szCs w:val="24"/>
          <w:lang w:val="en-US"/>
        </w:rPr>
        <w:t xml:space="preserve">   </w:t>
      </w:r>
      <w:r w:rsidR="00AF1BB8" w:rsidRPr="003F1AF2">
        <w:rPr>
          <w:rFonts w:cstheme="minorHAnsi"/>
          <w:b/>
          <w:noProof/>
          <w:color w:val="E36C0A" w:themeColor="accent6" w:themeShade="BF"/>
          <w:sz w:val="24"/>
          <w:szCs w:val="24"/>
          <w:lang w:val="en-US"/>
        </w:rPr>
        <w:t>// Close connection</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3F1AF2">
        <w:rPr>
          <w:rFonts w:cstheme="minorHAnsi"/>
          <w:b/>
          <w:noProof/>
          <w:color w:val="000000"/>
          <w:sz w:val="24"/>
          <w:szCs w:val="24"/>
          <w:lang w:val="en-US"/>
        </w:rPr>
        <w:t xml:space="preserve">    mysqli_close($link);</w:t>
      </w:r>
    </w:p>
    <w:p w:rsidR="00AF1BB8" w:rsidRPr="003F1AF2" w:rsidRDefault="00AF1BB8" w:rsidP="003F1AF2">
      <w:pPr>
        <w:shd w:val="clear" w:color="auto" w:fill="F7F7F7"/>
        <w:spacing w:line="240" w:lineRule="auto"/>
        <w:rPr>
          <w:rFonts w:cstheme="minorHAnsi"/>
          <w:b/>
          <w:noProof/>
          <w:color w:val="000000"/>
          <w:sz w:val="24"/>
          <w:szCs w:val="24"/>
          <w:lang w:val="en-US"/>
        </w:rPr>
      </w:pPr>
      <w:r w:rsidRPr="00DC2C90">
        <w:rPr>
          <w:rFonts w:cstheme="minorHAnsi"/>
          <w:noProof/>
          <w:color w:val="000000"/>
          <w:sz w:val="24"/>
          <w:szCs w:val="24"/>
          <w:lang w:val="en-US"/>
        </w:rPr>
        <w:t xml:space="preserve">    </w:t>
      </w:r>
      <w:r w:rsidRPr="003F1AF2">
        <w:rPr>
          <w:rFonts w:cstheme="minorHAnsi"/>
          <w:b/>
          <w:noProof/>
          <w:color w:val="000000"/>
          <w:sz w:val="24"/>
          <w:szCs w:val="24"/>
          <w:lang w:val="en-US"/>
        </w:rPr>
        <w:t>?&gt;</w:t>
      </w:r>
    </w:p>
    <w:p w:rsidR="00AF1BB8" w:rsidRDefault="00B56D31" w:rsidP="00AF1BB8">
      <w:pPr>
        <w:shd w:val="clear" w:color="auto" w:fill="F7F7F7"/>
        <w:spacing w:line="240" w:lineRule="auto"/>
        <w:rPr>
          <w:rFonts w:cstheme="minorHAnsi"/>
          <w:b/>
          <w:noProof/>
          <w:color w:val="E36C0A" w:themeColor="accent6" w:themeShade="BF"/>
          <w:sz w:val="28"/>
          <w:szCs w:val="28"/>
        </w:rPr>
      </w:pPr>
      <w:r w:rsidRPr="00B56D31">
        <w:rPr>
          <w:rFonts w:cstheme="minorHAnsi"/>
          <w:b/>
          <w:noProof/>
          <w:color w:val="E36C0A" w:themeColor="accent6" w:themeShade="BF"/>
          <w:sz w:val="28"/>
          <w:szCs w:val="28"/>
        </w:rPr>
        <w:t>Еще пример:</w:t>
      </w:r>
    </w:p>
    <w:p w:rsidR="00B56D31" w:rsidRPr="00AE7FF5" w:rsidRDefault="00AE7FF5" w:rsidP="00B56D31">
      <w:pPr>
        <w:shd w:val="clear" w:color="auto" w:fill="F7F7F7"/>
        <w:spacing w:line="240" w:lineRule="auto"/>
        <w:rPr>
          <w:rFonts w:cstheme="minorHAnsi"/>
          <w:noProof/>
          <w:sz w:val="24"/>
          <w:szCs w:val="24"/>
          <w:lang w:val="en-US"/>
        </w:rPr>
      </w:pPr>
      <w:r>
        <w:rPr>
          <w:rFonts w:cstheme="minorHAnsi"/>
          <w:noProof/>
          <w:sz w:val="24"/>
          <w:szCs w:val="24"/>
          <w:lang w:val="en-US"/>
        </w:rPr>
        <w:t>//</w:t>
      </w:r>
      <w:r>
        <w:rPr>
          <w:rFonts w:cstheme="minorHAnsi"/>
          <w:noProof/>
          <w:sz w:val="24"/>
          <w:szCs w:val="24"/>
        </w:rPr>
        <w:t>Вот вызвал функцию, которая выбирает числа с одного массива и вставляет их в другой, чтобы отфильтровать нулевые значения чисел в массиве. После я использовал эту функцию в цикле.</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$show_arr = genArray();</w:t>
      </w:r>
      <w:r w:rsidRPr="00B56D31">
        <w:rPr>
          <w:rFonts w:cstheme="minorHAnsi"/>
          <w:noProof/>
          <w:sz w:val="24"/>
          <w:szCs w:val="24"/>
        </w:rPr>
        <w:t>//тут массив с 1000 рандомных чисел</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functi</w:t>
      </w:r>
      <w:r>
        <w:rPr>
          <w:rFonts w:cstheme="minorHAnsi"/>
          <w:b/>
          <w:noProof/>
          <w:sz w:val="24"/>
          <w:szCs w:val="24"/>
        </w:rPr>
        <w:t>on convertArray($array4convert)</w:t>
      </w:r>
      <w:r w:rsidRPr="00B56D31">
        <w:rPr>
          <w:rFonts w:cstheme="minorHAnsi"/>
          <w:b/>
          <w:noProof/>
          <w:sz w:val="24"/>
          <w:szCs w:val="24"/>
        </w:rPr>
        <w:t>{</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$returned_array = array();</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$k = 0;</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foreach ($array4convert as $value) {</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lastRenderedPageBreak/>
        <w:t xml:space="preserve">        $returned_array[$k] = $value;</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$k++;</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return $returned_array;</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w:t>
      </w:r>
    </w:p>
    <w:p w:rsidR="00B56D31" w:rsidRPr="00B56D31" w:rsidRDefault="00B56D31" w:rsidP="00B56D31">
      <w:pPr>
        <w:shd w:val="clear" w:color="auto" w:fill="F7F7F7"/>
        <w:spacing w:line="240" w:lineRule="auto"/>
        <w:rPr>
          <w:rFonts w:cstheme="minorHAnsi"/>
          <w:b/>
          <w:noProof/>
          <w:sz w:val="24"/>
          <w:szCs w:val="24"/>
        </w:rPr>
      </w:pP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$without_empty_keys = convertArray($show_arr);</w:t>
      </w:r>
    </w:p>
    <w:p w:rsidR="00B56D31" w:rsidRPr="00B56D31" w:rsidRDefault="00B56D31" w:rsidP="00B56D31">
      <w:pPr>
        <w:shd w:val="clear" w:color="auto" w:fill="F7F7F7"/>
        <w:spacing w:line="240" w:lineRule="auto"/>
        <w:rPr>
          <w:rFonts w:cstheme="minorHAnsi"/>
          <w:b/>
          <w:noProof/>
          <w:sz w:val="24"/>
          <w:szCs w:val="24"/>
        </w:rPr>
      </w:pP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foreach ($without_empty_keys as $key =&gt; $string) {</w:t>
      </w:r>
    </w:p>
    <w:p w:rsidR="00B56D31" w:rsidRPr="00B56D31" w:rsidRDefault="00B56D31" w:rsidP="00B56D31">
      <w:pPr>
        <w:shd w:val="clear" w:color="auto" w:fill="F7F7F7"/>
        <w:spacing w:line="240" w:lineRule="auto"/>
        <w:rPr>
          <w:rFonts w:cstheme="minorHAnsi"/>
          <w:b/>
          <w:noProof/>
          <w:sz w:val="24"/>
          <w:szCs w:val="24"/>
        </w:rPr>
      </w:pP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$result = "INSERT INTO combinations (digit1, digit2, digit3, digit4, digit5, digit6)</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VALUES ('$string[0]', '$string[1]', '$string[2]', '$string[3]', '$string[4]', '$string[5]')";</w:t>
      </w:r>
    </w:p>
    <w:p w:rsidR="00B56D31" w:rsidRPr="00B56D31" w:rsidRDefault="00B56D31" w:rsidP="00B56D31">
      <w:pPr>
        <w:shd w:val="clear" w:color="auto" w:fill="F7F7F7"/>
        <w:spacing w:line="240" w:lineRule="auto"/>
        <w:rPr>
          <w:rFonts w:cstheme="minorHAnsi"/>
          <w:b/>
          <w:noProof/>
          <w:sz w:val="24"/>
          <w:szCs w:val="24"/>
        </w:rPr>
      </w:pP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if (mysqli_query($connection, $result)) {</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echo "Records inserted successfully.";</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 else {</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echo "ERROR: Could not able to execute $result. " . mysqli_error($connection);</w:t>
      </w: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 xml:space="preserve">    }</w:t>
      </w:r>
    </w:p>
    <w:p w:rsidR="00B56D31" w:rsidRPr="00B56D31" w:rsidRDefault="00B56D31" w:rsidP="00B56D31">
      <w:pPr>
        <w:shd w:val="clear" w:color="auto" w:fill="F7F7F7"/>
        <w:spacing w:line="240" w:lineRule="auto"/>
        <w:rPr>
          <w:rFonts w:cstheme="minorHAnsi"/>
          <w:b/>
          <w:noProof/>
          <w:sz w:val="24"/>
          <w:szCs w:val="24"/>
        </w:rPr>
      </w:pPr>
    </w:p>
    <w:p w:rsidR="00B56D31" w:rsidRPr="00B56D31" w:rsidRDefault="00B56D31" w:rsidP="00B56D31">
      <w:pPr>
        <w:shd w:val="clear" w:color="auto" w:fill="F7F7F7"/>
        <w:spacing w:line="240" w:lineRule="auto"/>
        <w:rPr>
          <w:rFonts w:cstheme="minorHAnsi"/>
          <w:b/>
          <w:noProof/>
          <w:sz w:val="24"/>
          <w:szCs w:val="24"/>
        </w:rPr>
      </w:pPr>
      <w:r w:rsidRPr="00B56D31">
        <w:rPr>
          <w:rFonts w:cstheme="minorHAnsi"/>
          <w:b/>
          <w:noProof/>
          <w:sz w:val="24"/>
          <w:szCs w:val="24"/>
        </w:rPr>
        <w:t>}</w:t>
      </w:r>
    </w:p>
    <w:p w:rsidR="004C1622" w:rsidRDefault="00B56D31" w:rsidP="00B56D31">
      <w:pPr>
        <w:shd w:val="clear" w:color="auto" w:fill="F7F7F7"/>
        <w:spacing w:line="240" w:lineRule="auto"/>
        <w:rPr>
          <w:rFonts w:cstheme="minorHAnsi"/>
          <w:b/>
          <w:noProof/>
          <w:sz w:val="24"/>
          <w:szCs w:val="24"/>
          <w:lang w:val="en-US"/>
        </w:rPr>
      </w:pPr>
      <w:r w:rsidRPr="00B56D31">
        <w:rPr>
          <w:rFonts w:cstheme="minorHAnsi"/>
          <w:b/>
          <w:noProof/>
          <w:sz w:val="24"/>
          <w:szCs w:val="24"/>
        </w:rPr>
        <w:t>mysqli_close($connection);</w:t>
      </w:r>
    </w:p>
    <w:p w:rsidR="004C1622" w:rsidRDefault="004C1622" w:rsidP="00B56D31">
      <w:pPr>
        <w:shd w:val="clear" w:color="auto" w:fill="F7F7F7"/>
        <w:spacing w:line="240" w:lineRule="auto"/>
        <w:rPr>
          <w:rFonts w:cstheme="minorHAnsi"/>
          <w:b/>
          <w:noProof/>
          <w:sz w:val="24"/>
          <w:szCs w:val="24"/>
          <w:lang w:val="en-US"/>
        </w:rPr>
      </w:pPr>
    </w:p>
    <w:p w:rsidR="004C1622" w:rsidRPr="00AF1BB8" w:rsidRDefault="004C1622" w:rsidP="004C1622">
      <w:pPr>
        <w:shd w:val="clear" w:color="auto" w:fill="F7F7F7"/>
        <w:spacing w:line="240" w:lineRule="auto"/>
        <w:rPr>
          <w:rFonts w:cstheme="minorHAnsi"/>
          <w:noProof/>
          <w:color w:val="000000"/>
          <w:sz w:val="24"/>
          <w:szCs w:val="24"/>
          <w:lang w:val="en-US"/>
        </w:rPr>
      </w:pPr>
      <w:r>
        <w:rPr>
          <w:rFonts w:ascii="Arial Black" w:hAnsi="Arial Black" w:cs="Arial"/>
          <w:color w:val="FF0000"/>
          <w:sz w:val="32"/>
          <w:szCs w:val="32"/>
          <w:u w:val="single"/>
        </w:rPr>
        <w:t>Вставка чисел</w:t>
      </w:r>
      <w:r>
        <w:rPr>
          <w:rFonts w:ascii="Arial Black" w:hAnsi="Arial Black" w:cs="Arial"/>
          <w:color w:val="FF0000"/>
          <w:sz w:val="32"/>
          <w:szCs w:val="32"/>
          <w:u w:val="single"/>
          <w:lang w:val="en-US"/>
        </w:rPr>
        <w:t xml:space="preserve"> </w:t>
      </w:r>
      <w:r>
        <w:rPr>
          <w:rFonts w:ascii="Arial Black" w:hAnsi="Arial Black" w:cs="Arial"/>
          <w:color w:val="FF0000"/>
          <w:sz w:val="32"/>
          <w:szCs w:val="32"/>
          <w:u w:val="single"/>
        </w:rPr>
        <w:t>(</w:t>
      </w:r>
      <w:proofErr w:type="spellStart"/>
      <w:r>
        <w:rPr>
          <w:rFonts w:ascii="Arial Black" w:hAnsi="Arial Black" w:cs="Arial"/>
          <w:color w:val="FF0000"/>
          <w:sz w:val="32"/>
          <w:szCs w:val="32"/>
          <w:u w:val="single"/>
          <w:lang w:val="en-US"/>
        </w:rPr>
        <w:t>int</w:t>
      </w:r>
      <w:proofErr w:type="spellEnd"/>
      <w:r>
        <w:rPr>
          <w:rFonts w:ascii="Arial Black" w:hAnsi="Arial Black" w:cs="Arial"/>
          <w:color w:val="FF0000"/>
          <w:sz w:val="32"/>
          <w:szCs w:val="32"/>
          <w:u w:val="single"/>
        </w:rPr>
        <w:t xml:space="preserve">) в таблицу Базы данных </w:t>
      </w:r>
      <w:r>
        <w:rPr>
          <w:rFonts w:ascii="Arial Black" w:hAnsi="Arial Black" w:cs="Arial"/>
          <w:color w:val="FF0000"/>
          <w:sz w:val="32"/>
          <w:szCs w:val="32"/>
          <w:u w:val="single"/>
          <w:lang w:val="en-US"/>
        </w:rPr>
        <w:t>MySQL</w:t>
      </w:r>
    </w:p>
    <w:p w:rsidR="00C06959" w:rsidRDefault="004C1622" w:rsidP="00B56D31">
      <w:pPr>
        <w:shd w:val="clear" w:color="auto" w:fill="F7F7F7"/>
        <w:spacing w:line="240" w:lineRule="auto"/>
        <w:rPr>
          <w:rFonts w:cstheme="minorHAnsi"/>
          <w:noProof/>
          <w:color w:val="000000"/>
          <w:sz w:val="24"/>
          <w:szCs w:val="24"/>
        </w:rPr>
      </w:pPr>
      <w:r>
        <w:rPr>
          <w:rFonts w:cstheme="minorHAnsi"/>
          <w:noProof/>
          <w:sz w:val="24"/>
          <w:szCs w:val="24"/>
        </w:rPr>
        <w:t>Отличает</w:t>
      </w:r>
      <w:r w:rsidRPr="004C1622">
        <w:rPr>
          <w:rFonts w:cstheme="minorHAnsi"/>
          <w:noProof/>
          <w:sz w:val="24"/>
          <w:szCs w:val="24"/>
        </w:rPr>
        <w:t>ся от вставки данных</w:t>
      </w:r>
      <w:r>
        <w:rPr>
          <w:rFonts w:cstheme="minorHAnsi"/>
          <w:noProof/>
          <w:sz w:val="24"/>
          <w:szCs w:val="24"/>
        </w:rPr>
        <w:t xml:space="preserve"> в виде строк лишь тем, что в </w:t>
      </w:r>
      <w:r w:rsidRPr="00FD652E">
        <w:rPr>
          <w:rFonts w:cstheme="minorHAnsi"/>
          <w:b/>
          <w:noProof/>
          <w:sz w:val="24"/>
          <w:szCs w:val="24"/>
          <w:lang w:val="en-US"/>
        </w:rPr>
        <w:t>VALUES</w:t>
      </w:r>
      <w:r>
        <w:rPr>
          <w:rFonts w:cstheme="minorHAnsi"/>
          <w:noProof/>
          <w:sz w:val="24"/>
          <w:szCs w:val="24"/>
          <w:lang w:val="en-US"/>
        </w:rPr>
        <w:t xml:space="preserve"> </w:t>
      </w:r>
      <w:r>
        <w:rPr>
          <w:rFonts w:cstheme="minorHAnsi"/>
          <w:noProof/>
          <w:sz w:val="24"/>
          <w:szCs w:val="24"/>
        </w:rPr>
        <w:t>мы не берем значения в скобки</w:t>
      </w:r>
      <w:r w:rsidR="00FD652E">
        <w:rPr>
          <w:rFonts w:cstheme="minorHAnsi"/>
          <w:noProof/>
          <w:sz w:val="24"/>
          <w:szCs w:val="24"/>
        </w:rPr>
        <w:t xml:space="preserve">. В скобки нужно брать только строки </w:t>
      </w:r>
      <w:r w:rsidR="00FD652E" w:rsidRPr="003F1AF2">
        <w:rPr>
          <w:rFonts w:cstheme="minorHAnsi"/>
          <w:b/>
          <w:noProof/>
          <w:color w:val="000000"/>
          <w:sz w:val="24"/>
          <w:szCs w:val="24"/>
          <w:lang w:val="en-US"/>
        </w:rPr>
        <w:t>'Peter', 'Parker', 'peterparker@mail.com'</w:t>
      </w:r>
      <w:r w:rsidR="00FD652E">
        <w:rPr>
          <w:rFonts w:cstheme="minorHAnsi"/>
          <w:b/>
          <w:noProof/>
          <w:color w:val="000000"/>
          <w:sz w:val="24"/>
          <w:szCs w:val="24"/>
        </w:rPr>
        <w:t xml:space="preserve">, </w:t>
      </w:r>
      <w:r w:rsidR="00FD652E">
        <w:rPr>
          <w:rFonts w:cstheme="minorHAnsi"/>
          <w:noProof/>
          <w:color w:val="000000"/>
          <w:sz w:val="24"/>
          <w:szCs w:val="24"/>
        </w:rPr>
        <w:t xml:space="preserve">но никак не - </w:t>
      </w:r>
      <w:r w:rsidR="00FD652E" w:rsidRPr="00FD652E">
        <w:rPr>
          <w:rFonts w:cstheme="minorHAnsi"/>
          <w:b/>
          <w:noProof/>
          <w:color w:val="000000"/>
          <w:sz w:val="24"/>
          <w:szCs w:val="24"/>
          <w:lang w:val="en-US"/>
        </w:rPr>
        <w:t>$id</w:t>
      </w:r>
      <w:r w:rsidR="00FD652E">
        <w:rPr>
          <w:rFonts w:cstheme="minorHAnsi"/>
          <w:b/>
          <w:noProof/>
          <w:color w:val="000000"/>
          <w:sz w:val="24"/>
          <w:szCs w:val="24"/>
        </w:rPr>
        <w:t xml:space="preserve">, </w:t>
      </w:r>
      <w:r w:rsidR="00FD652E">
        <w:rPr>
          <w:rFonts w:cstheme="minorHAnsi"/>
          <w:noProof/>
          <w:color w:val="000000"/>
          <w:sz w:val="24"/>
          <w:szCs w:val="24"/>
        </w:rPr>
        <w:t>в который вложен массив с числами.</w:t>
      </w:r>
      <w:r w:rsidR="00C06959">
        <w:rPr>
          <w:rFonts w:cstheme="minorHAnsi"/>
          <w:noProof/>
          <w:color w:val="000000"/>
          <w:sz w:val="24"/>
          <w:szCs w:val="24"/>
        </w:rPr>
        <w:t xml:space="preserve"> </w:t>
      </w:r>
    </w:p>
    <w:p w:rsidR="00C06959" w:rsidRPr="00C06959" w:rsidRDefault="00C06959" w:rsidP="00C0695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Pr>
          <w:rFonts w:ascii="Courier New" w:eastAsia="Times New Roman" w:hAnsi="Courier New" w:cs="Courier New"/>
          <w:noProof/>
          <w:color w:val="FF80E1"/>
          <w:sz w:val="20"/>
          <w:szCs w:val="20"/>
          <w:lang w:val="en-US" w:eastAsia="ru-RU"/>
        </w:rPr>
        <w:t>$id_pupils</w:t>
      </w:r>
      <w:r w:rsidRPr="00C06959">
        <w:rPr>
          <w:rFonts w:ascii="Courier New" w:eastAsia="Times New Roman" w:hAnsi="Courier New" w:cs="Courier New"/>
          <w:noProof/>
          <w:color w:val="FF80E1"/>
          <w:sz w:val="20"/>
          <w:szCs w:val="20"/>
          <w:lang w:val="en-US" w:eastAsia="ru-RU"/>
        </w:rPr>
        <w:t xml:space="preserve"> </w:t>
      </w:r>
      <w:r w:rsidR="008006C7">
        <w:rPr>
          <w:rFonts w:ascii="Courier New" w:eastAsia="Times New Roman" w:hAnsi="Courier New" w:cs="Courier New"/>
          <w:noProof/>
          <w:color w:val="FF9D00"/>
          <w:sz w:val="20"/>
          <w:szCs w:val="20"/>
          <w:lang w:val="en-US" w:eastAsia="ru-RU"/>
        </w:rPr>
        <w:t xml:space="preserve">= </w:t>
      </w:r>
      <w:r w:rsidRPr="00C06959">
        <w:rPr>
          <w:rFonts w:ascii="Courier New" w:eastAsia="Times New Roman" w:hAnsi="Courier New" w:cs="Courier New"/>
          <w:noProof/>
          <w:color w:val="FF9D00"/>
          <w:sz w:val="20"/>
          <w:szCs w:val="20"/>
          <w:lang w:val="en-US" w:eastAsia="ru-RU"/>
        </w:rPr>
        <w:t>array</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2</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3</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4</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5</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6</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7</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8</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9</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10</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11</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12</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13</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14</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15</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16</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17</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18</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628C"/>
          <w:sz w:val="20"/>
          <w:szCs w:val="20"/>
          <w:lang w:val="en-US" w:eastAsia="ru-RU"/>
        </w:rPr>
        <w:t>19</w:t>
      </w:r>
      <w:r w:rsidRPr="00C06959">
        <w:rPr>
          <w:rFonts w:ascii="Courier New" w:eastAsia="Times New Roman" w:hAnsi="Courier New" w:cs="Courier New"/>
          <w:noProof/>
          <w:color w:val="E1EFFF"/>
          <w:sz w:val="20"/>
          <w:szCs w:val="20"/>
          <w:lang w:val="en-US" w:eastAsia="ru-RU"/>
        </w:rPr>
        <w:t>),</w:t>
      </w:r>
    </w:p>
    <w:p w:rsidR="00C06959" w:rsidRDefault="00C06959" w:rsidP="00B56D31">
      <w:pPr>
        <w:shd w:val="clear" w:color="auto" w:fill="F7F7F7"/>
        <w:spacing w:line="240" w:lineRule="auto"/>
        <w:rPr>
          <w:rFonts w:cstheme="minorHAnsi"/>
          <w:noProof/>
          <w:color w:val="000000"/>
          <w:sz w:val="24"/>
          <w:szCs w:val="24"/>
        </w:rPr>
      </w:pPr>
    </w:p>
    <w:p w:rsidR="00C06959" w:rsidRPr="00C06959" w:rsidRDefault="00C06959" w:rsidP="00C0695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C06959">
        <w:rPr>
          <w:rFonts w:ascii="Courier New" w:eastAsia="Times New Roman" w:hAnsi="Courier New" w:cs="Courier New"/>
          <w:noProof/>
          <w:color w:val="FF9D00"/>
          <w:sz w:val="20"/>
          <w:szCs w:val="20"/>
          <w:lang w:val="en-US" w:eastAsia="ru-RU"/>
        </w:rPr>
        <w:t>foreach</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FF80E1"/>
          <w:sz w:val="20"/>
          <w:szCs w:val="20"/>
          <w:lang w:val="en-US" w:eastAsia="ru-RU"/>
        </w:rPr>
        <w:t xml:space="preserve">$id_pupils </w:t>
      </w:r>
      <w:r w:rsidRPr="00C06959">
        <w:rPr>
          <w:rFonts w:ascii="Courier New" w:eastAsia="Times New Roman" w:hAnsi="Courier New" w:cs="Courier New"/>
          <w:noProof/>
          <w:color w:val="FF9D00"/>
          <w:sz w:val="20"/>
          <w:szCs w:val="20"/>
          <w:lang w:val="en-US" w:eastAsia="ru-RU"/>
        </w:rPr>
        <w:t xml:space="preserve">as </w:t>
      </w:r>
      <w:r w:rsidRPr="00C06959">
        <w:rPr>
          <w:rFonts w:ascii="Courier New" w:eastAsia="Times New Roman" w:hAnsi="Courier New" w:cs="Courier New"/>
          <w:noProof/>
          <w:color w:val="FF80E1"/>
          <w:sz w:val="20"/>
          <w:szCs w:val="20"/>
          <w:lang w:val="en-US" w:eastAsia="ru-RU"/>
        </w:rPr>
        <w:t>$id</w:t>
      </w:r>
      <w:r w:rsidRPr="00C06959">
        <w:rPr>
          <w:rFonts w:ascii="Courier New" w:eastAsia="Times New Roman" w:hAnsi="Courier New" w:cs="Courier New"/>
          <w:noProof/>
          <w:color w:val="E1EFFF"/>
          <w:sz w:val="20"/>
          <w:szCs w:val="20"/>
          <w:lang w:val="en-US" w:eastAsia="ru-RU"/>
        </w:rPr>
        <w:t>) {</w:t>
      </w:r>
      <w:r w:rsidRPr="00C06959">
        <w:rPr>
          <w:rFonts w:ascii="Courier New" w:eastAsia="Times New Roman" w:hAnsi="Courier New" w:cs="Courier New"/>
          <w:noProof/>
          <w:color w:val="E1EFFF"/>
          <w:sz w:val="20"/>
          <w:szCs w:val="20"/>
          <w:lang w:val="en-US" w:eastAsia="ru-RU"/>
        </w:rPr>
        <w:br/>
      </w:r>
      <w:r w:rsidRPr="00C06959">
        <w:rPr>
          <w:rFonts w:ascii="Courier New" w:eastAsia="Times New Roman" w:hAnsi="Courier New" w:cs="Courier New"/>
          <w:noProof/>
          <w:color w:val="E1EFFF"/>
          <w:sz w:val="20"/>
          <w:szCs w:val="20"/>
          <w:lang w:val="en-US" w:eastAsia="ru-RU"/>
        </w:rPr>
        <w:br/>
        <w:t xml:space="preserve">    </w:t>
      </w:r>
      <w:r w:rsidRPr="00C06959">
        <w:rPr>
          <w:rFonts w:ascii="Courier New" w:eastAsia="Times New Roman" w:hAnsi="Courier New" w:cs="Courier New"/>
          <w:noProof/>
          <w:color w:val="FF80E1"/>
          <w:sz w:val="20"/>
          <w:szCs w:val="20"/>
          <w:lang w:val="en-US" w:eastAsia="ru-RU"/>
        </w:rPr>
        <w:t xml:space="preserve">$sql_insert_connect </w:t>
      </w:r>
      <w:r w:rsidRPr="00C06959">
        <w:rPr>
          <w:rFonts w:ascii="Courier New" w:eastAsia="Times New Roman" w:hAnsi="Courier New" w:cs="Courier New"/>
          <w:noProof/>
          <w:color w:val="FF9D00"/>
          <w:sz w:val="20"/>
          <w:szCs w:val="20"/>
          <w:lang w:val="en-US" w:eastAsia="ru-RU"/>
        </w:rPr>
        <w:t xml:space="preserve">= </w:t>
      </w:r>
      <w:r w:rsidRPr="00C06959">
        <w:rPr>
          <w:rFonts w:ascii="Courier New" w:eastAsia="Times New Roman" w:hAnsi="Courier New" w:cs="Courier New"/>
          <w:noProof/>
          <w:color w:val="3AD900"/>
          <w:sz w:val="20"/>
          <w:szCs w:val="20"/>
          <w:lang w:val="en-US" w:eastAsia="ru-RU"/>
        </w:rPr>
        <w:t>"INSERT INTO  connect_pupils_teachers (id_pupils) VALUES (</w:t>
      </w:r>
      <w:r w:rsidRPr="00C06959">
        <w:rPr>
          <w:rFonts w:ascii="Courier New" w:eastAsia="Times New Roman" w:hAnsi="Courier New" w:cs="Courier New"/>
          <w:noProof/>
          <w:color w:val="FF80E1"/>
          <w:sz w:val="20"/>
          <w:szCs w:val="20"/>
          <w:lang w:val="en-US" w:eastAsia="ru-RU"/>
        </w:rPr>
        <w:t>$id</w:t>
      </w:r>
      <w:r w:rsidRPr="00C06959">
        <w:rPr>
          <w:rFonts w:ascii="Courier New" w:eastAsia="Times New Roman" w:hAnsi="Courier New" w:cs="Courier New"/>
          <w:noProof/>
          <w:color w:val="CCCCCC"/>
          <w:sz w:val="20"/>
          <w:szCs w:val="20"/>
          <w:lang w:val="en-US" w:eastAsia="ru-RU"/>
        </w:rPr>
        <w:t>)</w:t>
      </w:r>
      <w:r w:rsidRPr="00C06959">
        <w:rPr>
          <w:rFonts w:ascii="Courier New" w:eastAsia="Times New Roman" w:hAnsi="Courier New" w:cs="Courier New"/>
          <w:noProof/>
          <w:color w:val="3AD900"/>
          <w:sz w:val="20"/>
          <w:szCs w:val="20"/>
          <w:lang w:val="en-US" w:eastAsia="ru-RU"/>
        </w:rPr>
        <w:t>"</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E1EFFF"/>
          <w:sz w:val="20"/>
          <w:szCs w:val="20"/>
          <w:lang w:val="en-US" w:eastAsia="ru-RU"/>
        </w:rPr>
        <w:br/>
        <w:t xml:space="preserve">    </w:t>
      </w:r>
      <w:r w:rsidRPr="00C06959">
        <w:rPr>
          <w:rFonts w:ascii="Courier New" w:eastAsia="Times New Roman" w:hAnsi="Courier New" w:cs="Courier New"/>
          <w:noProof/>
          <w:color w:val="FF9D00"/>
          <w:sz w:val="20"/>
          <w:szCs w:val="20"/>
          <w:lang w:val="en-US" w:eastAsia="ru-RU"/>
        </w:rPr>
        <w:t xml:space="preserve">if </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80FFBB"/>
          <w:sz w:val="20"/>
          <w:szCs w:val="20"/>
          <w:lang w:val="en-US" w:eastAsia="ru-RU"/>
        </w:rPr>
        <w:t>mysqli_query</w:t>
      </w:r>
      <w:r w:rsidRPr="00C06959">
        <w:rPr>
          <w:rFonts w:ascii="Courier New" w:eastAsia="Times New Roman" w:hAnsi="Courier New" w:cs="Courier New"/>
          <w:noProof/>
          <w:color w:val="E1EFFF"/>
          <w:sz w:val="20"/>
          <w:szCs w:val="20"/>
          <w:lang w:val="en-US" w:eastAsia="ru-RU"/>
        </w:rPr>
        <w:t>(</w:t>
      </w:r>
      <w:r w:rsidRPr="00BF46AF">
        <w:rPr>
          <w:rFonts w:ascii="Courier New" w:eastAsia="Times New Roman" w:hAnsi="Courier New" w:cs="Courier New"/>
          <w:noProof/>
          <w:color w:val="FF0000"/>
          <w:sz w:val="20"/>
          <w:szCs w:val="20"/>
          <w:lang w:val="en-US" w:eastAsia="ru-RU"/>
        </w:rPr>
        <w:t>$link</w:t>
      </w:r>
      <w:r w:rsidRPr="00C06959">
        <w:rPr>
          <w:rFonts w:ascii="Courier New" w:eastAsia="Times New Roman" w:hAnsi="Courier New" w:cs="Courier New"/>
          <w:noProof/>
          <w:color w:val="E1EFFF"/>
          <w:sz w:val="20"/>
          <w:szCs w:val="20"/>
          <w:lang w:val="en-US" w:eastAsia="ru-RU"/>
        </w:rPr>
        <w:t xml:space="preserve">, </w:t>
      </w:r>
      <w:r w:rsidRPr="00C06959">
        <w:rPr>
          <w:rFonts w:ascii="Courier New" w:eastAsia="Times New Roman" w:hAnsi="Courier New" w:cs="Courier New"/>
          <w:noProof/>
          <w:color w:val="FF80E1"/>
          <w:sz w:val="20"/>
          <w:szCs w:val="20"/>
          <w:lang w:val="en-US" w:eastAsia="ru-RU"/>
        </w:rPr>
        <w:t>$sql_insert_connect</w:t>
      </w:r>
      <w:r w:rsidRPr="00C06959">
        <w:rPr>
          <w:rFonts w:ascii="Courier New" w:eastAsia="Times New Roman" w:hAnsi="Courier New" w:cs="Courier New"/>
          <w:noProof/>
          <w:color w:val="E1EFFF"/>
          <w:sz w:val="20"/>
          <w:szCs w:val="20"/>
          <w:lang w:val="en-US" w:eastAsia="ru-RU"/>
        </w:rPr>
        <w:t>)) {</w:t>
      </w:r>
      <w:r w:rsidRPr="00C06959">
        <w:rPr>
          <w:rFonts w:ascii="Courier New" w:eastAsia="Times New Roman" w:hAnsi="Courier New" w:cs="Courier New"/>
          <w:noProof/>
          <w:color w:val="E1EFFF"/>
          <w:sz w:val="20"/>
          <w:szCs w:val="20"/>
          <w:lang w:val="en-US" w:eastAsia="ru-RU"/>
        </w:rPr>
        <w:br/>
        <w:t xml:space="preserve">        </w:t>
      </w:r>
      <w:r w:rsidRPr="00C06959">
        <w:rPr>
          <w:rFonts w:ascii="Courier New" w:eastAsia="Times New Roman" w:hAnsi="Courier New" w:cs="Courier New"/>
          <w:noProof/>
          <w:color w:val="FF9D00"/>
          <w:sz w:val="20"/>
          <w:szCs w:val="20"/>
          <w:lang w:val="en-US" w:eastAsia="ru-RU"/>
        </w:rPr>
        <w:t xml:space="preserve">echo </w:t>
      </w:r>
      <w:r w:rsidRPr="00C06959">
        <w:rPr>
          <w:rFonts w:ascii="Courier New" w:eastAsia="Times New Roman" w:hAnsi="Courier New" w:cs="Courier New"/>
          <w:noProof/>
          <w:color w:val="3AD900"/>
          <w:sz w:val="20"/>
          <w:szCs w:val="20"/>
          <w:lang w:val="en-US" w:eastAsia="ru-RU"/>
        </w:rPr>
        <w:t>"&lt;br&gt; Records inserted successfully."</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E1EFFF"/>
          <w:sz w:val="20"/>
          <w:szCs w:val="20"/>
          <w:lang w:val="en-US" w:eastAsia="ru-RU"/>
        </w:rPr>
        <w:br/>
        <w:t xml:space="preserve">    } </w:t>
      </w:r>
      <w:r w:rsidRPr="00C06959">
        <w:rPr>
          <w:rFonts w:ascii="Courier New" w:eastAsia="Times New Roman" w:hAnsi="Courier New" w:cs="Courier New"/>
          <w:noProof/>
          <w:color w:val="FF9D00"/>
          <w:sz w:val="20"/>
          <w:szCs w:val="20"/>
          <w:lang w:val="en-US" w:eastAsia="ru-RU"/>
        </w:rPr>
        <w:t xml:space="preserve">else </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E1EFFF"/>
          <w:sz w:val="20"/>
          <w:szCs w:val="20"/>
          <w:lang w:val="en-US" w:eastAsia="ru-RU"/>
        </w:rPr>
        <w:br/>
        <w:t xml:space="preserve">        </w:t>
      </w:r>
      <w:r w:rsidRPr="00C06959">
        <w:rPr>
          <w:rFonts w:ascii="Courier New" w:eastAsia="Times New Roman" w:hAnsi="Courier New" w:cs="Courier New"/>
          <w:noProof/>
          <w:color w:val="FF9D00"/>
          <w:sz w:val="20"/>
          <w:szCs w:val="20"/>
          <w:lang w:val="en-US" w:eastAsia="ru-RU"/>
        </w:rPr>
        <w:t xml:space="preserve">echo </w:t>
      </w:r>
      <w:r w:rsidRPr="00C06959">
        <w:rPr>
          <w:rFonts w:ascii="Courier New" w:eastAsia="Times New Roman" w:hAnsi="Courier New" w:cs="Courier New"/>
          <w:noProof/>
          <w:color w:val="3AD900"/>
          <w:sz w:val="20"/>
          <w:szCs w:val="20"/>
          <w:lang w:val="en-US" w:eastAsia="ru-RU"/>
        </w:rPr>
        <w:t xml:space="preserve">"&lt;br&gt; ERROR: Could not able to execute </w:t>
      </w:r>
      <w:r w:rsidRPr="00C06959">
        <w:rPr>
          <w:rFonts w:ascii="Courier New" w:eastAsia="Times New Roman" w:hAnsi="Courier New" w:cs="Courier New"/>
          <w:noProof/>
          <w:color w:val="FF80E1"/>
          <w:sz w:val="20"/>
          <w:szCs w:val="20"/>
          <w:lang w:val="en-US" w:eastAsia="ru-RU"/>
        </w:rPr>
        <w:t>$sql_insert</w:t>
      </w:r>
      <w:r w:rsidRPr="00C06959">
        <w:rPr>
          <w:rFonts w:ascii="Courier New" w:eastAsia="Times New Roman" w:hAnsi="Courier New" w:cs="Courier New"/>
          <w:noProof/>
          <w:color w:val="3AD900"/>
          <w:sz w:val="20"/>
          <w:szCs w:val="20"/>
          <w:lang w:val="en-US" w:eastAsia="ru-RU"/>
        </w:rPr>
        <w:t xml:space="preserve">. " </w:t>
      </w:r>
      <w:r w:rsidRPr="00C06959">
        <w:rPr>
          <w:rFonts w:ascii="Courier New" w:eastAsia="Times New Roman" w:hAnsi="Courier New" w:cs="Courier New"/>
          <w:noProof/>
          <w:color w:val="FF9D00"/>
          <w:sz w:val="20"/>
          <w:szCs w:val="20"/>
          <w:lang w:val="en-US" w:eastAsia="ru-RU"/>
        </w:rPr>
        <w:t xml:space="preserve">. </w:t>
      </w:r>
      <w:r w:rsidRPr="00C06959">
        <w:rPr>
          <w:rFonts w:ascii="Courier New" w:eastAsia="Times New Roman" w:hAnsi="Courier New" w:cs="Courier New"/>
          <w:noProof/>
          <w:color w:val="80FFBB"/>
          <w:sz w:val="20"/>
          <w:szCs w:val="20"/>
          <w:lang w:val="en-US" w:eastAsia="ru-RU"/>
        </w:rPr>
        <w:t>mysqli_error</w:t>
      </w:r>
      <w:r w:rsidRPr="00C06959">
        <w:rPr>
          <w:rFonts w:ascii="Courier New" w:eastAsia="Times New Roman" w:hAnsi="Courier New" w:cs="Courier New"/>
          <w:noProof/>
          <w:color w:val="E1EFFF"/>
          <w:sz w:val="20"/>
          <w:szCs w:val="20"/>
          <w:lang w:val="en-US" w:eastAsia="ru-RU"/>
        </w:rPr>
        <w:t>(</w:t>
      </w:r>
      <w:r w:rsidRPr="00BF46AF">
        <w:rPr>
          <w:rFonts w:ascii="Courier New" w:eastAsia="Times New Roman" w:hAnsi="Courier New" w:cs="Courier New"/>
          <w:noProof/>
          <w:color w:val="FF0000"/>
          <w:sz w:val="20"/>
          <w:szCs w:val="20"/>
          <w:lang w:val="en-US" w:eastAsia="ru-RU"/>
        </w:rPr>
        <w:t>$link</w:t>
      </w:r>
      <w:r w:rsidRPr="00C06959">
        <w:rPr>
          <w:rFonts w:ascii="Courier New" w:eastAsia="Times New Roman" w:hAnsi="Courier New" w:cs="Courier New"/>
          <w:noProof/>
          <w:color w:val="E1EFFF"/>
          <w:sz w:val="20"/>
          <w:szCs w:val="20"/>
          <w:lang w:val="en-US" w:eastAsia="ru-RU"/>
        </w:rPr>
        <w:t>);</w:t>
      </w:r>
      <w:r w:rsidRPr="00C06959">
        <w:rPr>
          <w:rFonts w:ascii="Courier New" w:eastAsia="Times New Roman" w:hAnsi="Courier New" w:cs="Courier New"/>
          <w:noProof/>
          <w:color w:val="E1EFFF"/>
          <w:sz w:val="20"/>
          <w:szCs w:val="20"/>
          <w:lang w:val="en-US" w:eastAsia="ru-RU"/>
        </w:rPr>
        <w:br/>
      </w:r>
      <w:r w:rsidRPr="00C06959">
        <w:rPr>
          <w:rFonts w:ascii="Courier New" w:eastAsia="Times New Roman" w:hAnsi="Courier New" w:cs="Courier New"/>
          <w:noProof/>
          <w:color w:val="E1EFFF"/>
          <w:sz w:val="20"/>
          <w:szCs w:val="20"/>
          <w:lang w:val="en-US" w:eastAsia="ru-RU"/>
        </w:rPr>
        <w:lastRenderedPageBreak/>
        <w:t xml:space="preserve">    }</w:t>
      </w:r>
      <w:r w:rsidRPr="00C06959">
        <w:rPr>
          <w:rFonts w:ascii="Courier New" w:eastAsia="Times New Roman" w:hAnsi="Courier New" w:cs="Courier New"/>
          <w:noProof/>
          <w:color w:val="E1EFFF"/>
          <w:sz w:val="20"/>
          <w:szCs w:val="20"/>
          <w:lang w:val="en-US" w:eastAsia="ru-RU"/>
        </w:rPr>
        <w:br/>
        <w:t>}</w:t>
      </w:r>
    </w:p>
    <w:p w:rsidR="00C06959" w:rsidRDefault="00C06959" w:rsidP="00B56D31">
      <w:pPr>
        <w:shd w:val="clear" w:color="auto" w:fill="F7F7F7"/>
        <w:spacing w:line="240" w:lineRule="auto"/>
        <w:rPr>
          <w:rFonts w:cstheme="minorHAnsi"/>
          <w:noProof/>
          <w:color w:val="000000"/>
          <w:sz w:val="24"/>
          <w:szCs w:val="24"/>
        </w:rPr>
      </w:pPr>
    </w:p>
    <w:p w:rsidR="00C06959" w:rsidRDefault="00C06959" w:rsidP="00B56D31">
      <w:pPr>
        <w:shd w:val="clear" w:color="auto" w:fill="F7F7F7"/>
        <w:spacing w:line="240" w:lineRule="auto"/>
        <w:rPr>
          <w:rFonts w:cstheme="minorHAnsi"/>
          <w:noProof/>
          <w:color w:val="000000"/>
          <w:sz w:val="24"/>
          <w:szCs w:val="24"/>
        </w:rPr>
      </w:pPr>
    </w:p>
    <w:p w:rsidR="00C06959" w:rsidRPr="00FD652E" w:rsidRDefault="00C06959" w:rsidP="00B56D31">
      <w:pPr>
        <w:shd w:val="clear" w:color="auto" w:fill="F7F7F7"/>
        <w:spacing w:line="240" w:lineRule="auto"/>
        <w:rPr>
          <w:rFonts w:cstheme="minorHAnsi"/>
          <w:noProof/>
          <w:sz w:val="24"/>
          <w:szCs w:val="24"/>
        </w:rPr>
      </w:pPr>
    </w:p>
    <w:p w:rsidR="00B56D31" w:rsidRPr="00AE7FF5" w:rsidRDefault="00AE7FF5" w:rsidP="00AF1BB8">
      <w:pPr>
        <w:shd w:val="clear" w:color="auto" w:fill="F7F7F7"/>
        <w:spacing w:line="240" w:lineRule="auto"/>
        <w:rPr>
          <w:rFonts w:cstheme="minorHAnsi"/>
          <w:b/>
          <w:noProof/>
          <w:color w:val="E36C0A" w:themeColor="accent6" w:themeShade="BF"/>
        </w:rPr>
      </w:pPr>
      <w:r w:rsidRPr="00AE7FF5">
        <w:rPr>
          <w:rFonts w:cstheme="minorHAnsi"/>
          <w:b/>
          <w:noProof/>
          <w:color w:val="E36C0A" w:themeColor="accent6" w:themeShade="BF"/>
        </w:rPr>
        <w:t xml:space="preserve">Не </w:t>
      </w:r>
      <w:r>
        <w:rPr>
          <w:rFonts w:cstheme="minorHAnsi"/>
          <w:b/>
          <w:noProof/>
          <w:color w:val="E36C0A" w:themeColor="accent6" w:themeShade="BF"/>
        </w:rPr>
        <w:t xml:space="preserve">забываем, что в </w:t>
      </w:r>
      <w:r>
        <w:rPr>
          <w:rFonts w:cstheme="minorHAnsi"/>
          <w:b/>
          <w:noProof/>
          <w:color w:val="E36C0A" w:themeColor="accent6" w:themeShade="BF"/>
          <w:lang w:val="en-US"/>
        </w:rPr>
        <w:t xml:space="preserve">MySQL </w:t>
      </w:r>
      <w:r>
        <w:rPr>
          <w:rFonts w:cstheme="minorHAnsi"/>
          <w:b/>
          <w:noProof/>
          <w:color w:val="E36C0A" w:themeColor="accent6" w:themeShade="BF"/>
        </w:rPr>
        <w:t xml:space="preserve">при создании БД строку </w:t>
      </w:r>
      <w:r>
        <w:rPr>
          <w:rFonts w:cstheme="minorHAnsi"/>
          <w:b/>
          <w:noProof/>
          <w:color w:val="E36C0A" w:themeColor="accent6" w:themeShade="BF"/>
          <w:lang w:val="en-US"/>
        </w:rPr>
        <w:t xml:space="preserve">id </w:t>
      </w:r>
      <w:r>
        <w:rPr>
          <w:rFonts w:cstheme="minorHAnsi"/>
          <w:b/>
          <w:noProof/>
          <w:color w:val="E36C0A" w:themeColor="accent6" w:themeShade="BF"/>
        </w:rPr>
        <w:t xml:space="preserve">заполняем </w:t>
      </w:r>
      <w:r>
        <w:rPr>
          <w:rFonts w:cstheme="minorHAnsi"/>
          <w:b/>
          <w:noProof/>
          <w:color w:val="E36C0A" w:themeColor="accent6" w:themeShade="BF"/>
          <w:lang w:val="en-US"/>
        </w:rPr>
        <w:t>AUTO</w:t>
      </w:r>
      <w:r w:rsidR="00B92A06">
        <w:rPr>
          <w:rFonts w:cstheme="minorHAnsi"/>
          <w:b/>
          <w:noProof/>
          <w:color w:val="E36C0A" w:themeColor="accent6" w:themeShade="BF"/>
          <w:lang w:val="en-US"/>
        </w:rPr>
        <w:t>_INKRE</w:t>
      </w:r>
      <w:r>
        <w:rPr>
          <w:rFonts w:cstheme="minorHAnsi"/>
          <w:b/>
          <w:noProof/>
          <w:color w:val="E36C0A" w:themeColor="accent6" w:themeShade="BF"/>
          <w:lang w:val="en-US"/>
        </w:rPr>
        <w:t>MENT –</w:t>
      </w:r>
      <w:r>
        <w:rPr>
          <w:rFonts w:cstheme="minorHAnsi"/>
          <w:b/>
          <w:noProof/>
          <w:color w:val="E36C0A" w:themeColor="accent6" w:themeShade="BF"/>
        </w:rPr>
        <w:t xml:space="preserve">тоесть цыфрами 123..10. Поэтому нам не нужно прописывать строку </w:t>
      </w:r>
      <w:r>
        <w:rPr>
          <w:rFonts w:cstheme="minorHAnsi"/>
          <w:b/>
          <w:noProof/>
          <w:color w:val="E36C0A" w:themeColor="accent6" w:themeShade="BF"/>
          <w:lang w:val="en-US"/>
        </w:rPr>
        <w:t xml:space="preserve">id </w:t>
      </w:r>
      <w:r>
        <w:rPr>
          <w:rFonts w:cstheme="minorHAnsi"/>
          <w:b/>
          <w:noProof/>
          <w:color w:val="E36C0A" w:themeColor="accent6" w:themeShade="BF"/>
        </w:rPr>
        <w:t xml:space="preserve">в функции </w:t>
      </w:r>
      <w:r>
        <w:rPr>
          <w:rFonts w:cstheme="minorHAnsi"/>
          <w:b/>
          <w:noProof/>
          <w:color w:val="E36C0A" w:themeColor="accent6" w:themeShade="BF"/>
          <w:lang w:val="en-US"/>
        </w:rPr>
        <w:t xml:space="preserve">INSERT </w:t>
      </w:r>
      <w:r>
        <w:rPr>
          <w:rFonts w:cstheme="minorHAnsi"/>
          <w:b/>
          <w:noProof/>
          <w:color w:val="E36C0A" w:themeColor="accent6" w:themeShade="BF"/>
        </w:rPr>
        <w:t xml:space="preserve">или </w:t>
      </w:r>
      <w:r>
        <w:rPr>
          <w:rFonts w:cstheme="minorHAnsi"/>
          <w:b/>
          <w:noProof/>
          <w:color w:val="E36C0A" w:themeColor="accent6" w:themeShade="BF"/>
          <w:lang w:val="en-US"/>
        </w:rPr>
        <w:t>SELECT</w:t>
      </w:r>
      <w:r>
        <w:rPr>
          <w:rFonts w:cstheme="minorHAnsi"/>
          <w:b/>
          <w:noProof/>
          <w:color w:val="E36C0A" w:themeColor="accent6" w:themeShade="BF"/>
        </w:rPr>
        <w:t>, так она заполниться автоматически.</w:t>
      </w:r>
    </w:p>
    <w:p w:rsidR="005C266E" w:rsidRDefault="006913E5" w:rsidP="003F1AF2">
      <w:pPr>
        <w:shd w:val="clear" w:color="auto" w:fill="F7F7F7"/>
        <w:spacing w:line="255" w:lineRule="atLeast"/>
        <w:rPr>
          <w:rFonts w:cstheme="minorHAnsi"/>
          <w:noProof/>
          <w:color w:val="000000"/>
          <w:sz w:val="24"/>
          <w:szCs w:val="24"/>
          <w:lang w:val="en-US"/>
        </w:rPr>
      </w:pPr>
      <w:r w:rsidRPr="006913E5">
        <w:rPr>
          <w:rFonts w:cstheme="minorHAnsi"/>
          <w:noProof/>
          <w:color w:val="000000"/>
          <w:sz w:val="24"/>
          <w:szCs w:val="24"/>
          <w:lang w:val="en-US"/>
        </w:rPr>
        <w:t>Если вы помните из предыдущей главы, поле id было отмечено значком AUTO_INCREMENT. Этот модификатор сообщает MySQL автоматически присваивать значение этому полю, если он оставлен неуказанным, увеличивая предыдущее значение на 1.</w:t>
      </w:r>
      <w:bookmarkStart w:id="16" w:name="AEN43665"/>
      <w:bookmarkEnd w:id="16"/>
    </w:p>
    <w:p w:rsidR="008C1EA9" w:rsidRDefault="008C1EA9" w:rsidP="003F1AF2">
      <w:pPr>
        <w:shd w:val="clear" w:color="auto" w:fill="F7F7F7"/>
        <w:spacing w:line="255" w:lineRule="atLeast"/>
        <w:rPr>
          <w:rFonts w:ascii="Arial Black" w:hAnsi="Arial Black" w:cs="Arial"/>
          <w:color w:val="FF0000"/>
          <w:sz w:val="32"/>
          <w:szCs w:val="32"/>
          <w:u w:val="single"/>
        </w:rPr>
      </w:pPr>
      <w:r>
        <w:rPr>
          <w:rFonts w:ascii="Arial Black" w:hAnsi="Arial Black" w:cs="Arial"/>
          <w:color w:val="FF0000"/>
          <w:sz w:val="32"/>
          <w:szCs w:val="32"/>
          <w:u w:val="single"/>
        </w:rPr>
        <w:t xml:space="preserve">Вставка </w:t>
      </w:r>
      <w:r>
        <w:rPr>
          <w:rFonts w:ascii="Arial Black" w:hAnsi="Arial Black" w:cs="Arial"/>
          <w:color w:val="FF0000"/>
          <w:sz w:val="32"/>
          <w:szCs w:val="32"/>
          <w:u w:val="single"/>
          <w:lang w:val="en-US"/>
        </w:rPr>
        <w:t>id</w:t>
      </w:r>
      <w:r>
        <w:rPr>
          <w:rFonts w:ascii="Arial Black" w:hAnsi="Arial Black" w:cs="Arial"/>
          <w:color w:val="FF0000"/>
          <w:sz w:val="32"/>
          <w:szCs w:val="32"/>
          <w:u w:val="single"/>
        </w:rPr>
        <w:t xml:space="preserve"> в таблицу</w:t>
      </w:r>
      <w:r>
        <w:rPr>
          <w:rFonts w:ascii="Arial Black" w:hAnsi="Arial Black" w:cs="Arial"/>
          <w:color w:val="FF0000"/>
          <w:sz w:val="32"/>
          <w:szCs w:val="32"/>
          <w:u w:val="single"/>
          <w:lang w:val="en-US"/>
        </w:rPr>
        <w:t xml:space="preserve"> </w:t>
      </w:r>
      <w:r>
        <w:rPr>
          <w:rFonts w:ascii="Arial Black" w:hAnsi="Arial Black" w:cs="Arial"/>
          <w:color w:val="FF0000"/>
          <w:sz w:val="32"/>
          <w:szCs w:val="32"/>
          <w:u w:val="single"/>
        </w:rPr>
        <w:t xml:space="preserve">должна происходить только при </w:t>
      </w:r>
      <w:proofErr w:type="spellStart"/>
      <w:r>
        <w:rPr>
          <w:rFonts w:ascii="Arial Black" w:hAnsi="Arial Black" w:cs="Arial"/>
          <w:color w:val="FF0000"/>
          <w:sz w:val="32"/>
          <w:szCs w:val="32"/>
          <w:u w:val="single"/>
        </w:rPr>
        <w:t>выключеных</w:t>
      </w:r>
      <w:proofErr w:type="spellEnd"/>
      <w:r>
        <w:rPr>
          <w:rFonts w:ascii="Arial Black" w:hAnsi="Arial Black" w:cs="Arial"/>
          <w:color w:val="FF0000"/>
          <w:sz w:val="32"/>
          <w:szCs w:val="32"/>
          <w:u w:val="single"/>
        </w:rPr>
        <w:t xml:space="preserve"> связях, так как выдаст ошибку!</w:t>
      </w:r>
    </w:p>
    <w:p w:rsidR="008C1EA9" w:rsidRDefault="008C1EA9" w:rsidP="003F1AF2">
      <w:pPr>
        <w:shd w:val="clear" w:color="auto" w:fill="F7F7F7"/>
        <w:spacing w:line="255" w:lineRule="atLeast"/>
        <w:rPr>
          <w:rFonts w:ascii="Arial Black" w:hAnsi="Arial Black" w:cs="Arial"/>
          <w:color w:val="E36C0A" w:themeColor="accent6" w:themeShade="BF"/>
          <w:sz w:val="32"/>
          <w:szCs w:val="32"/>
          <w:u w:val="single"/>
        </w:rPr>
      </w:pPr>
      <w:r w:rsidRPr="008C1EA9">
        <w:rPr>
          <w:rFonts w:ascii="Arial Black" w:hAnsi="Arial Black" w:cs="Arial"/>
          <w:color w:val="E36C0A" w:themeColor="accent6" w:themeShade="BF"/>
          <w:sz w:val="32"/>
          <w:szCs w:val="32"/>
          <w:u w:val="single"/>
        </w:rPr>
        <w:t xml:space="preserve">Пример! </w:t>
      </w:r>
    </w:p>
    <w:p w:rsidR="008C1EA9" w:rsidRPr="00F304EF" w:rsidRDefault="008C1EA9" w:rsidP="003F1AF2">
      <w:pPr>
        <w:shd w:val="clear" w:color="auto" w:fill="F7F7F7"/>
        <w:spacing w:line="255" w:lineRule="atLeast"/>
        <w:rPr>
          <w:rFonts w:cstheme="minorHAnsi"/>
          <w:noProof/>
          <w:color w:val="000000"/>
          <w:sz w:val="24"/>
          <w:szCs w:val="24"/>
          <w:lang w:val="en-US"/>
        </w:rPr>
      </w:pPr>
      <w:r w:rsidRPr="00F304EF">
        <w:rPr>
          <w:rFonts w:cstheme="minorHAnsi"/>
          <w:noProof/>
          <w:color w:val="000000"/>
          <w:sz w:val="24"/>
          <w:szCs w:val="24"/>
          <w:lang w:val="en-US"/>
        </w:rPr>
        <w:t>У нас есть код, который вставляет номера учеников</w:t>
      </w:r>
      <w:r w:rsidR="00F304EF" w:rsidRPr="00F304EF">
        <w:rPr>
          <w:rFonts w:cstheme="minorHAnsi"/>
          <w:noProof/>
          <w:color w:val="000000"/>
          <w:sz w:val="24"/>
          <w:szCs w:val="24"/>
          <w:lang w:val="en-US"/>
        </w:rPr>
        <w:t xml:space="preserve"> </w:t>
      </w:r>
      <w:r w:rsidR="00F304EF" w:rsidRPr="00F304EF">
        <w:rPr>
          <w:rFonts w:ascii="Courier New" w:eastAsia="Times New Roman" w:hAnsi="Courier New" w:cs="Courier New"/>
          <w:b/>
          <w:noProof/>
          <w:color w:val="3AD900"/>
          <w:sz w:val="20"/>
          <w:szCs w:val="20"/>
          <w:lang w:val="en-US" w:eastAsia="ru-RU"/>
        </w:rPr>
        <w:t>(</w:t>
      </w:r>
      <w:r w:rsidR="00F304EF" w:rsidRPr="00F304EF">
        <w:rPr>
          <w:rFonts w:ascii="Courier New" w:eastAsia="Times New Roman" w:hAnsi="Courier New" w:cs="Courier New"/>
          <w:b/>
          <w:noProof/>
          <w:color w:val="FF80E1"/>
          <w:sz w:val="20"/>
          <w:szCs w:val="20"/>
          <w:lang w:val="en-US" w:eastAsia="ru-RU"/>
        </w:rPr>
        <w:t>$pupils</w:t>
      </w:r>
      <w:r w:rsidR="00F304EF" w:rsidRPr="00F304EF">
        <w:rPr>
          <w:rFonts w:ascii="Courier New" w:eastAsia="Times New Roman" w:hAnsi="Courier New" w:cs="Courier New"/>
          <w:b/>
          <w:noProof/>
          <w:color w:val="E1EFFF"/>
          <w:sz w:val="20"/>
          <w:szCs w:val="20"/>
          <w:lang w:val="en-US" w:eastAsia="ru-RU"/>
        </w:rPr>
        <w:t xml:space="preserve"> </w:t>
      </w:r>
      <w:r w:rsidR="00F304EF" w:rsidRPr="00F304EF">
        <w:rPr>
          <w:rFonts w:ascii="Courier New" w:eastAsia="Times New Roman" w:hAnsi="Courier New" w:cs="Courier New"/>
          <w:b/>
          <w:noProof/>
          <w:sz w:val="20"/>
          <w:szCs w:val="20"/>
          <w:lang w:val="en-US" w:eastAsia="ru-RU"/>
        </w:rPr>
        <w:t>[</w:t>
      </w:r>
      <w:r w:rsidR="00F304EF" w:rsidRPr="00F304EF">
        <w:rPr>
          <w:rFonts w:ascii="Courier New" w:eastAsia="Times New Roman" w:hAnsi="Courier New" w:cs="Courier New"/>
          <w:b/>
          <w:noProof/>
          <w:color w:val="FFDD00"/>
          <w:sz w:val="20"/>
          <w:szCs w:val="20"/>
          <w:lang w:val="en-US" w:eastAsia="ru-RU"/>
        </w:rPr>
        <w:t>id</w:t>
      </w:r>
      <w:r w:rsidR="00F304EF" w:rsidRPr="00F304EF">
        <w:rPr>
          <w:rFonts w:ascii="Courier New" w:eastAsia="Times New Roman" w:hAnsi="Courier New" w:cs="Courier New"/>
          <w:b/>
          <w:noProof/>
          <w:sz w:val="20"/>
          <w:szCs w:val="20"/>
          <w:lang w:val="en-US" w:eastAsia="ru-RU"/>
        </w:rPr>
        <w:t>]</w:t>
      </w:r>
      <w:r w:rsidR="00F304EF" w:rsidRPr="00F304EF">
        <w:rPr>
          <w:rFonts w:ascii="Courier New" w:eastAsia="Times New Roman" w:hAnsi="Courier New" w:cs="Courier New"/>
          <w:noProof/>
          <w:color w:val="CCCCCC"/>
          <w:sz w:val="20"/>
          <w:szCs w:val="20"/>
          <w:lang w:val="en-US" w:eastAsia="ru-RU"/>
        </w:rPr>
        <w:t xml:space="preserve"> </w:t>
      </w:r>
      <w:r w:rsidRPr="00F304EF">
        <w:rPr>
          <w:rFonts w:cstheme="minorHAnsi"/>
          <w:noProof/>
          <w:color w:val="000000"/>
          <w:sz w:val="24"/>
          <w:szCs w:val="24"/>
          <w:lang w:val="en-US"/>
        </w:rPr>
        <w:t xml:space="preserve">и номера учителей </w:t>
      </w:r>
      <w:r w:rsidR="00F304EF" w:rsidRPr="00F304EF">
        <w:rPr>
          <w:rFonts w:ascii="Courier New" w:eastAsia="Times New Roman" w:hAnsi="Courier New" w:cs="Courier New"/>
          <w:noProof/>
          <w:color w:val="FF80E1"/>
          <w:sz w:val="20"/>
          <w:szCs w:val="20"/>
          <w:lang w:val="en-US" w:eastAsia="ru-RU"/>
        </w:rPr>
        <w:t>$data_teachers</w:t>
      </w:r>
      <w:r w:rsidR="00F304EF" w:rsidRPr="00F304EF">
        <w:rPr>
          <w:rFonts w:ascii="Courier New" w:eastAsia="Times New Roman" w:hAnsi="Courier New" w:cs="Courier New"/>
          <w:noProof/>
          <w:color w:val="E1EFFF"/>
          <w:sz w:val="20"/>
          <w:szCs w:val="20"/>
          <w:lang w:val="en-US" w:eastAsia="ru-RU"/>
        </w:rPr>
        <w:t>[</w:t>
      </w:r>
      <w:r w:rsidR="00F304EF" w:rsidRPr="00F304EF">
        <w:rPr>
          <w:rFonts w:ascii="Courier New" w:eastAsia="Times New Roman" w:hAnsi="Courier New" w:cs="Courier New"/>
          <w:b/>
          <w:noProof/>
          <w:sz w:val="20"/>
          <w:szCs w:val="20"/>
          <w:lang w:val="en-US" w:eastAsia="ru-RU"/>
        </w:rPr>
        <w:t>[</w:t>
      </w:r>
      <w:r w:rsidR="00F304EF" w:rsidRPr="00F304EF">
        <w:rPr>
          <w:rFonts w:ascii="Courier New" w:eastAsia="Times New Roman" w:hAnsi="Courier New" w:cs="Courier New"/>
          <w:noProof/>
          <w:color w:val="FFDD00"/>
          <w:sz w:val="20"/>
          <w:szCs w:val="20"/>
          <w:lang w:val="en-US" w:eastAsia="ru-RU"/>
        </w:rPr>
        <w:t>id</w:t>
      </w:r>
      <w:r w:rsidR="00F304EF" w:rsidRPr="00F304EF">
        <w:rPr>
          <w:rFonts w:ascii="Courier New" w:eastAsia="Times New Roman" w:hAnsi="Courier New" w:cs="Courier New"/>
          <w:b/>
          <w:noProof/>
          <w:sz w:val="20"/>
          <w:szCs w:val="20"/>
          <w:lang w:val="en-US" w:eastAsia="ru-RU"/>
        </w:rPr>
        <w:t>]</w:t>
      </w:r>
      <w:r w:rsidR="00F304EF" w:rsidRPr="00F304EF">
        <w:rPr>
          <w:rFonts w:cstheme="minorHAnsi"/>
          <w:noProof/>
          <w:color w:val="000000"/>
          <w:sz w:val="24"/>
          <w:szCs w:val="24"/>
          <w:lang w:val="en-US"/>
        </w:rPr>
        <w:t xml:space="preserve"> </w:t>
      </w:r>
      <w:r w:rsidRPr="00F304EF">
        <w:rPr>
          <w:rFonts w:cstheme="minorHAnsi"/>
          <w:noProof/>
          <w:color w:val="000000"/>
          <w:sz w:val="24"/>
          <w:szCs w:val="24"/>
          <w:lang w:val="en-US"/>
        </w:rPr>
        <w:t>в одну таблицу</w:t>
      </w:r>
      <w:r w:rsidR="00F304EF" w:rsidRPr="00F304EF">
        <w:rPr>
          <w:rFonts w:cstheme="minorHAnsi"/>
          <w:noProof/>
          <w:color w:val="000000"/>
          <w:sz w:val="24"/>
          <w:szCs w:val="24"/>
          <w:lang w:val="en-US"/>
        </w:rPr>
        <w:t xml:space="preserve"> </w:t>
      </w:r>
      <w:r w:rsidR="00F304EF" w:rsidRPr="00F304EF">
        <w:rPr>
          <w:rFonts w:ascii="Courier New" w:eastAsia="Times New Roman" w:hAnsi="Courier New" w:cs="Courier New"/>
          <w:noProof/>
          <w:color w:val="3AD900"/>
          <w:sz w:val="20"/>
          <w:szCs w:val="20"/>
          <w:lang w:val="en-US" w:eastAsia="ru-RU"/>
        </w:rPr>
        <w:t>connect_pupils_teachers</w:t>
      </w:r>
      <w:r w:rsidRPr="00F304EF">
        <w:rPr>
          <w:rFonts w:cstheme="minorHAnsi"/>
          <w:noProof/>
          <w:color w:val="000000"/>
          <w:sz w:val="24"/>
          <w:szCs w:val="24"/>
          <w:lang w:val="en-US"/>
        </w:rPr>
        <w:t xml:space="preserve">. </w:t>
      </w:r>
    </w:p>
    <w:p w:rsidR="008C1EA9" w:rsidRPr="008C1EA9" w:rsidRDefault="008C1EA9" w:rsidP="008C1EA9">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8C1EA9">
        <w:rPr>
          <w:rFonts w:ascii="Courier New" w:eastAsia="Times New Roman" w:hAnsi="Courier New" w:cs="Courier New"/>
          <w:noProof/>
          <w:color w:val="FF80E1"/>
          <w:sz w:val="20"/>
          <w:szCs w:val="20"/>
          <w:lang w:val="en-US" w:eastAsia="ru-RU"/>
        </w:rPr>
        <w:t xml:space="preserve">$link </w:t>
      </w:r>
      <w:r w:rsidRPr="008C1EA9">
        <w:rPr>
          <w:rFonts w:ascii="Courier New" w:eastAsia="Times New Roman" w:hAnsi="Courier New" w:cs="Courier New"/>
          <w:noProof/>
          <w:color w:val="FF9D00"/>
          <w:sz w:val="20"/>
          <w:szCs w:val="20"/>
          <w:lang w:val="en-US" w:eastAsia="ru-RU"/>
        </w:rPr>
        <w:t xml:space="preserve">= </w:t>
      </w:r>
      <w:r w:rsidRPr="008C1EA9">
        <w:rPr>
          <w:rFonts w:ascii="Courier New" w:eastAsia="Times New Roman" w:hAnsi="Courier New" w:cs="Courier New"/>
          <w:noProof/>
          <w:color w:val="80FFBB"/>
          <w:sz w:val="20"/>
          <w:szCs w:val="20"/>
          <w:lang w:val="en-US" w:eastAsia="ru-RU"/>
        </w:rPr>
        <w:t>mysqli_connect</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3AD900"/>
          <w:sz w:val="20"/>
          <w:szCs w:val="20"/>
          <w:lang w:val="en-US" w:eastAsia="ru-RU"/>
        </w:rPr>
        <w:t>'localhost'</w:t>
      </w:r>
      <w:r w:rsidRPr="008C1EA9">
        <w:rPr>
          <w:rFonts w:ascii="Courier New" w:eastAsia="Times New Roman" w:hAnsi="Courier New" w:cs="Courier New"/>
          <w:noProof/>
          <w:color w:val="E1EFFF"/>
          <w:sz w:val="20"/>
          <w:szCs w:val="20"/>
          <w:lang w:val="en-US" w:eastAsia="ru-RU"/>
        </w:rPr>
        <w:t xml:space="preserve">, </w:t>
      </w:r>
      <w:r w:rsidRPr="008C1EA9">
        <w:rPr>
          <w:rFonts w:ascii="Courier New" w:eastAsia="Times New Roman" w:hAnsi="Courier New" w:cs="Courier New"/>
          <w:noProof/>
          <w:color w:val="3AD900"/>
          <w:sz w:val="20"/>
          <w:szCs w:val="20"/>
          <w:lang w:val="en-US" w:eastAsia="ru-RU"/>
        </w:rPr>
        <w:t>'root'</w:t>
      </w:r>
      <w:r w:rsidRPr="008C1EA9">
        <w:rPr>
          <w:rFonts w:ascii="Courier New" w:eastAsia="Times New Roman" w:hAnsi="Courier New" w:cs="Courier New"/>
          <w:noProof/>
          <w:color w:val="E1EFFF"/>
          <w:sz w:val="20"/>
          <w:szCs w:val="20"/>
          <w:lang w:val="en-US" w:eastAsia="ru-RU"/>
        </w:rPr>
        <w:t xml:space="preserve">, </w:t>
      </w:r>
      <w:r w:rsidRPr="008C1EA9">
        <w:rPr>
          <w:rFonts w:ascii="Courier New" w:eastAsia="Times New Roman" w:hAnsi="Courier New" w:cs="Courier New"/>
          <w:noProof/>
          <w:color w:val="3AD900"/>
          <w:sz w:val="20"/>
          <w:szCs w:val="20"/>
          <w:lang w:val="en-US" w:eastAsia="ru-RU"/>
        </w:rPr>
        <w:t>''</w:t>
      </w:r>
      <w:r w:rsidRPr="008C1EA9">
        <w:rPr>
          <w:rFonts w:ascii="Courier New" w:eastAsia="Times New Roman" w:hAnsi="Courier New" w:cs="Courier New"/>
          <w:noProof/>
          <w:color w:val="E1EFFF"/>
          <w:sz w:val="20"/>
          <w:szCs w:val="20"/>
          <w:lang w:val="en-US" w:eastAsia="ru-RU"/>
        </w:rPr>
        <w:t xml:space="preserve">, </w:t>
      </w:r>
      <w:r w:rsidRPr="008C1EA9">
        <w:rPr>
          <w:rFonts w:ascii="Courier New" w:eastAsia="Times New Roman" w:hAnsi="Courier New" w:cs="Courier New"/>
          <w:noProof/>
          <w:color w:val="3AD900"/>
          <w:sz w:val="20"/>
          <w:szCs w:val="20"/>
          <w:lang w:val="en-US" w:eastAsia="ru-RU"/>
        </w:rPr>
        <w:t>'NewSchool'</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r>
      <w:r w:rsidRPr="008C1EA9">
        <w:rPr>
          <w:rFonts w:ascii="Courier New" w:eastAsia="Times New Roman" w:hAnsi="Courier New" w:cs="Courier New"/>
          <w:noProof/>
          <w:color w:val="E1EFFF"/>
          <w:sz w:val="20"/>
          <w:szCs w:val="20"/>
          <w:lang w:val="en-US" w:eastAsia="ru-RU"/>
        </w:rPr>
        <w:br/>
      </w:r>
      <w:r w:rsidRPr="008C1EA9">
        <w:rPr>
          <w:rFonts w:ascii="Courier New" w:eastAsia="Times New Roman" w:hAnsi="Courier New" w:cs="Courier New"/>
          <w:noProof/>
          <w:color w:val="FF9D00"/>
          <w:sz w:val="20"/>
          <w:szCs w:val="20"/>
          <w:lang w:val="en-US" w:eastAsia="ru-RU"/>
        </w:rPr>
        <w:t xml:space="preserve">if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 xml:space="preserve">$link </w:t>
      </w:r>
      <w:r w:rsidRPr="008C1EA9">
        <w:rPr>
          <w:rFonts w:ascii="Courier New" w:eastAsia="Times New Roman" w:hAnsi="Courier New" w:cs="Courier New"/>
          <w:noProof/>
          <w:color w:val="FF9D00"/>
          <w:sz w:val="20"/>
          <w:szCs w:val="20"/>
          <w:lang w:val="en-US" w:eastAsia="ru-RU"/>
        </w:rPr>
        <w:t>== false</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die</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3AD900"/>
          <w:sz w:val="20"/>
          <w:szCs w:val="20"/>
          <w:lang w:val="en-US" w:eastAsia="ru-RU"/>
        </w:rPr>
        <w:t xml:space="preserve">"ERROR: Could not connect. " </w:t>
      </w:r>
      <w:r w:rsidRPr="008C1EA9">
        <w:rPr>
          <w:rFonts w:ascii="Courier New" w:eastAsia="Times New Roman" w:hAnsi="Courier New" w:cs="Courier New"/>
          <w:noProof/>
          <w:color w:val="FF9D00"/>
          <w:sz w:val="20"/>
          <w:szCs w:val="20"/>
          <w:lang w:val="en-US" w:eastAsia="ru-RU"/>
        </w:rPr>
        <w:t xml:space="preserve">. </w:t>
      </w:r>
      <w:r w:rsidRPr="008C1EA9">
        <w:rPr>
          <w:rFonts w:ascii="Courier New" w:eastAsia="Times New Roman" w:hAnsi="Courier New" w:cs="Courier New"/>
          <w:noProof/>
          <w:color w:val="80FFBB"/>
          <w:sz w:val="20"/>
          <w:szCs w:val="20"/>
          <w:lang w:val="en-US" w:eastAsia="ru-RU"/>
        </w:rPr>
        <w:t>mysqli_connect_error</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t>}</w:t>
      </w:r>
      <w:r w:rsidRPr="008C1EA9">
        <w:rPr>
          <w:rFonts w:ascii="Courier New" w:eastAsia="Times New Roman" w:hAnsi="Courier New" w:cs="Courier New"/>
          <w:noProof/>
          <w:color w:val="E1EFFF"/>
          <w:sz w:val="20"/>
          <w:szCs w:val="20"/>
          <w:lang w:val="en-US" w:eastAsia="ru-RU"/>
        </w:rPr>
        <w:br/>
      </w:r>
      <w:r w:rsidRPr="008C1EA9">
        <w:rPr>
          <w:rFonts w:ascii="Courier New" w:eastAsia="Times New Roman" w:hAnsi="Courier New" w:cs="Courier New"/>
          <w:noProof/>
          <w:color w:val="E1EFFF"/>
          <w:sz w:val="20"/>
          <w:szCs w:val="20"/>
          <w:lang w:val="en-US" w:eastAsia="ru-RU"/>
        </w:rPr>
        <w:br/>
      </w:r>
      <w:r w:rsidRPr="008C1EA9">
        <w:rPr>
          <w:rFonts w:ascii="Courier New" w:eastAsia="Times New Roman" w:hAnsi="Courier New" w:cs="Courier New"/>
          <w:noProof/>
          <w:color w:val="FF9D00"/>
          <w:sz w:val="20"/>
          <w:szCs w:val="20"/>
          <w:lang w:val="en-US" w:eastAsia="ru-RU"/>
        </w:rPr>
        <w:t xml:space="preserve">foreach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 xml:space="preserve">$teachers_pupils </w:t>
      </w:r>
      <w:r w:rsidRPr="008C1EA9">
        <w:rPr>
          <w:rFonts w:ascii="Courier New" w:eastAsia="Times New Roman" w:hAnsi="Courier New" w:cs="Courier New"/>
          <w:noProof/>
          <w:color w:val="FF9D00"/>
          <w:sz w:val="20"/>
          <w:szCs w:val="20"/>
          <w:lang w:val="en-US" w:eastAsia="ru-RU"/>
        </w:rPr>
        <w:t xml:space="preserve">as </w:t>
      </w:r>
      <w:r w:rsidRPr="008C1EA9">
        <w:rPr>
          <w:rFonts w:ascii="Courier New" w:eastAsia="Times New Roman" w:hAnsi="Courier New" w:cs="Courier New"/>
          <w:noProof/>
          <w:color w:val="FF80E1"/>
          <w:sz w:val="20"/>
          <w:szCs w:val="20"/>
          <w:lang w:val="en-US" w:eastAsia="ru-RU"/>
        </w:rPr>
        <w:t>$num_teachers</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foreach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 xml:space="preserve">$num_teachers </w:t>
      </w:r>
      <w:r w:rsidRPr="008C1EA9">
        <w:rPr>
          <w:rFonts w:ascii="Courier New" w:eastAsia="Times New Roman" w:hAnsi="Courier New" w:cs="Courier New"/>
          <w:noProof/>
          <w:color w:val="FF9D00"/>
          <w:sz w:val="20"/>
          <w:szCs w:val="20"/>
          <w:lang w:val="en-US" w:eastAsia="ru-RU"/>
        </w:rPr>
        <w:t xml:space="preserve">as </w:t>
      </w:r>
      <w:r w:rsidRPr="008C1EA9">
        <w:rPr>
          <w:rFonts w:ascii="Courier New" w:eastAsia="Times New Roman" w:hAnsi="Courier New" w:cs="Courier New"/>
          <w:noProof/>
          <w:color w:val="FF80E1"/>
          <w:sz w:val="20"/>
          <w:szCs w:val="20"/>
          <w:lang w:val="en-US" w:eastAsia="ru-RU"/>
        </w:rPr>
        <w:t>$data_teachers</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foreach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 xml:space="preserve">$data_teachers </w:t>
      </w:r>
      <w:r w:rsidRPr="008C1EA9">
        <w:rPr>
          <w:rFonts w:ascii="Courier New" w:eastAsia="Times New Roman" w:hAnsi="Courier New" w:cs="Courier New"/>
          <w:noProof/>
          <w:color w:val="FF9D00"/>
          <w:sz w:val="20"/>
          <w:szCs w:val="20"/>
          <w:lang w:val="en-US" w:eastAsia="ru-RU"/>
        </w:rPr>
        <w:t xml:space="preserve">as </w:t>
      </w:r>
      <w:r w:rsidRPr="008C1EA9">
        <w:rPr>
          <w:rFonts w:ascii="Courier New" w:eastAsia="Times New Roman" w:hAnsi="Courier New" w:cs="Courier New"/>
          <w:noProof/>
          <w:color w:val="FF80E1"/>
          <w:sz w:val="20"/>
          <w:szCs w:val="20"/>
          <w:lang w:val="en-US" w:eastAsia="ru-RU"/>
        </w:rPr>
        <w:t>$data_pupils</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foreach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 xml:space="preserve">$data_pupils </w:t>
      </w:r>
      <w:r w:rsidRPr="008C1EA9">
        <w:rPr>
          <w:rFonts w:ascii="Courier New" w:eastAsia="Times New Roman" w:hAnsi="Courier New" w:cs="Courier New"/>
          <w:noProof/>
          <w:color w:val="FF9D00"/>
          <w:sz w:val="20"/>
          <w:szCs w:val="20"/>
          <w:lang w:val="en-US" w:eastAsia="ru-RU"/>
        </w:rPr>
        <w:t xml:space="preserve">as </w:t>
      </w:r>
      <w:r w:rsidRPr="008C1EA9">
        <w:rPr>
          <w:rFonts w:ascii="Courier New" w:eastAsia="Times New Roman" w:hAnsi="Courier New" w:cs="Courier New"/>
          <w:noProof/>
          <w:color w:val="FF80E1"/>
          <w:sz w:val="20"/>
          <w:szCs w:val="20"/>
          <w:lang w:val="en-US" w:eastAsia="ru-RU"/>
        </w:rPr>
        <w:t>$pupils</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80E1"/>
          <w:sz w:val="20"/>
          <w:szCs w:val="20"/>
          <w:lang w:val="en-US" w:eastAsia="ru-RU"/>
        </w:rPr>
        <w:t xml:space="preserve">$connect </w:t>
      </w:r>
      <w:r w:rsidRPr="008C1EA9">
        <w:rPr>
          <w:rFonts w:ascii="Courier New" w:eastAsia="Times New Roman" w:hAnsi="Courier New" w:cs="Courier New"/>
          <w:noProof/>
          <w:color w:val="FF9D00"/>
          <w:sz w:val="20"/>
          <w:szCs w:val="20"/>
          <w:lang w:val="en-US" w:eastAsia="ru-RU"/>
        </w:rPr>
        <w:t xml:space="preserve">= </w:t>
      </w:r>
      <w:r w:rsidRPr="008C1EA9">
        <w:rPr>
          <w:rFonts w:ascii="Courier New" w:eastAsia="Times New Roman" w:hAnsi="Courier New" w:cs="Courier New"/>
          <w:noProof/>
          <w:color w:val="3AD900"/>
          <w:sz w:val="20"/>
          <w:szCs w:val="20"/>
          <w:lang w:val="en-US" w:eastAsia="ru-RU"/>
        </w:rPr>
        <w:t>"INSERT INTO (pupils_id, teachers_id) VALUES (</w:t>
      </w:r>
      <w:r w:rsidRPr="008C1EA9">
        <w:rPr>
          <w:rFonts w:ascii="Courier New" w:eastAsia="Times New Roman" w:hAnsi="Courier New" w:cs="Courier New"/>
          <w:noProof/>
          <w:color w:val="FF80E1"/>
          <w:sz w:val="20"/>
          <w:szCs w:val="20"/>
          <w:lang w:val="en-US" w:eastAsia="ru-RU"/>
        </w:rPr>
        <w:t>$pupils</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DD00"/>
          <w:sz w:val="20"/>
          <w:szCs w:val="20"/>
          <w:lang w:val="en-US" w:eastAsia="ru-RU"/>
        </w:rPr>
        <w:t>id</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CCCCCC"/>
          <w:sz w:val="20"/>
          <w:szCs w:val="20"/>
          <w:lang w:val="en-US" w:eastAsia="ru-RU"/>
        </w:rPr>
        <w:t xml:space="preserve">, </w:t>
      </w:r>
      <w:r w:rsidRPr="008C1EA9">
        <w:rPr>
          <w:rFonts w:ascii="Courier New" w:eastAsia="Times New Roman" w:hAnsi="Courier New" w:cs="Courier New"/>
          <w:noProof/>
          <w:color w:val="FF80E1"/>
          <w:sz w:val="20"/>
          <w:szCs w:val="20"/>
          <w:lang w:val="en-US" w:eastAsia="ru-RU"/>
        </w:rPr>
        <w:t>$data_teachers</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DD00"/>
          <w:sz w:val="20"/>
          <w:szCs w:val="20"/>
          <w:lang w:val="en-US" w:eastAsia="ru-RU"/>
        </w:rPr>
        <w:t>id</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CCCCCC"/>
          <w:sz w:val="20"/>
          <w:szCs w:val="20"/>
          <w:lang w:val="en-US" w:eastAsia="ru-RU"/>
        </w:rPr>
        <w:t>)</w:t>
      </w:r>
      <w:r w:rsidRPr="008C1EA9">
        <w:rPr>
          <w:rFonts w:ascii="Courier New" w:eastAsia="Times New Roman" w:hAnsi="Courier New" w:cs="Courier New"/>
          <w:noProof/>
          <w:color w:val="3AD900"/>
          <w:sz w:val="20"/>
          <w:szCs w:val="20"/>
          <w:lang w:val="en-US" w:eastAsia="ru-RU"/>
        </w:rPr>
        <w:t>"</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if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80FFBB"/>
          <w:sz w:val="20"/>
          <w:szCs w:val="20"/>
          <w:lang w:val="en-US" w:eastAsia="ru-RU"/>
        </w:rPr>
        <w:t>mysqli_query</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$link</w:t>
      </w:r>
      <w:r w:rsidRPr="008C1EA9">
        <w:rPr>
          <w:rFonts w:ascii="Courier New" w:eastAsia="Times New Roman" w:hAnsi="Courier New" w:cs="Courier New"/>
          <w:noProof/>
          <w:color w:val="E1EFFF"/>
          <w:sz w:val="20"/>
          <w:szCs w:val="20"/>
          <w:lang w:val="en-US" w:eastAsia="ru-RU"/>
        </w:rPr>
        <w:t xml:space="preserve">, </w:t>
      </w:r>
      <w:r w:rsidRPr="008C1EA9">
        <w:rPr>
          <w:rFonts w:ascii="Courier New" w:eastAsia="Times New Roman" w:hAnsi="Courier New" w:cs="Courier New"/>
          <w:noProof/>
          <w:color w:val="FF80E1"/>
          <w:sz w:val="20"/>
          <w:szCs w:val="20"/>
          <w:lang w:val="en-US" w:eastAsia="ru-RU"/>
        </w:rPr>
        <w:t>$connect</w:t>
      </w:r>
      <w:r w:rsidRPr="008C1EA9">
        <w:rPr>
          <w:rFonts w:ascii="Courier New" w:eastAsia="Times New Roman" w:hAnsi="Courier New" w:cs="Courier New"/>
          <w:noProof/>
          <w:color w:val="E1EFFF"/>
          <w:sz w:val="20"/>
          <w:szCs w:val="20"/>
          <w:lang w:val="en-US" w:eastAsia="ru-RU"/>
        </w:rPr>
        <w:t>))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echo </w:t>
      </w:r>
      <w:r w:rsidRPr="008C1EA9">
        <w:rPr>
          <w:rFonts w:ascii="Courier New" w:eastAsia="Times New Roman" w:hAnsi="Courier New" w:cs="Courier New"/>
          <w:noProof/>
          <w:color w:val="3AD900"/>
          <w:sz w:val="20"/>
          <w:szCs w:val="20"/>
          <w:lang w:val="en-US" w:eastAsia="ru-RU"/>
        </w:rPr>
        <w:t>"&lt;br&gt; Records inserted successfully."</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t xml:space="preserve">                } </w:t>
      </w:r>
      <w:r w:rsidRPr="008C1EA9">
        <w:rPr>
          <w:rFonts w:ascii="Courier New" w:eastAsia="Times New Roman" w:hAnsi="Courier New" w:cs="Courier New"/>
          <w:noProof/>
          <w:color w:val="FF9D00"/>
          <w:sz w:val="20"/>
          <w:szCs w:val="20"/>
          <w:lang w:val="en-US" w:eastAsia="ru-RU"/>
        </w:rPr>
        <w:t xml:space="preserve">else </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FF9D00"/>
          <w:sz w:val="20"/>
          <w:szCs w:val="20"/>
          <w:lang w:val="en-US" w:eastAsia="ru-RU"/>
        </w:rPr>
        <w:t xml:space="preserve">echo </w:t>
      </w:r>
      <w:r w:rsidRPr="008C1EA9">
        <w:rPr>
          <w:rFonts w:ascii="Courier New" w:eastAsia="Times New Roman" w:hAnsi="Courier New" w:cs="Courier New"/>
          <w:noProof/>
          <w:color w:val="3AD900"/>
          <w:sz w:val="20"/>
          <w:szCs w:val="20"/>
          <w:lang w:val="en-US" w:eastAsia="ru-RU"/>
        </w:rPr>
        <w:t xml:space="preserve">"&lt;br&gt; ERROR: Could not able to execute </w:t>
      </w:r>
      <w:r w:rsidRPr="008C1EA9">
        <w:rPr>
          <w:rFonts w:ascii="Courier New" w:eastAsia="Times New Roman" w:hAnsi="Courier New" w:cs="Courier New"/>
          <w:noProof/>
          <w:color w:val="FF80E1"/>
          <w:sz w:val="20"/>
          <w:szCs w:val="20"/>
          <w:lang w:val="en-US" w:eastAsia="ru-RU"/>
        </w:rPr>
        <w:t>$connect</w:t>
      </w:r>
      <w:r w:rsidRPr="008C1EA9">
        <w:rPr>
          <w:rFonts w:ascii="Courier New" w:eastAsia="Times New Roman" w:hAnsi="Courier New" w:cs="Courier New"/>
          <w:noProof/>
          <w:color w:val="3AD900"/>
          <w:sz w:val="20"/>
          <w:szCs w:val="20"/>
          <w:lang w:val="en-US" w:eastAsia="ru-RU"/>
        </w:rPr>
        <w:t xml:space="preserve">. " </w:t>
      </w:r>
      <w:r w:rsidRPr="008C1EA9">
        <w:rPr>
          <w:rFonts w:ascii="Courier New" w:eastAsia="Times New Roman" w:hAnsi="Courier New" w:cs="Courier New"/>
          <w:noProof/>
          <w:color w:val="FF9D00"/>
          <w:sz w:val="20"/>
          <w:szCs w:val="20"/>
          <w:lang w:val="en-US" w:eastAsia="ru-RU"/>
        </w:rPr>
        <w:t xml:space="preserve">. </w:t>
      </w:r>
      <w:r w:rsidRPr="008C1EA9">
        <w:rPr>
          <w:rFonts w:ascii="Courier New" w:eastAsia="Times New Roman" w:hAnsi="Courier New" w:cs="Courier New"/>
          <w:noProof/>
          <w:color w:val="80FFBB"/>
          <w:sz w:val="20"/>
          <w:szCs w:val="20"/>
          <w:lang w:val="en-US" w:eastAsia="ru-RU"/>
        </w:rPr>
        <w:t>mysqli_error</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FF80E1"/>
          <w:sz w:val="20"/>
          <w:szCs w:val="20"/>
          <w:lang w:val="en-US" w:eastAsia="ru-RU"/>
        </w:rPr>
        <w:t>$link</w:t>
      </w:r>
      <w:r w:rsidRPr="008C1EA9">
        <w:rPr>
          <w:rFonts w:ascii="Courier New" w:eastAsia="Times New Roman" w:hAnsi="Courier New" w:cs="Courier New"/>
          <w:noProof/>
          <w:color w:val="E1EFFF"/>
          <w:sz w:val="20"/>
          <w:szCs w:val="20"/>
          <w:lang w:val="en-US" w:eastAsia="ru-RU"/>
        </w:rPr>
        <w:t>);</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E1EFFF"/>
          <w:sz w:val="20"/>
          <w:szCs w:val="20"/>
          <w:lang w:val="en-US" w:eastAsia="ru-RU"/>
        </w:rPr>
        <w:br/>
        <w:t xml:space="preserve">    }</w:t>
      </w:r>
      <w:r w:rsidRPr="008C1EA9">
        <w:rPr>
          <w:rFonts w:ascii="Courier New" w:eastAsia="Times New Roman" w:hAnsi="Courier New" w:cs="Courier New"/>
          <w:noProof/>
          <w:color w:val="E1EFFF"/>
          <w:sz w:val="20"/>
          <w:szCs w:val="20"/>
          <w:lang w:val="en-US" w:eastAsia="ru-RU"/>
        </w:rPr>
        <w:br/>
        <w:t>}</w:t>
      </w:r>
    </w:p>
    <w:p w:rsidR="008C1EA9" w:rsidRPr="008C1EA9" w:rsidRDefault="008C1EA9" w:rsidP="003F1AF2">
      <w:pPr>
        <w:shd w:val="clear" w:color="auto" w:fill="F7F7F7"/>
        <w:spacing w:line="255" w:lineRule="atLeast"/>
        <w:rPr>
          <w:rFonts w:cstheme="minorHAnsi"/>
          <w:noProof/>
          <w:color w:val="E36C0A" w:themeColor="accent6" w:themeShade="BF"/>
          <w:sz w:val="24"/>
          <w:szCs w:val="24"/>
        </w:rPr>
      </w:pPr>
      <w:r>
        <w:rPr>
          <w:rFonts w:cstheme="minorHAnsi"/>
          <w:noProof/>
          <w:color w:val="000000"/>
          <w:sz w:val="24"/>
          <w:szCs w:val="24"/>
        </w:rPr>
        <w:t xml:space="preserve"> </w:t>
      </w:r>
    </w:p>
    <w:p w:rsidR="008C1EA9" w:rsidRDefault="00F304EF" w:rsidP="003F1AF2">
      <w:pPr>
        <w:shd w:val="clear" w:color="auto" w:fill="F7F7F7"/>
        <w:spacing w:line="255" w:lineRule="atLeast"/>
        <w:rPr>
          <w:rFonts w:cstheme="minorHAnsi"/>
          <w:noProof/>
          <w:color w:val="000000"/>
          <w:sz w:val="24"/>
          <w:szCs w:val="24"/>
          <w:lang w:val="en-US"/>
        </w:rPr>
      </w:pPr>
      <w:r>
        <w:rPr>
          <w:rFonts w:cstheme="minorHAnsi"/>
          <w:noProof/>
          <w:color w:val="000000"/>
          <w:sz w:val="24"/>
          <w:szCs w:val="24"/>
        </w:rPr>
        <w:t xml:space="preserve">Чтобы не выдало ошибку и данные спокойно вставились, нужно отключить связи между созданными таблицами в </w:t>
      </w:r>
      <w:r>
        <w:rPr>
          <w:rFonts w:cstheme="minorHAnsi"/>
          <w:noProof/>
          <w:color w:val="000000"/>
          <w:sz w:val="24"/>
          <w:szCs w:val="24"/>
          <w:lang w:val="en-US"/>
        </w:rPr>
        <w:t>MySQL:</w:t>
      </w:r>
    </w:p>
    <w:p w:rsidR="00F304EF" w:rsidRDefault="00F304EF" w:rsidP="003F1AF2">
      <w:pPr>
        <w:shd w:val="clear" w:color="auto" w:fill="F7F7F7"/>
        <w:spacing w:line="255" w:lineRule="atLeast"/>
        <w:rPr>
          <w:rFonts w:cstheme="minorHAnsi"/>
          <w:noProof/>
          <w:color w:val="000000"/>
          <w:sz w:val="24"/>
          <w:szCs w:val="24"/>
        </w:rPr>
      </w:pPr>
      <w:r>
        <w:rPr>
          <w:rFonts w:cstheme="minorHAnsi"/>
          <w:noProof/>
          <w:color w:val="000000"/>
          <w:sz w:val="24"/>
          <w:szCs w:val="24"/>
        </w:rPr>
        <w:t>Для этого заходим в закладку «</w:t>
      </w:r>
      <w:r>
        <w:rPr>
          <w:rFonts w:cstheme="minorHAnsi"/>
          <w:noProof/>
          <w:color w:val="000000"/>
          <w:sz w:val="24"/>
          <w:szCs w:val="24"/>
          <w:lang w:val="en-US"/>
        </w:rPr>
        <w:t>E</w:t>
      </w:r>
      <w:r>
        <w:rPr>
          <w:rFonts w:cstheme="minorHAnsi"/>
          <w:noProof/>
          <w:color w:val="000000"/>
          <w:sz w:val="24"/>
          <w:szCs w:val="24"/>
        </w:rPr>
        <w:t>щё» -</w:t>
      </w:r>
      <w:r>
        <w:rPr>
          <w:rFonts w:cstheme="minorHAnsi"/>
          <w:noProof/>
          <w:color w:val="000000"/>
          <w:sz w:val="24"/>
          <w:szCs w:val="24"/>
          <w:lang w:val="en-US"/>
        </w:rPr>
        <w:t xml:space="preserve">&gt; </w:t>
      </w:r>
      <w:r>
        <w:rPr>
          <w:rFonts w:cstheme="minorHAnsi"/>
          <w:noProof/>
          <w:color w:val="000000"/>
          <w:sz w:val="24"/>
          <w:szCs w:val="24"/>
        </w:rPr>
        <w:t>«Дизайнер» .</w:t>
      </w:r>
    </w:p>
    <w:p w:rsidR="00F304EF" w:rsidRDefault="00F304EF" w:rsidP="003F1AF2">
      <w:pPr>
        <w:shd w:val="clear" w:color="auto" w:fill="F7F7F7"/>
        <w:spacing w:line="255" w:lineRule="atLeast"/>
        <w:rPr>
          <w:rFonts w:cstheme="minorHAnsi"/>
          <w:noProof/>
          <w:color w:val="000000"/>
          <w:sz w:val="24"/>
          <w:szCs w:val="24"/>
        </w:rPr>
      </w:pPr>
      <w:r>
        <w:rPr>
          <w:rFonts w:cstheme="minorHAnsi"/>
          <w:noProof/>
          <w:color w:val="000000"/>
          <w:sz w:val="24"/>
          <w:szCs w:val="24"/>
        </w:rPr>
        <w:t>Потом нажимаем на кончики стрелок, которые связвают таблицы и жмем «Удалить». После того, как нам выдаст ОШИБКУ, мы просто перезагружаем таблицу и снова заходим в «Дизайнер». Мы увидим, что связи были разорванны.</w:t>
      </w:r>
    </w:p>
    <w:p w:rsidR="00F304EF" w:rsidRDefault="00F304EF" w:rsidP="003F1AF2">
      <w:pPr>
        <w:shd w:val="clear" w:color="auto" w:fill="F7F7F7"/>
        <w:spacing w:line="255" w:lineRule="atLeast"/>
        <w:rPr>
          <w:rFonts w:cstheme="minorHAnsi"/>
          <w:noProof/>
          <w:color w:val="000000"/>
          <w:sz w:val="24"/>
          <w:szCs w:val="24"/>
          <w:lang w:val="en-US"/>
        </w:rPr>
      </w:pPr>
      <w:r>
        <w:rPr>
          <w:rFonts w:cstheme="minorHAnsi"/>
          <w:noProof/>
          <w:color w:val="000000"/>
          <w:sz w:val="24"/>
          <w:szCs w:val="24"/>
          <w:lang w:eastAsia="ru-RU"/>
        </w:rPr>
        <w:lastRenderedPageBreak/>
        <w:drawing>
          <wp:inline distT="0" distB="0" distL="0" distR="0">
            <wp:extent cx="6645910" cy="373634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 MySql.jpg"/>
                    <pic:cNvPicPr/>
                  </pic:nvPicPr>
                  <pic:blipFill>
                    <a:blip r:embed="rId2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969D3" w:rsidRDefault="001969D3" w:rsidP="001969D3">
      <w:pPr>
        <w:shd w:val="clear" w:color="auto" w:fill="F7F7F7"/>
        <w:spacing w:line="255" w:lineRule="atLeast"/>
        <w:rPr>
          <w:rFonts w:cstheme="minorHAnsi"/>
          <w:noProof/>
          <w:color w:val="000000"/>
          <w:sz w:val="24"/>
          <w:szCs w:val="24"/>
        </w:rPr>
      </w:pPr>
    </w:p>
    <w:p w:rsidR="001969D3" w:rsidRDefault="001969D3" w:rsidP="001969D3">
      <w:pPr>
        <w:shd w:val="clear" w:color="auto" w:fill="F7F7F7"/>
        <w:spacing w:line="255" w:lineRule="atLeast"/>
        <w:rPr>
          <w:rFonts w:cstheme="minorHAnsi"/>
          <w:noProof/>
          <w:color w:val="000000"/>
          <w:sz w:val="24"/>
          <w:szCs w:val="24"/>
        </w:rPr>
      </w:pPr>
      <w:r>
        <w:rPr>
          <w:rFonts w:cstheme="minorHAnsi"/>
          <w:noProof/>
          <w:color w:val="000000"/>
          <w:sz w:val="24"/>
          <w:szCs w:val="24"/>
        </w:rPr>
        <w:t>Потом нажимаем на кончики стрелок, которые связвают таблицы и жмем «Удалить». После того, как нам выдаст ОШИБКУ, мы просто перезагружаем таблицу и снова заходим в «Дизайнер». Мы увидим, что связи были разорванны.</w:t>
      </w:r>
    </w:p>
    <w:p w:rsidR="00F304EF" w:rsidRPr="00F304EF" w:rsidRDefault="00F304EF" w:rsidP="003F1AF2">
      <w:pPr>
        <w:shd w:val="clear" w:color="auto" w:fill="F7F7F7"/>
        <w:spacing w:line="255" w:lineRule="atLeast"/>
        <w:rPr>
          <w:rFonts w:cstheme="minorHAnsi"/>
          <w:noProof/>
          <w:color w:val="000000"/>
          <w:sz w:val="24"/>
          <w:szCs w:val="24"/>
          <w:lang w:val="en-US"/>
        </w:rPr>
      </w:pPr>
    </w:p>
    <w:p w:rsidR="00AE7FF5" w:rsidRDefault="00F304EF" w:rsidP="00AE7FF5">
      <w:pPr>
        <w:shd w:val="clear" w:color="auto" w:fill="F7F7F7"/>
        <w:spacing w:line="240" w:lineRule="auto"/>
        <w:rPr>
          <w:rFonts w:ascii="Arial Black" w:hAnsi="Arial Black" w:cs="Arial"/>
          <w:color w:val="FF0000"/>
          <w:sz w:val="32"/>
          <w:szCs w:val="32"/>
          <w:u w:val="single"/>
        </w:rPr>
      </w:pPr>
      <w:r>
        <w:rPr>
          <w:rFonts w:ascii="Arial Black" w:hAnsi="Arial Black" w:cs="Arial"/>
          <w:noProof/>
          <w:color w:val="FF0000"/>
          <w:sz w:val="32"/>
          <w:szCs w:val="32"/>
          <w:u w:val="single"/>
          <w:lang w:eastAsia="ru-RU"/>
        </w:rPr>
        <w:drawing>
          <wp:inline distT="0" distB="0" distL="0" distR="0">
            <wp:extent cx="6645910" cy="3022600"/>
            <wp:effectExtent l="0" t="0" r="254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 MySql2.jpg"/>
                    <pic:cNvPicPr/>
                  </pic:nvPicPr>
                  <pic:blipFill>
                    <a:blip r:embed="rId21">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rsidR="001969D3" w:rsidRDefault="001969D3" w:rsidP="00AE7FF5">
      <w:pPr>
        <w:shd w:val="clear" w:color="auto" w:fill="F7F7F7"/>
        <w:spacing w:line="240" w:lineRule="auto"/>
        <w:rPr>
          <w:rFonts w:ascii="Arial Black" w:hAnsi="Arial Black" w:cs="Arial"/>
          <w:color w:val="FF0000"/>
          <w:sz w:val="32"/>
          <w:szCs w:val="32"/>
          <w:u w:val="single"/>
        </w:rPr>
      </w:pPr>
    </w:p>
    <w:p w:rsidR="001969D3" w:rsidRPr="001969D3" w:rsidRDefault="001969D3" w:rsidP="001969D3">
      <w:pPr>
        <w:shd w:val="clear" w:color="auto" w:fill="F7F7F7"/>
        <w:spacing w:line="255" w:lineRule="atLeast"/>
        <w:rPr>
          <w:rFonts w:cstheme="minorHAnsi"/>
          <w:noProof/>
          <w:color w:val="000000"/>
          <w:sz w:val="24"/>
          <w:szCs w:val="24"/>
        </w:rPr>
      </w:pPr>
      <w:r>
        <w:rPr>
          <w:rFonts w:cstheme="minorHAnsi"/>
          <w:noProof/>
          <w:color w:val="000000"/>
          <w:sz w:val="24"/>
          <w:szCs w:val="24"/>
        </w:rPr>
        <w:t xml:space="preserve">Потом запускаем наш код в </w:t>
      </w:r>
      <w:r>
        <w:rPr>
          <w:rFonts w:cstheme="minorHAnsi"/>
          <w:noProof/>
          <w:color w:val="000000"/>
          <w:sz w:val="24"/>
          <w:szCs w:val="24"/>
          <w:lang w:val="en-US"/>
        </w:rPr>
        <w:t xml:space="preserve">PHP </w:t>
      </w:r>
      <w:r>
        <w:rPr>
          <w:rFonts w:cstheme="minorHAnsi"/>
          <w:noProof/>
          <w:color w:val="000000"/>
          <w:sz w:val="24"/>
          <w:szCs w:val="24"/>
        </w:rPr>
        <w:t xml:space="preserve">и увидим, что наши данные спокойно записались в таблицу </w:t>
      </w:r>
      <w:r>
        <w:rPr>
          <w:rFonts w:cstheme="minorHAnsi"/>
          <w:noProof/>
          <w:color w:val="000000"/>
          <w:sz w:val="24"/>
          <w:szCs w:val="24"/>
          <w:lang w:val="en-US"/>
        </w:rPr>
        <w:t>MySQL</w:t>
      </w:r>
      <w:r>
        <w:rPr>
          <w:rFonts w:cstheme="minorHAnsi"/>
          <w:noProof/>
          <w:color w:val="000000"/>
          <w:sz w:val="24"/>
          <w:szCs w:val="24"/>
        </w:rPr>
        <w:t>.</w:t>
      </w:r>
    </w:p>
    <w:p w:rsidR="001969D3" w:rsidRDefault="001969D3" w:rsidP="00AE7FF5">
      <w:pPr>
        <w:shd w:val="clear" w:color="auto" w:fill="F7F7F7"/>
        <w:spacing w:line="240" w:lineRule="auto"/>
        <w:rPr>
          <w:rFonts w:ascii="Arial Black" w:hAnsi="Arial Black" w:cs="Arial"/>
          <w:color w:val="FF0000"/>
          <w:sz w:val="32"/>
          <w:szCs w:val="32"/>
          <w:u w:val="single"/>
        </w:rPr>
      </w:pPr>
    </w:p>
    <w:p w:rsidR="00F304EF" w:rsidRDefault="001969D3" w:rsidP="00AE7FF5">
      <w:pPr>
        <w:shd w:val="clear" w:color="auto" w:fill="F7F7F7"/>
        <w:spacing w:line="240" w:lineRule="auto"/>
        <w:rPr>
          <w:rFonts w:ascii="Arial Black" w:hAnsi="Arial Black" w:cs="Arial"/>
          <w:color w:val="FF0000"/>
          <w:sz w:val="32"/>
          <w:szCs w:val="32"/>
          <w:u w:val="single"/>
        </w:rPr>
      </w:pPr>
      <w:r>
        <w:rPr>
          <w:rFonts w:ascii="Arial Black" w:hAnsi="Arial Black" w:cs="Arial"/>
          <w:noProof/>
          <w:color w:val="FF0000"/>
          <w:sz w:val="32"/>
          <w:szCs w:val="32"/>
          <w:u w:val="single"/>
          <w:lang w:eastAsia="ru-RU"/>
        </w:rPr>
        <w:lastRenderedPageBreak/>
        <w:drawing>
          <wp:inline distT="0" distB="0" distL="0" distR="0">
            <wp:extent cx="5429250" cy="45053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шествие Христа!.png"/>
                    <pic:cNvPicPr/>
                  </pic:nvPicPr>
                  <pic:blipFill>
                    <a:blip r:embed="rId22">
                      <a:extLst>
                        <a:ext uri="{28A0092B-C50C-407E-A947-70E740481C1C}">
                          <a14:useLocalDpi xmlns:a14="http://schemas.microsoft.com/office/drawing/2010/main" val="0"/>
                        </a:ext>
                      </a:extLst>
                    </a:blip>
                    <a:stretch>
                      <a:fillRect/>
                    </a:stretch>
                  </pic:blipFill>
                  <pic:spPr>
                    <a:xfrm>
                      <a:off x="0" y="0"/>
                      <a:ext cx="5429250" cy="4505325"/>
                    </a:xfrm>
                    <a:prstGeom prst="rect">
                      <a:avLst/>
                    </a:prstGeom>
                  </pic:spPr>
                </pic:pic>
              </a:graphicData>
            </a:graphic>
          </wp:inline>
        </w:drawing>
      </w:r>
    </w:p>
    <w:p w:rsidR="00492FF0" w:rsidRDefault="00492FF0" w:rsidP="00AE7FF5">
      <w:pPr>
        <w:shd w:val="clear" w:color="auto" w:fill="F7F7F7"/>
        <w:spacing w:line="240" w:lineRule="auto"/>
        <w:rPr>
          <w:rFonts w:ascii="Arial Black" w:hAnsi="Arial Black" w:cs="Arial"/>
          <w:color w:val="FF0000"/>
          <w:sz w:val="32"/>
          <w:szCs w:val="32"/>
          <w:u w:val="single"/>
          <w:lang w:val="en-US"/>
        </w:rPr>
      </w:pPr>
    </w:p>
    <w:p w:rsidR="00492FF0" w:rsidRPr="008E34B7" w:rsidRDefault="00492FF0" w:rsidP="00492FF0">
      <w:pPr>
        <w:shd w:val="clear" w:color="auto" w:fill="F7F7F7"/>
        <w:spacing w:line="240" w:lineRule="auto"/>
        <w:rPr>
          <w:rFonts w:ascii="Arial Black" w:hAnsi="Arial Black" w:cs="Arial"/>
          <w:color w:val="FF0000"/>
          <w:sz w:val="32"/>
          <w:szCs w:val="32"/>
          <w:u w:val="single"/>
          <w:lang w:val="en-US"/>
        </w:rPr>
      </w:pPr>
      <w:r>
        <w:rPr>
          <w:rFonts w:ascii="Arial Black" w:hAnsi="Arial Black" w:cs="Arial"/>
          <w:color w:val="FF0000"/>
          <w:sz w:val="32"/>
          <w:szCs w:val="32"/>
          <w:u w:val="single"/>
        </w:rPr>
        <w:t xml:space="preserve">Создание таблиц с помощью </w:t>
      </w:r>
      <w:r>
        <w:rPr>
          <w:rFonts w:ascii="Arial Black" w:hAnsi="Arial Black" w:cs="Arial"/>
          <w:color w:val="FF0000"/>
          <w:sz w:val="32"/>
          <w:szCs w:val="32"/>
          <w:u w:val="single"/>
          <w:lang w:val="en-US"/>
        </w:rPr>
        <w:t>MySQL Workbench</w:t>
      </w:r>
      <w:r w:rsidR="008E34B7">
        <w:rPr>
          <w:rFonts w:ascii="Arial Black" w:hAnsi="Arial Black" w:cs="Arial"/>
          <w:color w:val="FF0000"/>
          <w:sz w:val="32"/>
          <w:szCs w:val="32"/>
          <w:u w:val="single"/>
        </w:rPr>
        <w:t xml:space="preserve"> и отправка их на </w:t>
      </w:r>
      <w:proofErr w:type="spellStart"/>
      <w:r w:rsidR="008E34B7">
        <w:rPr>
          <w:rFonts w:ascii="Arial Black" w:hAnsi="Arial Black" w:cs="Arial"/>
          <w:color w:val="FF0000"/>
          <w:sz w:val="32"/>
          <w:szCs w:val="32"/>
          <w:u w:val="single"/>
          <w:lang w:val="en-US"/>
        </w:rPr>
        <w:t>PHPMyAdmin</w:t>
      </w:r>
      <w:proofErr w:type="spellEnd"/>
    </w:p>
    <w:p w:rsidR="00F957BB" w:rsidRPr="00F957BB" w:rsidRDefault="00F957BB" w:rsidP="00492FF0">
      <w:pPr>
        <w:shd w:val="clear" w:color="auto" w:fill="F7F7F7"/>
        <w:spacing w:line="240" w:lineRule="auto"/>
        <w:rPr>
          <w:rFonts w:cstheme="minorHAnsi"/>
          <w:b/>
          <w:noProof/>
          <w:color w:val="000000" w:themeColor="text1"/>
          <w:sz w:val="24"/>
          <w:szCs w:val="24"/>
        </w:rPr>
      </w:pPr>
      <w:r>
        <w:rPr>
          <w:rFonts w:cstheme="minorHAnsi"/>
          <w:b/>
          <w:noProof/>
          <w:color w:val="000000" w:themeColor="text1"/>
          <w:sz w:val="24"/>
          <w:szCs w:val="24"/>
        </w:rPr>
        <w:t xml:space="preserve">Ссылка на обучающее видео: </w:t>
      </w:r>
      <w:r w:rsidRPr="00F957BB">
        <w:rPr>
          <w:rFonts w:cstheme="minorHAnsi"/>
          <w:b/>
          <w:noProof/>
          <w:color w:val="000000" w:themeColor="text1"/>
          <w:sz w:val="24"/>
          <w:szCs w:val="24"/>
        </w:rPr>
        <w:t>https://www.youtube.com/watch?v=K6w0bZjl_Lw&amp;t=204s</w:t>
      </w:r>
    </w:p>
    <w:p w:rsidR="00492FF0" w:rsidRPr="00492FF0" w:rsidRDefault="00492FF0" w:rsidP="00492FF0">
      <w:pPr>
        <w:shd w:val="clear" w:color="auto" w:fill="F7F7F7"/>
        <w:spacing w:line="240" w:lineRule="auto"/>
        <w:rPr>
          <w:rFonts w:ascii="Arial Black" w:hAnsi="Arial Black" w:cs="Arial"/>
          <w:color w:val="FF0000"/>
          <w:sz w:val="32"/>
          <w:szCs w:val="32"/>
          <w:u w:val="single"/>
          <w:lang w:val="en-US"/>
        </w:rPr>
      </w:pPr>
      <w:r w:rsidRPr="00492FF0">
        <w:rPr>
          <w:rFonts w:cstheme="minorHAnsi"/>
          <w:b/>
          <w:noProof/>
          <w:color w:val="000000" w:themeColor="text1"/>
          <w:sz w:val="24"/>
          <w:szCs w:val="24"/>
        </w:rPr>
        <w:t xml:space="preserve">Подключаемся к БД через </w:t>
      </w:r>
      <w:r w:rsidRPr="00492FF0">
        <w:rPr>
          <w:rFonts w:cstheme="minorHAnsi"/>
          <w:b/>
          <w:noProof/>
          <w:color w:val="000000" w:themeColor="text1"/>
          <w:sz w:val="24"/>
          <w:szCs w:val="24"/>
          <w:lang w:val="en-US"/>
        </w:rPr>
        <w:t>MySQL Workbench:</w:t>
      </w:r>
    </w:p>
    <w:p w:rsidR="00492FF0" w:rsidRDefault="00492FF0" w:rsidP="00AE7FF5">
      <w:pPr>
        <w:shd w:val="clear" w:color="auto" w:fill="F7F7F7"/>
        <w:spacing w:line="240" w:lineRule="auto"/>
        <w:rPr>
          <w:rFonts w:ascii="Arial Black" w:hAnsi="Arial Black" w:cs="Arial"/>
          <w:color w:val="FF0000"/>
          <w:sz w:val="32"/>
          <w:szCs w:val="32"/>
          <w:u w:val="single"/>
          <w:lang w:val="en-US"/>
        </w:rPr>
      </w:pPr>
      <w:r>
        <w:rPr>
          <w:rFonts w:ascii="Arial Black" w:hAnsi="Arial Black" w:cs="Arial"/>
          <w:noProof/>
          <w:color w:val="FF0000"/>
          <w:sz w:val="32"/>
          <w:szCs w:val="32"/>
          <w:u w:val="single"/>
          <w:lang w:eastAsia="ru-RU"/>
        </w:rPr>
        <w:drawing>
          <wp:inline distT="0" distB="0" distL="0" distR="0">
            <wp:extent cx="4410075" cy="31051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11.jpg"/>
                    <pic:cNvPicPr/>
                  </pic:nvPicPr>
                  <pic:blipFill>
                    <a:blip r:embed="rId23">
                      <a:extLst>
                        <a:ext uri="{28A0092B-C50C-407E-A947-70E740481C1C}">
                          <a14:useLocalDpi xmlns:a14="http://schemas.microsoft.com/office/drawing/2010/main" val="0"/>
                        </a:ext>
                      </a:extLst>
                    </a:blip>
                    <a:stretch>
                      <a:fillRect/>
                    </a:stretch>
                  </pic:blipFill>
                  <pic:spPr>
                    <a:xfrm>
                      <a:off x="0" y="0"/>
                      <a:ext cx="4410075" cy="3105150"/>
                    </a:xfrm>
                    <a:prstGeom prst="rect">
                      <a:avLst/>
                    </a:prstGeom>
                  </pic:spPr>
                </pic:pic>
              </a:graphicData>
            </a:graphic>
          </wp:inline>
        </w:drawing>
      </w:r>
    </w:p>
    <w:p w:rsidR="00492FF0" w:rsidRDefault="00114032" w:rsidP="00492FF0">
      <w:pPr>
        <w:shd w:val="clear" w:color="auto" w:fill="F7F7F7"/>
        <w:spacing w:line="240" w:lineRule="auto"/>
        <w:rPr>
          <w:rFonts w:cstheme="minorHAnsi"/>
          <w:b/>
          <w:noProof/>
          <w:color w:val="000000" w:themeColor="text1"/>
          <w:sz w:val="24"/>
          <w:szCs w:val="24"/>
          <w:lang w:val="en-US"/>
        </w:rPr>
      </w:pPr>
      <w:r>
        <w:rPr>
          <w:rFonts w:cstheme="minorHAnsi"/>
          <w:b/>
          <w:noProof/>
          <w:color w:val="000000" w:themeColor="text1"/>
          <w:sz w:val="24"/>
          <w:szCs w:val="24"/>
        </w:rPr>
        <w:lastRenderedPageBreak/>
        <w:t xml:space="preserve">Нажимаем </w:t>
      </w:r>
      <w:r>
        <w:rPr>
          <w:rFonts w:cstheme="minorHAnsi"/>
          <w:b/>
          <w:noProof/>
          <w:color w:val="000000" w:themeColor="text1"/>
          <w:sz w:val="24"/>
          <w:szCs w:val="24"/>
          <w:lang w:val="en-US"/>
        </w:rPr>
        <w:t>File</w:t>
      </w:r>
      <w:r>
        <w:rPr>
          <w:rFonts w:cstheme="minorHAnsi"/>
          <w:b/>
          <w:noProof/>
          <w:color w:val="000000" w:themeColor="text1"/>
          <w:sz w:val="24"/>
          <w:szCs w:val="24"/>
        </w:rPr>
        <w:t xml:space="preserve"> </w:t>
      </w:r>
      <w:r w:rsidRPr="00114032">
        <w:rPr>
          <w:rFonts w:cstheme="minorHAnsi"/>
          <w:b/>
          <w:noProof/>
          <w:color w:val="000000" w:themeColor="text1"/>
          <w:sz w:val="24"/>
          <w:szCs w:val="24"/>
          <w:lang w:val="en-US"/>
        </w:rPr>
        <w:sym w:font="Wingdings" w:char="F0E0"/>
      </w:r>
      <w:r>
        <w:rPr>
          <w:rFonts w:cstheme="minorHAnsi"/>
          <w:b/>
          <w:noProof/>
          <w:color w:val="000000" w:themeColor="text1"/>
          <w:sz w:val="24"/>
          <w:szCs w:val="24"/>
          <w:lang w:val="en-US"/>
        </w:rPr>
        <w:t xml:space="preserve"> New model</w:t>
      </w:r>
    </w:p>
    <w:p w:rsidR="00114032" w:rsidRDefault="00114032" w:rsidP="00492FF0">
      <w:pPr>
        <w:shd w:val="clear" w:color="auto" w:fill="F7F7F7"/>
        <w:spacing w:line="240" w:lineRule="auto"/>
        <w:rPr>
          <w:rFonts w:ascii="Arial Black" w:hAnsi="Arial Black" w:cs="Arial"/>
          <w:color w:val="FF0000"/>
          <w:sz w:val="32"/>
          <w:szCs w:val="32"/>
          <w:u w:val="single"/>
          <w:lang w:val="en-US"/>
        </w:rPr>
      </w:pPr>
      <w:r>
        <w:rPr>
          <w:rFonts w:ascii="Arial Black" w:hAnsi="Arial Black" w:cs="Arial"/>
          <w:noProof/>
          <w:color w:val="FF0000"/>
          <w:sz w:val="32"/>
          <w:szCs w:val="32"/>
          <w:u w:val="single"/>
          <w:lang w:eastAsia="ru-RU"/>
        </w:rPr>
        <w:drawing>
          <wp:inline distT="0" distB="0" distL="0" distR="0">
            <wp:extent cx="6645910" cy="2988945"/>
            <wp:effectExtent l="0" t="0" r="254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 bench2.jpg"/>
                    <pic:cNvPicPr/>
                  </pic:nvPicPr>
                  <pic:blipFill>
                    <a:blip r:embed="rId24">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rsidR="00114032" w:rsidRDefault="00114032" w:rsidP="00492FF0">
      <w:pPr>
        <w:shd w:val="clear" w:color="auto" w:fill="F7F7F7"/>
        <w:spacing w:line="240" w:lineRule="auto"/>
        <w:rPr>
          <w:rFonts w:cstheme="minorHAnsi"/>
          <w:b/>
          <w:noProof/>
          <w:color w:val="000000" w:themeColor="text1"/>
          <w:sz w:val="24"/>
          <w:szCs w:val="24"/>
          <w:lang w:val="en-US"/>
        </w:rPr>
      </w:pPr>
      <w:r>
        <w:rPr>
          <w:rFonts w:cstheme="minorHAnsi"/>
          <w:b/>
          <w:noProof/>
          <w:color w:val="000000" w:themeColor="text1"/>
          <w:sz w:val="24"/>
          <w:szCs w:val="24"/>
        </w:rPr>
        <w:t xml:space="preserve">Потом нажимаем </w:t>
      </w:r>
      <w:r>
        <w:rPr>
          <w:rFonts w:cstheme="minorHAnsi"/>
          <w:b/>
          <w:noProof/>
          <w:color w:val="000000" w:themeColor="text1"/>
          <w:sz w:val="24"/>
          <w:szCs w:val="24"/>
          <w:lang w:val="en-US"/>
        </w:rPr>
        <w:t xml:space="preserve">Add diagram </w:t>
      </w:r>
      <w:r>
        <w:rPr>
          <w:rFonts w:cstheme="minorHAnsi"/>
          <w:b/>
          <w:noProof/>
          <w:color w:val="000000" w:themeColor="text1"/>
          <w:sz w:val="24"/>
          <w:szCs w:val="24"/>
        </w:rPr>
        <w:t xml:space="preserve">и у нас открываеться окно для рисованиея схемы таблицы. Там мы вибираем кнопку </w:t>
      </w:r>
      <w:r>
        <w:rPr>
          <w:rFonts w:cstheme="minorHAnsi"/>
          <w:b/>
          <w:noProof/>
          <w:color w:val="000000" w:themeColor="text1"/>
          <w:sz w:val="24"/>
          <w:szCs w:val="24"/>
          <w:lang w:val="en-US"/>
        </w:rPr>
        <w:t>Place a New Table:</w:t>
      </w:r>
    </w:p>
    <w:p w:rsidR="00114032" w:rsidRPr="00114032" w:rsidRDefault="00331914" w:rsidP="00492FF0">
      <w:pPr>
        <w:shd w:val="clear" w:color="auto" w:fill="F7F7F7"/>
        <w:spacing w:line="240" w:lineRule="auto"/>
        <w:rPr>
          <w:rFonts w:cstheme="minorHAnsi"/>
          <w:b/>
          <w:noProof/>
          <w:color w:val="000000" w:themeColor="text1"/>
          <w:sz w:val="24"/>
          <w:szCs w:val="24"/>
          <w:lang w:val="en-US"/>
        </w:rPr>
      </w:pPr>
      <w:r>
        <w:rPr>
          <w:rFonts w:cstheme="minorHAnsi"/>
          <w:b/>
          <w:noProof/>
          <w:color w:val="000000" w:themeColor="text1"/>
          <w:sz w:val="24"/>
          <w:szCs w:val="24"/>
          <w:lang w:eastAsia="ru-RU"/>
        </w:rPr>
        <w:drawing>
          <wp:inline distT="0" distB="0" distL="0" distR="0">
            <wp:extent cx="5800725" cy="49149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 Workbench2.jpg"/>
                    <pic:cNvPicPr/>
                  </pic:nvPicPr>
                  <pic:blipFill>
                    <a:blip r:embed="rId25">
                      <a:extLst>
                        <a:ext uri="{28A0092B-C50C-407E-A947-70E740481C1C}">
                          <a14:useLocalDpi xmlns:a14="http://schemas.microsoft.com/office/drawing/2010/main" val="0"/>
                        </a:ext>
                      </a:extLst>
                    </a:blip>
                    <a:stretch>
                      <a:fillRect/>
                    </a:stretch>
                  </pic:blipFill>
                  <pic:spPr>
                    <a:xfrm>
                      <a:off x="0" y="0"/>
                      <a:ext cx="5800725" cy="4914900"/>
                    </a:xfrm>
                    <a:prstGeom prst="rect">
                      <a:avLst/>
                    </a:prstGeom>
                  </pic:spPr>
                </pic:pic>
              </a:graphicData>
            </a:graphic>
          </wp:inline>
        </w:drawing>
      </w:r>
    </w:p>
    <w:p w:rsidR="00E540B6" w:rsidRDefault="00E540B6" w:rsidP="00492FF0">
      <w:pPr>
        <w:shd w:val="clear" w:color="auto" w:fill="F7F7F7"/>
        <w:spacing w:line="240" w:lineRule="auto"/>
        <w:rPr>
          <w:rFonts w:cstheme="minorHAnsi"/>
          <w:b/>
          <w:noProof/>
          <w:color w:val="000000" w:themeColor="text1"/>
          <w:sz w:val="24"/>
          <w:szCs w:val="24"/>
          <w:lang w:val="en-US"/>
        </w:rPr>
      </w:pPr>
    </w:p>
    <w:p w:rsidR="00E540B6" w:rsidRDefault="00E540B6" w:rsidP="00492FF0">
      <w:pPr>
        <w:shd w:val="clear" w:color="auto" w:fill="F7F7F7"/>
        <w:spacing w:line="240" w:lineRule="auto"/>
        <w:rPr>
          <w:rFonts w:cstheme="minorHAnsi"/>
          <w:b/>
          <w:noProof/>
          <w:color w:val="000000" w:themeColor="text1"/>
          <w:sz w:val="24"/>
          <w:szCs w:val="24"/>
          <w:lang w:val="en-US"/>
        </w:rPr>
      </w:pPr>
    </w:p>
    <w:p w:rsidR="00114032" w:rsidRDefault="00331914" w:rsidP="00492FF0">
      <w:pPr>
        <w:shd w:val="clear" w:color="auto" w:fill="F7F7F7"/>
        <w:spacing w:line="240" w:lineRule="auto"/>
        <w:rPr>
          <w:rFonts w:cstheme="minorHAnsi"/>
          <w:b/>
          <w:noProof/>
          <w:color w:val="000000" w:themeColor="text1"/>
          <w:sz w:val="24"/>
          <w:szCs w:val="24"/>
        </w:rPr>
      </w:pPr>
      <w:r>
        <w:rPr>
          <w:rFonts w:cstheme="minorHAnsi"/>
          <w:b/>
          <w:noProof/>
          <w:color w:val="000000" w:themeColor="text1"/>
          <w:sz w:val="24"/>
          <w:szCs w:val="24"/>
        </w:rPr>
        <w:lastRenderedPageBreak/>
        <w:t>На экране появилась новая ячейка-таблица. Клацнем по ней мишкой и откроться окно, в котором нужно дать та</w:t>
      </w:r>
      <w:r w:rsidR="00E540B6">
        <w:rPr>
          <w:rFonts w:cstheme="minorHAnsi"/>
          <w:b/>
          <w:noProof/>
          <w:color w:val="000000" w:themeColor="text1"/>
          <w:sz w:val="24"/>
          <w:szCs w:val="24"/>
        </w:rPr>
        <w:t>блице</w:t>
      </w:r>
      <w:r>
        <w:rPr>
          <w:rFonts w:cstheme="minorHAnsi"/>
          <w:b/>
          <w:noProof/>
          <w:color w:val="000000" w:themeColor="text1"/>
          <w:sz w:val="24"/>
          <w:szCs w:val="24"/>
        </w:rPr>
        <w:t xml:space="preserve"> необходимое название</w:t>
      </w:r>
      <w:r w:rsidR="00E540B6">
        <w:rPr>
          <w:rFonts w:cstheme="minorHAnsi"/>
          <w:b/>
          <w:noProof/>
          <w:color w:val="000000" w:themeColor="text1"/>
          <w:sz w:val="24"/>
          <w:szCs w:val="24"/>
        </w:rPr>
        <w:t>. Далее клацаем по другим полям и задаем параметры полей таблицы: имя,</w:t>
      </w:r>
      <w:r w:rsidR="00044EF3">
        <w:rPr>
          <w:rFonts w:cstheme="minorHAnsi"/>
          <w:b/>
          <w:noProof/>
          <w:color w:val="000000" w:themeColor="text1"/>
          <w:sz w:val="24"/>
          <w:szCs w:val="24"/>
          <w:lang w:val="en-US"/>
        </w:rPr>
        <w:t xml:space="preserve"> </w:t>
      </w:r>
      <w:r w:rsidR="00044EF3">
        <w:rPr>
          <w:rFonts w:cstheme="minorHAnsi"/>
          <w:b/>
          <w:noProof/>
          <w:color w:val="000000" w:themeColor="text1"/>
          <w:sz w:val="24"/>
          <w:szCs w:val="24"/>
        </w:rPr>
        <w:t>тип и</w:t>
      </w:r>
      <w:r w:rsidR="00E540B6">
        <w:rPr>
          <w:rFonts w:cstheme="minorHAnsi"/>
          <w:b/>
          <w:noProof/>
          <w:color w:val="000000" w:themeColor="text1"/>
          <w:sz w:val="24"/>
          <w:szCs w:val="24"/>
        </w:rPr>
        <w:t xml:space="preserve"> ставим галочки в нужных чекбоксах.</w:t>
      </w:r>
    </w:p>
    <w:p w:rsidR="00E540B6" w:rsidRDefault="00E540B6" w:rsidP="00492FF0">
      <w:pPr>
        <w:shd w:val="clear" w:color="auto" w:fill="F7F7F7"/>
        <w:spacing w:line="240" w:lineRule="auto"/>
        <w:rPr>
          <w:rFonts w:ascii="Arial Black" w:hAnsi="Arial Black" w:cs="Arial"/>
          <w:color w:val="FF0000"/>
          <w:sz w:val="32"/>
          <w:szCs w:val="32"/>
          <w:u w:val="single"/>
        </w:rPr>
      </w:pPr>
      <w:r>
        <w:rPr>
          <w:rFonts w:ascii="Arial Black" w:hAnsi="Arial Black" w:cs="Arial"/>
          <w:noProof/>
          <w:color w:val="FF0000"/>
          <w:sz w:val="32"/>
          <w:szCs w:val="32"/>
          <w:u w:val="single"/>
          <w:lang w:eastAsia="ru-RU"/>
        </w:rPr>
        <w:drawing>
          <wp:inline distT="0" distB="0" distL="0" distR="0">
            <wp:extent cx="6648450" cy="280698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3.jpg"/>
                    <pic:cNvPicPr/>
                  </pic:nvPicPr>
                  <pic:blipFill>
                    <a:blip r:embed="rId26">
                      <a:extLst>
                        <a:ext uri="{28A0092B-C50C-407E-A947-70E740481C1C}">
                          <a14:useLocalDpi xmlns:a14="http://schemas.microsoft.com/office/drawing/2010/main" val="0"/>
                        </a:ext>
                      </a:extLst>
                    </a:blip>
                    <a:stretch>
                      <a:fillRect/>
                    </a:stretch>
                  </pic:blipFill>
                  <pic:spPr>
                    <a:xfrm>
                      <a:off x="0" y="0"/>
                      <a:ext cx="6645910" cy="2805911"/>
                    </a:xfrm>
                    <a:prstGeom prst="rect">
                      <a:avLst/>
                    </a:prstGeom>
                  </pic:spPr>
                </pic:pic>
              </a:graphicData>
            </a:graphic>
          </wp:inline>
        </w:drawing>
      </w:r>
    </w:p>
    <w:p w:rsidR="00F957BB" w:rsidRDefault="00F957BB" w:rsidP="00492FF0">
      <w:pPr>
        <w:shd w:val="clear" w:color="auto" w:fill="F7F7F7"/>
        <w:spacing w:line="240" w:lineRule="auto"/>
        <w:rPr>
          <w:rFonts w:cstheme="minorHAnsi"/>
          <w:b/>
          <w:noProof/>
          <w:color w:val="000000" w:themeColor="text1"/>
          <w:sz w:val="24"/>
          <w:szCs w:val="24"/>
        </w:rPr>
      </w:pPr>
      <w:r>
        <w:rPr>
          <w:rFonts w:cstheme="minorHAnsi"/>
          <w:b/>
          <w:noProof/>
          <w:color w:val="000000" w:themeColor="text1"/>
          <w:sz w:val="24"/>
          <w:szCs w:val="24"/>
        </w:rPr>
        <w:t xml:space="preserve">Создаем еще одну таблицу </w:t>
      </w:r>
      <w:r>
        <w:rPr>
          <w:rFonts w:cstheme="minorHAnsi"/>
          <w:b/>
          <w:noProof/>
          <w:color w:val="000000" w:themeColor="text1"/>
          <w:sz w:val="24"/>
          <w:szCs w:val="24"/>
          <w:lang w:val="en-US"/>
        </w:rPr>
        <w:t>teachers</w:t>
      </w:r>
      <w:r>
        <w:rPr>
          <w:rFonts w:cstheme="minorHAnsi"/>
          <w:b/>
          <w:noProof/>
          <w:color w:val="000000" w:themeColor="text1"/>
          <w:sz w:val="24"/>
          <w:szCs w:val="24"/>
        </w:rPr>
        <w:t xml:space="preserve">, а уже после – соединяющую их таблицу </w:t>
      </w:r>
      <w:r>
        <w:rPr>
          <w:rFonts w:cstheme="minorHAnsi"/>
          <w:b/>
          <w:noProof/>
          <w:color w:val="000000" w:themeColor="text1"/>
          <w:sz w:val="24"/>
          <w:szCs w:val="24"/>
          <w:lang w:val="en-US"/>
        </w:rPr>
        <w:t xml:space="preserve">connect_pupils_teachers. </w:t>
      </w:r>
      <w:r>
        <w:rPr>
          <w:rFonts w:cstheme="minorHAnsi"/>
          <w:b/>
          <w:noProof/>
          <w:color w:val="000000" w:themeColor="text1"/>
          <w:sz w:val="24"/>
          <w:szCs w:val="24"/>
        </w:rPr>
        <w:t>в ней поменять нужно лишь название, а остальные ее поля заполняться самостоятельно, после соединящих функций.</w:t>
      </w:r>
    </w:p>
    <w:p w:rsidR="00F957BB" w:rsidRDefault="00F957BB" w:rsidP="00492FF0">
      <w:pPr>
        <w:shd w:val="clear" w:color="auto" w:fill="F7F7F7"/>
        <w:spacing w:line="240" w:lineRule="auto"/>
        <w:rPr>
          <w:rFonts w:ascii="Arial Black" w:hAnsi="Arial Black" w:cs="Arial"/>
          <w:color w:val="FF0000"/>
          <w:sz w:val="32"/>
          <w:szCs w:val="32"/>
          <w:u w:val="single"/>
          <w:lang w:val="en-US"/>
        </w:rPr>
      </w:pPr>
      <w:r>
        <w:rPr>
          <w:rFonts w:ascii="Arial Black" w:hAnsi="Arial Black" w:cs="Arial"/>
          <w:noProof/>
          <w:color w:val="FF0000"/>
          <w:sz w:val="32"/>
          <w:szCs w:val="32"/>
          <w:u w:val="single"/>
          <w:lang w:eastAsia="ru-RU"/>
        </w:rPr>
        <w:drawing>
          <wp:inline distT="0" distB="0" distL="0" distR="0">
            <wp:extent cx="6648450" cy="3002230"/>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12.jpg"/>
                    <pic:cNvPicPr/>
                  </pic:nvPicPr>
                  <pic:blipFill>
                    <a:blip r:embed="rId27">
                      <a:extLst>
                        <a:ext uri="{28A0092B-C50C-407E-A947-70E740481C1C}">
                          <a14:useLocalDpi xmlns:a14="http://schemas.microsoft.com/office/drawing/2010/main" val="0"/>
                        </a:ext>
                      </a:extLst>
                    </a:blip>
                    <a:stretch>
                      <a:fillRect/>
                    </a:stretch>
                  </pic:blipFill>
                  <pic:spPr>
                    <a:xfrm>
                      <a:off x="0" y="0"/>
                      <a:ext cx="6645910" cy="3001083"/>
                    </a:xfrm>
                    <a:prstGeom prst="rect">
                      <a:avLst/>
                    </a:prstGeom>
                  </pic:spPr>
                </pic:pic>
              </a:graphicData>
            </a:graphic>
          </wp:inline>
        </w:drawing>
      </w:r>
    </w:p>
    <w:p w:rsidR="008E34B7" w:rsidRDefault="008E34B7" w:rsidP="00492FF0">
      <w:pPr>
        <w:shd w:val="clear" w:color="auto" w:fill="F7F7F7"/>
        <w:spacing w:line="240" w:lineRule="auto"/>
        <w:rPr>
          <w:rFonts w:cstheme="minorHAnsi"/>
          <w:b/>
          <w:noProof/>
          <w:color w:val="000000" w:themeColor="text1"/>
          <w:sz w:val="24"/>
          <w:szCs w:val="24"/>
          <w:lang w:val="en-US"/>
        </w:rPr>
      </w:pPr>
      <w:r>
        <w:rPr>
          <w:rFonts w:cstheme="minorHAnsi"/>
          <w:b/>
          <w:noProof/>
          <w:color w:val="000000" w:themeColor="text1"/>
          <w:sz w:val="24"/>
          <w:szCs w:val="24"/>
        </w:rPr>
        <w:t xml:space="preserve">Далее мы сохраняем таблицу с помощью кнопки </w:t>
      </w:r>
      <w:r>
        <w:rPr>
          <w:rFonts w:cstheme="minorHAnsi"/>
          <w:b/>
          <w:noProof/>
          <w:color w:val="000000" w:themeColor="text1"/>
          <w:sz w:val="24"/>
          <w:szCs w:val="24"/>
          <w:lang w:val="en-US"/>
        </w:rPr>
        <w:t xml:space="preserve">File -&gt; Save Model </w:t>
      </w:r>
      <w:r>
        <w:rPr>
          <w:rFonts w:cstheme="minorHAnsi"/>
          <w:b/>
          <w:noProof/>
          <w:color w:val="000000" w:themeColor="text1"/>
          <w:sz w:val="24"/>
          <w:szCs w:val="24"/>
        </w:rPr>
        <w:t xml:space="preserve">в папку </w:t>
      </w:r>
      <w:r>
        <w:rPr>
          <w:rFonts w:cstheme="minorHAnsi"/>
          <w:b/>
          <w:noProof/>
          <w:color w:val="000000" w:themeColor="text1"/>
          <w:sz w:val="24"/>
          <w:szCs w:val="24"/>
          <w:lang w:val="en-US"/>
        </w:rPr>
        <w:t>Openservera:</w:t>
      </w:r>
    </w:p>
    <w:p w:rsidR="008E34B7" w:rsidRPr="008E34B7" w:rsidRDefault="008E34B7" w:rsidP="00492FF0">
      <w:pPr>
        <w:shd w:val="clear" w:color="auto" w:fill="F7F7F7"/>
        <w:spacing w:line="240" w:lineRule="auto"/>
        <w:rPr>
          <w:rFonts w:ascii="Arial Black" w:hAnsi="Arial Black" w:cs="Arial"/>
          <w:color w:val="FF0000"/>
          <w:sz w:val="32"/>
          <w:szCs w:val="32"/>
          <w:u w:val="single"/>
          <w:lang w:val="en-US"/>
        </w:rPr>
      </w:pPr>
      <w:r>
        <w:rPr>
          <w:rFonts w:ascii="Arial Black" w:hAnsi="Arial Black" w:cs="Arial"/>
          <w:noProof/>
          <w:color w:val="FF0000"/>
          <w:sz w:val="32"/>
          <w:szCs w:val="32"/>
          <w:u w:val="single"/>
          <w:lang w:eastAsia="ru-RU"/>
        </w:rPr>
        <w:drawing>
          <wp:inline distT="0" distB="0" distL="0" distR="0" wp14:anchorId="691DEB4D" wp14:editId="3BD8D7CB">
            <wp:extent cx="6648450" cy="18288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bench4.jpg"/>
                    <pic:cNvPicPr/>
                  </pic:nvPicPr>
                  <pic:blipFill>
                    <a:blip r:embed="rId28">
                      <a:extLst>
                        <a:ext uri="{28A0092B-C50C-407E-A947-70E740481C1C}">
                          <a14:useLocalDpi xmlns:a14="http://schemas.microsoft.com/office/drawing/2010/main" val="0"/>
                        </a:ext>
                      </a:extLst>
                    </a:blip>
                    <a:stretch>
                      <a:fillRect/>
                    </a:stretch>
                  </pic:blipFill>
                  <pic:spPr>
                    <a:xfrm>
                      <a:off x="0" y="0"/>
                      <a:ext cx="6645910" cy="1828101"/>
                    </a:xfrm>
                    <a:prstGeom prst="rect">
                      <a:avLst/>
                    </a:prstGeom>
                  </pic:spPr>
                </pic:pic>
              </a:graphicData>
            </a:graphic>
          </wp:inline>
        </w:drawing>
      </w:r>
    </w:p>
    <w:p w:rsidR="008E34B7" w:rsidRDefault="008E34B7" w:rsidP="00AE7FF5">
      <w:pPr>
        <w:shd w:val="clear" w:color="auto" w:fill="F7F7F7"/>
        <w:spacing w:line="240" w:lineRule="auto"/>
        <w:rPr>
          <w:rFonts w:cstheme="minorHAnsi"/>
          <w:b/>
          <w:noProof/>
          <w:color w:val="000000" w:themeColor="text1"/>
          <w:sz w:val="24"/>
          <w:szCs w:val="24"/>
        </w:rPr>
      </w:pPr>
      <w:r>
        <w:rPr>
          <w:rFonts w:cstheme="minorHAnsi"/>
          <w:b/>
          <w:noProof/>
          <w:color w:val="000000" w:themeColor="text1"/>
          <w:sz w:val="24"/>
          <w:szCs w:val="24"/>
        </w:rPr>
        <w:lastRenderedPageBreak/>
        <w:t>Завершающим шагом будет добавление</w:t>
      </w:r>
      <w:r w:rsidR="00E62647">
        <w:rPr>
          <w:rFonts w:cstheme="minorHAnsi"/>
          <w:b/>
          <w:noProof/>
          <w:color w:val="000000" w:themeColor="text1"/>
          <w:sz w:val="24"/>
          <w:szCs w:val="24"/>
        </w:rPr>
        <w:t xml:space="preserve"> проэкта таблиц в Базу Данных.</w:t>
      </w:r>
      <w:r w:rsidR="00641972">
        <w:rPr>
          <w:rFonts w:cstheme="minorHAnsi"/>
          <w:b/>
          <w:noProof/>
          <w:color w:val="000000" w:themeColor="text1"/>
          <w:sz w:val="24"/>
          <w:szCs w:val="24"/>
        </w:rPr>
        <w:t xml:space="preserve"> </w:t>
      </w:r>
    </w:p>
    <w:p w:rsidR="00641972" w:rsidRPr="00641972" w:rsidRDefault="00641972" w:rsidP="00AE7FF5">
      <w:pPr>
        <w:shd w:val="clear" w:color="auto" w:fill="F7F7F7"/>
        <w:spacing w:line="240" w:lineRule="auto"/>
        <w:rPr>
          <w:rFonts w:cstheme="minorHAnsi"/>
          <w:b/>
          <w:noProof/>
          <w:color w:val="000000" w:themeColor="text1"/>
          <w:sz w:val="24"/>
          <w:szCs w:val="24"/>
        </w:rPr>
      </w:pPr>
      <w:r>
        <w:rPr>
          <w:rFonts w:cstheme="minorHAnsi"/>
          <w:b/>
          <w:noProof/>
          <w:color w:val="000000" w:themeColor="text1"/>
          <w:sz w:val="24"/>
          <w:szCs w:val="24"/>
        </w:rPr>
        <w:t xml:space="preserve">Но перед этим шагом пррэкт в БД уже должен быть создан путем или создание его в </w:t>
      </w:r>
      <w:r>
        <w:rPr>
          <w:rFonts w:cstheme="minorHAnsi"/>
          <w:b/>
          <w:noProof/>
          <w:color w:val="000000" w:themeColor="text1"/>
          <w:sz w:val="24"/>
          <w:szCs w:val="24"/>
          <w:lang w:val="en-US"/>
        </w:rPr>
        <w:t>PHPMyAdmin</w:t>
      </w:r>
      <w:r>
        <w:rPr>
          <w:rFonts w:cstheme="minorHAnsi"/>
          <w:b/>
          <w:noProof/>
          <w:color w:val="000000" w:themeColor="text1"/>
          <w:sz w:val="24"/>
          <w:szCs w:val="24"/>
        </w:rPr>
        <w:t xml:space="preserve"> или через консоль.</w:t>
      </w:r>
    </w:p>
    <w:p w:rsidR="00E62647" w:rsidRDefault="00E62647" w:rsidP="00AE7FF5">
      <w:pPr>
        <w:shd w:val="clear" w:color="auto" w:fill="F7F7F7"/>
        <w:spacing w:line="240" w:lineRule="auto"/>
        <w:rPr>
          <w:rFonts w:cstheme="minorHAnsi"/>
          <w:b/>
          <w:noProof/>
          <w:color w:val="000000" w:themeColor="text1"/>
          <w:sz w:val="24"/>
          <w:szCs w:val="24"/>
          <w:lang w:val="en-US"/>
        </w:rPr>
      </w:pPr>
      <w:r>
        <w:rPr>
          <w:rFonts w:cstheme="minorHAnsi"/>
          <w:b/>
          <w:noProof/>
          <w:color w:val="000000" w:themeColor="text1"/>
          <w:sz w:val="24"/>
          <w:szCs w:val="24"/>
        </w:rPr>
        <w:t xml:space="preserve">Нажимаем на панеле инструментов </w:t>
      </w:r>
      <w:r>
        <w:rPr>
          <w:rFonts w:cstheme="minorHAnsi"/>
          <w:b/>
          <w:noProof/>
          <w:color w:val="000000" w:themeColor="text1"/>
          <w:sz w:val="24"/>
          <w:szCs w:val="24"/>
          <w:lang w:val="en-US"/>
        </w:rPr>
        <w:t xml:space="preserve">Database -&gt; Forward Engineer </w:t>
      </w:r>
      <w:r>
        <w:rPr>
          <w:rFonts w:cstheme="minorHAnsi"/>
          <w:b/>
          <w:noProof/>
          <w:color w:val="000000" w:themeColor="text1"/>
          <w:sz w:val="24"/>
          <w:szCs w:val="24"/>
        </w:rPr>
        <w:t xml:space="preserve">и в сплывающим окнам вс время нажимать </w:t>
      </w:r>
      <w:r>
        <w:rPr>
          <w:rFonts w:cstheme="minorHAnsi"/>
          <w:b/>
          <w:noProof/>
          <w:color w:val="000000" w:themeColor="text1"/>
          <w:sz w:val="24"/>
          <w:szCs w:val="24"/>
          <w:lang w:val="en-US"/>
        </w:rPr>
        <w:t xml:space="preserve">Next. </w:t>
      </w:r>
      <w:r>
        <w:rPr>
          <w:rFonts w:cstheme="minorHAnsi"/>
          <w:b/>
          <w:noProof/>
          <w:color w:val="000000" w:themeColor="text1"/>
          <w:sz w:val="24"/>
          <w:szCs w:val="24"/>
        </w:rPr>
        <w:t>Если не появилась, то в консоле прописать</w:t>
      </w:r>
      <w:r>
        <w:rPr>
          <w:rFonts w:cstheme="minorHAnsi"/>
          <w:b/>
          <w:noProof/>
          <w:color w:val="000000" w:themeColor="text1"/>
          <w:sz w:val="24"/>
          <w:szCs w:val="24"/>
          <w:lang w:val="en-US"/>
        </w:rPr>
        <w:t>:</w:t>
      </w:r>
      <w:r>
        <w:rPr>
          <w:rFonts w:cstheme="minorHAnsi"/>
          <w:b/>
          <w:noProof/>
          <w:color w:val="000000" w:themeColor="text1"/>
          <w:sz w:val="24"/>
          <w:szCs w:val="24"/>
        </w:rPr>
        <w:t xml:space="preserve"> </w:t>
      </w:r>
      <w:r>
        <w:rPr>
          <w:rFonts w:cstheme="minorHAnsi"/>
          <w:b/>
          <w:noProof/>
          <w:color w:val="000000" w:themeColor="text1"/>
          <w:sz w:val="24"/>
          <w:szCs w:val="24"/>
          <w:lang w:val="en-US"/>
        </w:rPr>
        <w:t>create database NewSchool.</w:t>
      </w:r>
    </w:p>
    <w:p w:rsidR="00E62647" w:rsidRPr="00E62647" w:rsidRDefault="00E62647" w:rsidP="00AE7FF5">
      <w:pPr>
        <w:shd w:val="clear" w:color="auto" w:fill="F7F7F7"/>
        <w:spacing w:line="240" w:lineRule="auto"/>
        <w:rPr>
          <w:rFonts w:ascii="Arial Black" w:hAnsi="Arial Black" w:cs="Arial"/>
          <w:color w:val="FF0000"/>
          <w:sz w:val="32"/>
          <w:szCs w:val="32"/>
          <w:u w:val="single"/>
        </w:rPr>
      </w:pPr>
      <w:r>
        <w:rPr>
          <w:rFonts w:cstheme="minorHAnsi"/>
          <w:b/>
          <w:noProof/>
          <w:color w:val="000000" w:themeColor="text1"/>
          <w:sz w:val="24"/>
          <w:szCs w:val="24"/>
        </w:rPr>
        <w:t xml:space="preserve">Или глянуть в конце видоса! </w:t>
      </w:r>
    </w:p>
    <w:p w:rsidR="00AE7FF5" w:rsidRDefault="004C1622" w:rsidP="00AE7FF5">
      <w:pPr>
        <w:shd w:val="clear" w:color="auto" w:fill="F7F7F7"/>
        <w:spacing w:line="240" w:lineRule="auto"/>
        <w:rPr>
          <w:rFonts w:ascii="Arial Black" w:hAnsi="Arial Black" w:cs="Arial"/>
          <w:color w:val="FF0000"/>
          <w:sz w:val="32"/>
          <w:szCs w:val="32"/>
          <w:u w:val="single"/>
          <w:lang w:val="en-US"/>
        </w:rPr>
      </w:pPr>
      <w:r>
        <w:rPr>
          <w:rFonts w:ascii="Arial Black" w:hAnsi="Arial Black" w:cs="Arial"/>
          <w:color w:val="FF0000"/>
          <w:sz w:val="32"/>
          <w:szCs w:val="32"/>
          <w:u w:val="single"/>
        </w:rPr>
        <w:t>Выборка данных из таблицы</w:t>
      </w:r>
      <w:r w:rsidR="00AE7FF5">
        <w:rPr>
          <w:rFonts w:ascii="Arial Black" w:hAnsi="Arial Black" w:cs="Arial"/>
          <w:color w:val="FF0000"/>
          <w:sz w:val="32"/>
          <w:szCs w:val="32"/>
          <w:u w:val="single"/>
        </w:rPr>
        <w:t xml:space="preserve"> Базы данных </w:t>
      </w:r>
      <w:r w:rsidR="00AE7FF5">
        <w:rPr>
          <w:rFonts w:ascii="Arial Black" w:hAnsi="Arial Black" w:cs="Arial"/>
          <w:color w:val="FF0000"/>
          <w:sz w:val="32"/>
          <w:szCs w:val="32"/>
          <w:u w:val="single"/>
          <w:lang w:val="en-US"/>
        </w:rPr>
        <w:t>MySQL</w:t>
      </w:r>
    </w:p>
    <w:p w:rsidR="0055785D" w:rsidRPr="0055785D" w:rsidRDefault="0055785D" w:rsidP="0055785D">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55785D">
        <w:rPr>
          <w:rFonts w:ascii="Courier New" w:eastAsia="Times New Roman" w:hAnsi="Courier New" w:cs="Courier New"/>
          <w:noProof/>
          <w:color w:val="FF9D00"/>
          <w:sz w:val="20"/>
          <w:szCs w:val="20"/>
          <w:lang w:val="en-US" w:eastAsia="ru-RU"/>
        </w:rPr>
        <w:t>&lt;?php</w:t>
      </w:r>
      <w:r w:rsidRPr="0055785D">
        <w:rPr>
          <w:rFonts w:ascii="Courier New" w:eastAsia="Times New Roman" w:hAnsi="Courier New" w:cs="Courier New"/>
          <w:noProof/>
          <w:color w:val="FF9D00"/>
          <w:sz w:val="20"/>
          <w:szCs w:val="20"/>
          <w:lang w:val="en-US" w:eastAsia="ru-RU"/>
        </w:rPr>
        <w:br/>
      </w:r>
      <w:r w:rsidRPr="0055785D">
        <w:rPr>
          <w:rFonts w:ascii="Courier New" w:eastAsia="Times New Roman" w:hAnsi="Courier New" w:cs="Courier New"/>
          <w:noProof/>
          <w:color w:val="FF9D00"/>
          <w:sz w:val="20"/>
          <w:szCs w:val="20"/>
          <w:lang w:val="en-US" w:eastAsia="ru-RU"/>
        </w:rPr>
        <w:br/>
      </w:r>
      <w:r w:rsidRPr="0055785D">
        <w:rPr>
          <w:rFonts w:ascii="Courier New" w:eastAsia="Times New Roman" w:hAnsi="Courier New" w:cs="Courier New"/>
          <w:i/>
          <w:iCs/>
          <w:noProof/>
          <w:color w:val="0088FF"/>
          <w:sz w:val="20"/>
          <w:szCs w:val="20"/>
          <w:lang w:val="en-US" w:eastAsia="ru-RU"/>
        </w:rPr>
        <w:t>//Примеры всех возможных выборок из БД в MySQL:</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$link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mysqli_connect</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'localhost'</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'root'</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'web'</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i/>
          <w:iCs/>
          <w:noProof/>
          <w:color w:val="0088FF"/>
          <w:sz w:val="20"/>
          <w:szCs w:val="20"/>
          <w:lang w:val="en-US" w:eastAsia="ru-RU"/>
        </w:rPr>
        <w:t>//подключаемся к базе данных web на сервере localhost с именем root без пароля</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i/>
          <w:iCs/>
          <w:noProof/>
          <w:color w:val="0088FF"/>
          <w:sz w:val="20"/>
          <w:szCs w:val="20"/>
          <w:lang w:val="en-US" w:eastAsia="ru-RU"/>
        </w:rPr>
        <w:br/>
        <w:t>// 1. Выведет список всех баз данных</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'SHOW databases'</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2. Выведет список всех таблиц в БД web</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'SHOW tables in web'</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3. Выбирает все данные в таблице lessons</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lessons'</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4. Выбирает (SELECT) из(FROM) таблицы lessons лимит (LIMIT) 3 записи, начиная с 2.</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lessons </w:t>
      </w:r>
      <w:r w:rsidRPr="0055785D">
        <w:rPr>
          <w:rFonts w:ascii="Courier New" w:eastAsia="Times New Roman" w:hAnsi="Courier New" w:cs="Courier New"/>
          <w:noProof/>
          <w:color w:val="FF80E1"/>
          <w:sz w:val="20"/>
          <w:szCs w:val="20"/>
          <w:lang w:val="en-US" w:eastAsia="ru-RU"/>
        </w:rPr>
        <w:t>LIMIT</w:t>
      </w:r>
      <w:r w:rsidRPr="0055785D">
        <w:rPr>
          <w:rFonts w:ascii="Courier New" w:eastAsia="Times New Roman" w:hAnsi="Courier New" w:cs="Courier New"/>
          <w:noProof/>
          <w:color w:val="3AD900"/>
          <w:sz w:val="20"/>
          <w:szCs w:val="20"/>
          <w:lang w:val="en-US" w:eastAsia="ru-RU"/>
        </w:rPr>
        <w:t xml:space="preserve"> 2,3'</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5. Выбирает (SELECT) ВСЕ (*) записи из (FROM) таблицы tbl_name и сортирует их (ORDER BY) по полю id по порядку.</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lessons ORDER BY id'</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6. Выбирает (SELECT) ВСЕ записи из (FROM) таблицы tbl_name и сортирует их (ORDER BY) по полю id в ОБРАТНОМ порядке.</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lessons ORDER BY id DESC'</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7. Выбирает (SELECT) ВСЕ (*) записи из (FROM) таблицы users и сортирует их (ORDER BY) по полю id в порядке возрастания, лимит (LIMIT) первые 5 записей.</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 xml:space="preserve">mysqli_query </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lessons ORDER BY id LIMIT 5'</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8. Выбирает (SELECT) ВСЕ (*) записи из (FROM) таблицы teachers, в которой (WHERE)поле name соответсвует значению Сидоров Сидор Сидорович</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teachers WHERE name = "Сидоров Сидор Сидорович"'</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9. Выбирает все записи из таблицы teachers, где (WHERE) значение поля name начинается с Сид.</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 xml:space="preserve">mysqli_query </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'SELECT </w:t>
      </w:r>
      <w:r w:rsidRPr="0055785D">
        <w:rPr>
          <w:rFonts w:ascii="Courier New" w:eastAsia="Times New Roman" w:hAnsi="Courier New" w:cs="Courier New"/>
          <w:noProof/>
          <w:color w:val="FFC66D"/>
          <w:sz w:val="20"/>
          <w:szCs w:val="20"/>
          <w:lang w:val="en-US" w:eastAsia="ru-RU"/>
        </w:rPr>
        <w:t>*</w:t>
      </w:r>
      <w:r w:rsidRPr="0055785D">
        <w:rPr>
          <w:rFonts w:ascii="Courier New" w:eastAsia="Times New Roman" w:hAnsi="Courier New" w:cs="Courier New"/>
          <w:noProof/>
          <w:color w:val="3AD900"/>
          <w:sz w:val="20"/>
          <w:szCs w:val="20"/>
          <w:lang w:val="en-US" w:eastAsia="ru-RU"/>
        </w:rPr>
        <w:t xml:space="preserve"> FROM teachers WHERE name LIKE "Сид%"'</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10. Соединяем таблицы teachers и courses по полям name, addr и title, и выбираем с них соответствующие записи. Для этого прописуем их id.</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'SELECT teachers.name, teachers.addr, courses.title</w:t>
      </w:r>
      <w:r w:rsidRPr="0055785D">
        <w:rPr>
          <w:rFonts w:ascii="Courier New" w:eastAsia="Times New Roman" w:hAnsi="Courier New" w:cs="Courier New"/>
          <w:noProof/>
          <w:color w:val="3AD900"/>
          <w:sz w:val="20"/>
          <w:szCs w:val="20"/>
          <w:lang w:val="en-US" w:eastAsia="ru-RU"/>
        </w:rPr>
        <w:br/>
        <w:t>FROM teachers</w:t>
      </w:r>
      <w:r w:rsidRPr="0055785D">
        <w:rPr>
          <w:rFonts w:ascii="Courier New" w:eastAsia="Times New Roman" w:hAnsi="Courier New" w:cs="Courier New"/>
          <w:noProof/>
          <w:color w:val="3AD900"/>
          <w:sz w:val="20"/>
          <w:szCs w:val="20"/>
          <w:lang w:val="en-US" w:eastAsia="ru-RU"/>
        </w:rPr>
        <w:br/>
        <w:t>INNER JOIN courses ON teachers.id = courses.id'</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i/>
          <w:iCs/>
          <w:noProof/>
          <w:color w:val="0088FF"/>
          <w:sz w:val="20"/>
          <w:szCs w:val="20"/>
          <w:lang w:val="en-US" w:eastAsia="ru-RU"/>
        </w:rPr>
        <w:t>// 11. Получить данные с трех таблиц: teachers, courses и lessons( можно и более), в которых совпадают айдишники</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3AD900"/>
          <w:sz w:val="20"/>
          <w:szCs w:val="20"/>
          <w:lang w:val="en-US" w:eastAsia="ru-RU"/>
        </w:rPr>
        <w:t>'SELECT teachers.name, courses.title, lessons.room</w:t>
      </w:r>
      <w:r w:rsidRPr="0055785D">
        <w:rPr>
          <w:rFonts w:ascii="Courier New" w:eastAsia="Times New Roman" w:hAnsi="Courier New" w:cs="Courier New"/>
          <w:noProof/>
          <w:color w:val="3AD900"/>
          <w:sz w:val="20"/>
          <w:szCs w:val="20"/>
          <w:lang w:val="en-US" w:eastAsia="ru-RU"/>
        </w:rPr>
        <w:br/>
        <w:t>FROM ((teachers</w:t>
      </w:r>
      <w:r w:rsidRPr="0055785D">
        <w:rPr>
          <w:rFonts w:ascii="Courier New" w:eastAsia="Times New Roman" w:hAnsi="Courier New" w:cs="Courier New"/>
          <w:noProof/>
          <w:color w:val="3AD900"/>
          <w:sz w:val="20"/>
          <w:szCs w:val="20"/>
          <w:lang w:val="en-US" w:eastAsia="ru-RU"/>
        </w:rPr>
        <w:br/>
        <w:t>INNER JOIN courses ON teachers.id = courses.id)</w:t>
      </w:r>
      <w:r w:rsidRPr="0055785D">
        <w:rPr>
          <w:rFonts w:ascii="Courier New" w:eastAsia="Times New Roman" w:hAnsi="Courier New" w:cs="Courier New"/>
          <w:noProof/>
          <w:color w:val="3AD900"/>
          <w:sz w:val="20"/>
          <w:szCs w:val="20"/>
          <w:lang w:val="en-US" w:eastAsia="ru-RU"/>
        </w:rPr>
        <w:br/>
        <w:t>INNER JOIN lessons ON teachers.id = lessons.teacher)'</w:t>
      </w:r>
      <w:r w:rsidRPr="0055785D">
        <w:rPr>
          <w:rFonts w:ascii="Courier New" w:eastAsia="Times New Roman" w:hAnsi="Courier New" w:cs="Courier New"/>
          <w:noProof/>
          <w:color w:val="E1EFFF"/>
          <w:sz w:val="20"/>
          <w:szCs w:val="20"/>
          <w:lang w:val="en-US" w:eastAsia="ru-RU"/>
        </w:rPr>
        <w:t>);</w:t>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br/>
      </w:r>
      <w:r w:rsidRPr="0055785D">
        <w:rPr>
          <w:rFonts w:ascii="Courier New" w:eastAsia="Times New Roman" w:hAnsi="Courier New" w:cs="Courier New"/>
          <w:noProof/>
          <w:color w:val="E1EFFF"/>
          <w:sz w:val="20"/>
          <w:szCs w:val="20"/>
          <w:lang w:val="en-US" w:eastAsia="ru-RU"/>
        </w:rPr>
        <w:lastRenderedPageBreak/>
        <w:br/>
      </w:r>
      <w:r w:rsidRPr="0055785D">
        <w:rPr>
          <w:rFonts w:ascii="Courier New" w:eastAsia="Times New Roman" w:hAnsi="Courier New" w:cs="Courier New"/>
          <w:i/>
          <w:iCs/>
          <w:noProof/>
          <w:color w:val="0088FF"/>
          <w:sz w:val="20"/>
          <w:szCs w:val="20"/>
          <w:lang w:val="en-US" w:eastAsia="ru-RU"/>
        </w:rPr>
        <w:t>// 12. Получить данные с таблиц: teachers, lessons и с их полей name, addr и room. Но благодаря функции RIGHT JOIN выбираем все значения из поля room</w:t>
      </w:r>
      <w:r w:rsidRPr="0055785D">
        <w:rPr>
          <w:rFonts w:ascii="Courier New" w:eastAsia="Times New Roman" w:hAnsi="Courier New" w:cs="Courier New"/>
          <w:i/>
          <w:iCs/>
          <w:noProof/>
          <w:color w:val="0088FF"/>
          <w:sz w:val="20"/>
          <w:szCs w:val="20"/>
          <w:lang w:val="en-US" w:eastAsia="ru-RU"/>
        </w:rPr>
        <w:br/>
        <w:t>// таблицы lessons полностью, не смотря на то совпали id или - нет.</w:t>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i/>
          <w:iCs/>
          <w:noProof/>
          <w:color w:val="0088FF"/>
          <w:sz w:val="20"/>
          <w:szCs w:val="20"/>
          <w:lang w:val="en-US" w:eastAsia="ru-RU"/>
        </w:rPr>
        <w:br/>
      </w:r>
      <w:r w:rsidRPr="0055785D">
        <w:rPr>
          <w:rFonts w:ascii="Courier New" w:eastAsia="Times New Roman" w:hAnsi="Courier New" w:cs="Courier New"/>
          <w:noProof/>
          <w:color w:val="FF80E1"/>
          <w:sz w:val="20"/>
          <w:szCs w:val="20"/>
          <w:lang w:val="en-US" w:eastAsia="ru-RU"/>
        </w:rPr>
        <w:t xml:space="preserve">$result </w:t>
      </w:r>
      <w:r w:rsidRPr="0055785D">
        <w:rPr>
          <w:rFonts w:ascii="Courier New" w:eastAsia="Times New Roman" w:hAnsi="Courier New" w:cs="Courier New"/>
          <w:noProof/>
          <w:color w:val="FF9D00"/>
          <w:sz w:val="20"/>
          <w:szCs w:val="20"/>
          <w:lang w:val="en-US" w:eastAsia="ru-RU"/>
        </w:rPr>
        <w:t xml:space="preserve">= </w:t>
      </w:r>
      <w:r w:rsidRPr="0055785D">
        <w:rPr>
          <w:rFonts w:ascii="Courier New" w:eastAsia="Times New Roman" w:hAnsi="Courier New" w:cs="Courier New"/>
          <w:noProof/>
          <w:color w:val="80FFBB"/>
          <w:sz w:val="20"/>
          <w:szCs w:val="20"/>
          <w:lang w:val="en-US" w:eastAsia="ru-RU"/>
        </w:rPr>
        <w:t>mysqli_query</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FF80E1"/>
          <w:sz w:val="20"/>
          <w:szCs w:val="20"/>
          <w:lang w:val="en-US" w:eastAsia="ru-RU"/>
        </w:rPr>
        <w:t>$link</w:t>
      </w:r>
      <w:r w:rsidRPr="0055785D">
        <w:rPr>
          <w:rFonts w:ascii="Courier New" w:eastAsia="Times New Roman" w:hAnsi="Courier New" w:cs="Courier New"/>
          <w:noProof/>
          <w:color w:val="E1EFFF"/>
          <w:sz w:val="20"/>
          <w:szCs w:val="20"/>
          <w:lang w:val="en-US" w:eastAsia="ru-RU"/>
        </w:rPr>
        <w:t xml:space="preserve">, </w:t>
      </w:r>
      <w:r w:rsidRPr="0055785D">
        <w:rPr>
          <w:rFonts w:ascii="Courier New" w:eastAsia="Times New Roman" w:hAnsi="Courier New" w:cs="Courier New"/>
          <w:noProof/>
          <w:color w:val="3AD900"/>
          <w:sz w:val="20"/>
          <w:szCs w:val="20"/>
          <w:lang w:val="en-US" w:eastAsia="ru-RU"/>
        </w:rPr>
        <w:t xml:space="preserve">'SELECT teachers.name, teachers. addr, lessons.room </w:t>
      </w:r>
      <w:r w:rsidRPr="0055785D">
        <w:rPr>
          <w:rFonts w:ascii="Courier New" w:eastAsia="Times New Roman" w:hAnsi="Courier New" w:cs="Courier New"/>
          <w:noProof/>
          <w:color w:val="3AD900"/>
          <w:sz w:val="20"/>
          <w:szCs w:val="20"/>
          <w:lang w:val="en-US" w:eastAsia="ru-RU"/>
        </w:rPr>
        <w:br/>
        <w:t>FROM teachers</w:t>
      </w:r>
      <w:r w:rsidRPr="0055785D">
        <w:rPr>
          <w:rFonts w:ascii="Courier New" w:eastAsia="Times New Roman" w:hAnsi="Courier New" w:cs="Courier New"/>
          <w:noProof/>
          <w:color w:val="3AD900"/>
          <w:sz w:val="20"/>
          <w:szCs w:val="20"/>
          <w:lang w:val="en-US" w:eastAsia="ru-RU"/>
        </w:rPr>
        <w:br/>
        <w:t>RIGHT JOIN lessons ON teachers.id = lessons.teacher'</w:t>
      </w:r>
      <w:r w:rsidRPr="0055785D">
        <w:rPr>
          <w:rFonts w:ascii="Courier New" w:eastAsia="Times New Roman" w:hAnsi="Courier New" w:cs="Courier New"/>
          <w:noProof/>
          <w:color w:val="E1EFFF"/>
          <w:sz w:val="20"/>
          <w:szCs w:val="20"/>
          <w:lang w:val="en-US" w:eastAsia="ru-RU"/>
        </w:rPr>
        <w:t>);</w:t>
      </w:r>
    </w:p>
    <w:p w:rsidR="0055785D" w:rsidRPr="0055785D" w:rsidRDefault="0055785D" w:rsidP="00AE7FF5">
      <w:pPr>
        <w:shd w:val="clear" w:color="auto" w:fill="F7F7F7"/>
        <w:spacing w:line="240" w:lineRule="auto"/>
        <w:rPr>
          <w:rFonts w:cstheme="minorHAnsi"/>
          <w:noProof/>
          <w:color w:val="000000"/>
          <w:sz w:val="24"/>
          <w:szCs w:val="24"/>
        </w:rPr>
      </w:pPr>
    </w:p>
    <w:p w:rsidR="00AE7FF5" w:rsidRPr="00AE7FF5" w:rsidRDefault="00AE7FF5" w:rsidP="00AE7FF5">
      <w:pPr>
        <w:shd w:val="clear" w:color="auto" w:fill="F7F7F7"/>
        <w:spacing w:line="255" w:lineRule="atLeast"/>
        <w:rPr>
          <w:rFonts w:cstheme="minorHAnsi"/>
          <w:b/>
          <w:noProof/>
          <w:color w:val="E36C0A" w:themeColor="accent6" w:themeShade="BF"/>
          <w:sz w:val="24"/>
          <w:szCs w:val="24"/>
        </w:rPr>
      </w:pPr>
      <w:r w:rsidRPr="00AE7FF5">
        <w:rPr>
          <w:rFonts w:cstheme="minorHAnsi"/>
          <w:b/>
          <w:noProof/>
          <w:color w:val="E36C0A" w:themeColor="accent6" w:themeShade="BF"/>
          <w:sz w:val="24"/>
          <w:szCs w:val="24"/>
        </w:rPr>
        <w:t xml:space="preserve">А вот таким макаром я считал </w:t>
      </w:r>
      <w:r w:rsidR="00675668">
        <w:rPr>
          <w:rFonts w:cstheme="minorHAnsi"/>
          <w:b/>
          <w:noProof/>
          <w:color w:val="E36C0A" w:themeColor="accent6" w:themeShade="BF"/>
          <w:sz w:val="24"/>
          <w:szCs w:val="24"/>
        </w:rPr>
        <w:t xml:space="preserve">все </w:t>
      </w:r>
      <w:r w:rsidRPr="00AE7FF5">
        <w:rPr>
          <w:rFonts w:cstheme="minorHAnsi"/>
          <w:b/>
          <w:noProof/>
          <w:color w:val="E36C0A" w:themeColor="accent6" w:themeShade="BF"/>
          <w:sz w:val="24"/>
          <w:szCs w:val="24"/>
        </w:rPr>
        <w:t>данные из БД в массив $rows и вывел на экран в виде таблицы</w:t>
      </w:r>
      <w:r>
        <w:rPr>
          <w:rFonts w:cstheme="minorHAnsi"/>
          <w:b/>
          <w:noProof/>
          <w:color w:val="E36C0A" w:themeColor="accent6" w:themeShade="BF"/>
          <w:sz w:val="24"/>
          <w:szCs w:val="24"/>
        </w:rPr>
        <w: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$result = mysqli_query($connection, 'SELECT * FROM combinations');</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$rows = mysqli_fetch_all($result, MYSQLI_ASSOC);</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echo "&lt;table&gt;";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foreach ($rows as $key =&gt; $value){</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 xml:space="preserve">    echo "&lt;tr&gt;";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 xml:space="preserve">    foreach ( $value as $columnName =&gt; $columnValue ){</w:t>
      </w:r>
    </w:p>
    <w:p w:rsidR="00AE7FF5" w:rsidRPr="00827FC8" w:rsidRDefault="00AE7FF5" w:rsidP="00AE7FF5">
      <w:pPr>
        <w:shd w:val="clear" w:color="auto" w:fill="F7F7F7"/>
        <w:spacing w:line="255" w:lineRule="atLeast"/>
        <w:rPr>
          <w:rFonts w:cstheme="minorHAnsi"/>
          <w:b/>
          <w:noProof/>
          <w:color w:val="000000" w:themeColor="text1"/>
          <w:sz w:val="24"/>
          <w:szCs w:val="24"/>
        </w:rPr>
      </w:pP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 xml:space="preserve">        echo "&lt;td&gt;"</w:t>
      </w:r>
      <w:r w:rsidR="00827FC8" w:rsidRPr="00827FC8">
        <w:rPr>
          <w:rFonts w:cstheme="minorHAnsi"/>
          <w:b/>
          <w:noProof/>
          <w:color w:val="000000" w:themeColor="text1"/>
          <w:sz w:val="24"/>
          <w:szCs w:val="24"/>
        </w:rPr>
        <w:t xml:space="preserve"> </w:t>
      </w:r>
      <w:r w:rsidRPr="00827FC8">
        <w:rPr>
          <w:rFonts w:cstheme="minorHAnsi"/>
          <w:b/>
          <w:noProof/>
          <w:color w:val="000000" w:themeColor="text1"/>
          <w:sz w:val="24"/>
          <w:szCs w:val="24"/>
        </w:rPr>
        <w:t>.</w:t>
      </w:r>
      <w:r w:rsidR="00827FC8" w:rsidRPr="00827FC8">
        <w:rPr>
          <w:rFonts w:cstheme="minorHAnsi"/>
          <w:b/>
          <w:noProof/>
          <w:color w:val="000000" w:themeColor="text1"/>
          <w:sz w:val="24"/>
          <w:szCs w:val="24"/>
        </w:rPr>
        <w:t xml:space="preserve"> </w:t>
      </w:r>
      <w:r w:rsidRPr="00827FC8">
        <w:rPr>
          <w:rFonts w:cstheme="minorHAnsi"/>
          <w:b/>
          <w:noProof/>
          <w:color w:val="000000" w:themeColor="text1"/>
          <w:sz w:val="24"/>
          <w:szCs w:val="24"/>
        </w:rPr>
        <w:t>$columnValue</w:t>
      </w:r>
      <w:r w:rsidR="00827FC8" w:rsidRPr="00827FC8">
        <w:rPr>
          <w:rFonts w:cstheme="minorHAnsi"/>
          <w:b/>
          <w:noProof/>
          <w:color w:val="000000" w:themeColor="text1"/>
          <w:sz w:val="24"/>
          <w:szCs w:val="24"/>
        </w:rPr>
        <w:t xml:space="preserve"> </w:t>
      </w:r>
      <w:r w:rsidRPr="00827FC8">
        <w:rPr>
          <w:rFonts w:cstheme="minorHAnsi"/>
          <w:b/>
          <w:noProof/>
          <w:color w:val="000000" w:themeColor="text1"/>
          <w:sz w:val="24"/>
          <w:szCs w:val="24"/>
        </w:rPr>
        <w:t>.</w:t>
      </w:r>
      <w:r w:rsidR="00827FC8" w:rsidRPr="00827FC8">
        <w:rPr>
          <w:rFonts w:cstheme="minorHAnsi"/>
          <w:b/>
          <w:noProof/>
          <w:color w:val="000000" w:themeColor="text1"/>
          <w:sz w:val="24"/>
          <w:szCs w:val="24"/>
        </w:rPr>
        <w:t xml:space="preserve"> </w:t>
      </w:r>
      <w:r w:rsidRPr="00827FC8">
        <w:rPr>
          <w:rFonts w:cstheme="minorHAnsi"/>
          <w:b/>
          <w:noProof/>
          <w:color w:val="000000" w:themeColor="text1"/>
          <w:sz w:val="24"/>
          <w:szCs w:val="24"/>
        </w:rPr>
        <w:t>"&lt;/td&gt;";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 xml:space="preserve">    }</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 xml:space="preserve">    echo "&lt;/tr&gt;";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w:t>
      </w:r>
    </w:p>
    <w:p w:rsidR="00AE7FF5" w:rsidRPr="00827FC8"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echo "&lt;/table&gt;";</w:t>
      </w:r>
    </w:p>
    <w:p w:rsidR="00AE7FF5" w:rsidRDefault="00AE7FF5" w:rsidP="00AE7FF5">
      <w:pPr>
        <w:shd w:val="clear" w:color="auto" w:fill="F7F7F7"/>
        <w:spacing w:line="255" w:lineRule="atLeast"/>
        <w:rPr>
          <w:rFonts w:cstheme="minorHAnsi"/>
          <w:b/>
          <w:noProof/>
          <w:color w:val="000000" w:themeColor="text1"/>
          <w:sz w:val="24"/>
          <w:szCs w:val="24"/>
        </w:rPr>
      </w:pPr>
      <w:r w:rsidRPr="00827FC8">
        <w:rPr>
          <w:rFonts w:cstheme="minorHAnsi"/>
          <w:b/>
          <w:noProof/>
          <w:color w:val="000000" w:themeColor="text1"/>
          <w:sz w:val="24"/>
          <w:szCs w:val="24"/>
        </w:rPr>
        <w:t>mysqli_close($connection);</w:t>
      </w:r>
    </w:p>
    <w:p w:rsidR="00675668" w:rsidRDefault="00675668" w:rsidP="00AE7FF5">
      <w:pPr>
        <w:shd w:val="clear" w:color="auto" w:fill="F7F7F7"/>
        <w:spacing w:line="255" w:lineRule="atLeast"/>
        <w:rPr>
          <w:rFonts w:cstheme="minorHAnsi"/>
          <w:b/>
          <w:noProof/>
          <w:color w:val="E36C0A" w:themeColor="accent6" w:themeShade="BF"/>
          <w:sz w:val="24"/>
          <w:szCs w:val="24"/>
        </w:rPr>
      </w:pPr>
    </w:p>
    <w:p w:rsidR="00354F33" w:rsidRDefault="00354F33" w:rsidP="00AE7FF5">
      <w:pPr>
        <w:shd w:val="clear" w:color="auto" w:fill="F7F7F7"/>
        <w:spacing w:line="255" w:lineRule="atLeast"/>
        <w:rPr>
          <w:rFonts w:cstheme="minorHAnsi"/>
          <w:b/>
          <w:noProof/>
          <w:color w:val="E36C0A" w:themeColor="accent6" w:themeShade="BF"/>
          <w:sz w:val="24"/>
          <w:szCs w:val="24"/>
          <w:lang w:val="en-US"/>
        </w:rPr>
      </w:pPr>
    </w:p>
    <w:p w:rsidR="00354F33" w:rsidRPr="00354F33" w:rsidRDefault="00354F33" w:rsidP="00AE7FF5">
      <w:pPr>
        <w:shd w:val="clear" w:color="auto" w:fill="F7F7F7"/>
        <w:spacing w:line="255" w:lineRule="atLeast"/>
        <w:rPr>
          <w:rFonts w:cstheme="minorHAnsi"/>
          <w:b/>
          <w:noProof/>
          <w:color w:val="E36C0A" w:themeColor="accent6" w:themeShade="BF"/>
          <w:sz w:val="24"/>
          <w:szCs w:val="24"/>
          <w:lang w:val="en-US"/>
        </w:rPr>
      </w:pPr>
      <w:r>
        <w:rPr>
          <w:rFonts w:cstheme="minorHAnsi"/>
          <w:b/>
          <w:noProof/>
          <w:color w:val="E36C0A" w:themeColor="accent6" w:themeShade="BF"/>
          <w:sz w:val="24"/>
          <w:szCs w:val="24"/>
        </w:rPr>
        <w:t xml:space="preserve">Пример синтаксиса. </w:t>
      </w:r>
      <w:r>
        <w:rPr>
          <w:rFonts w:cstheme="minorHAnsi"/>
          <w:b/>
          <w:noProof/>
          <w:color w:val="E36C0A" w:themeColor="accent6" w:themeShade="BF"/>
          <w:sz w:val="24"/>
          <w:szCs w:val="24"/>
          <w:lang w:val="en-US"/>
        </w:rPr>
        <w:t xml:space="preserve">‘SELECT’ </w:t>
      </w:r>
      <w:r>
        <w:rPr>
          <w:rFonts w:cstheme="minorHAnsi"/>
          <w:b/>
          <w:noProof/>
          <w:color w:val="E36C0A" w:themeColor="accent6" w:themeShade="BF"/>
          <w:sz w:val="24"/>
          <w:szCs w:val="24"/>
        </w:rPr>
        <w:t>обязательно берем в апострофы, а данные</w:t>
      </w:r>
      <w:r w:rsidR="000B2376">
        <w:rPr>
          <w:rFonts w:cstheme="minorHAnsi"/>
          <w:b/>
          <w:noProof/>
          <w:color w:val="E36C0A" w:themeColor="accent6" w:themeShade="BF"/>
          <w:sz w:val="24"/>
          <w:szCs w:val="24"/>
          <w:lang w:val="en-US"/>
        </w:rPr>
        <w:t xml:space="preserve"> </w:t>
      </w:r>
      <w:r>
        <w:rPr>
          <w:rFonts w:cstheme="minorHAnsi"/>
          <w:b/>
          <w:noProof/>
          <w:color w:val="E36C0A" w:themeColor="accent6" w:themeShade="BF"/>
          <w:sz w:val="24"/>
          <w:szCs w:val="24"/>
        </w:rPr>
        <w:t xml:space="preserve">в ней - в кавычки </w:t>
      </w:r>
      <w:r>
        <w:rPr>
          <w:rFonts w:cstheme="minorHAnsi"/>
          <w:b/>
          <w:noProof/>
          <w:color w:val="E36C0A" w:themeColor="accent6" w:themeShade="BF"/>
          <w:sz w:val="24"/>
          <w:szCs w:val="24"/>
          <w:lang w:val="en-US"/>
        </w:rPr>
        <w:t>“</w:t>
      </w:r>
      <w:r w:rsidRPr="00354F33">
        <w:rPr>
          <w:rFonts w:eastAsia="Times New Roman" w:cstheme="minorHAnsi"/>
          <w:b/>
          <w:color w:val="3AD900"/>
          <w:sz w:val="24"/>
          <w:szCs w:val="24"/>
          <w:lang w:eastAsia="ru-RU"/>
        </w:rPr>
        <w:t>Сидоров Сидор Сидорович</w:t>
      </w:r>
      <w:r>
        <w:rPr>
          <w:rFonts w:cstheme="minorHAnsi"/>
          <w:b/>
          <w:noProof/>
          <w:color w:val="E36C0A" w:themeColor="accent6" w:themeShade="BF"/>
          <w:sz w:val="24"/>
          <w:szCs w:val="24"/>
          <w:lang w:val="en-US"/>
        </w:rPr>
        <w:t>”</w:t>
      </w:r>
      <w:r>
        <w:rPr>
          <w:rFonts w:cstheme="minorHAnsi"/>
          <w:b/>
          <w:noProof/>
          <w:color w:val="E36C0A" w:themeColor="accent6" w:themeShade="BF"/>
          <w:sz w:val="24"/>
          <w:szCs w:val="24"/>
        </w:rPr>
        <w:t xml:space="preserve"> </w:t>
      </w:r>
      <w:r>
        <w:rPr>
          <w:rFonts w:cstheme="minorHAnsi"/>
          <w:b/>
          <w:noProof/>
          <w:color w:val="E36C0A" w:themeColor="accent6" w:themeShade="BF"/>
          <w:sz w:val="24"/>
          <w:szCs w:val="24"/>
          <w:lang w:val="en-US"/>
        </w:rPr>
        <w:t xml:space="preserve"> </w:t>
      </w:r>
    </w:p>
    <w:p w:rsidR="00354F33" w:rsidRPr="00354F33" w:rsidRDefault="00354F33" w:rsidP="00354F33">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ru-RU"/>
        </w:rPr>
      </w:pPr>
      <w:r w:rsidRPr="00354F33">
        <w:rPr>
          <w:rFonts w:ascii="Courier New" w:eastAsia="Times New Roman" w:hAnsi="Courier New" w:cs="Courier New"/>
          <w:color w:val="FF80E1"/>
          <w:sz w:val="20"/>
          <w:szCs w:val="20"/>
          <w:lang w:eastAsia="ru-RU"/>
        </w:rPr>
        <w:t>$</w:t>
      </w:r>
      <w:proofErr w:type="spellStart"/>
      <w:r w:rsidRPr="00354F33">
        <w:rPr>
          <w:rFonts w:ascii="Courier New" w:eastAsia="Times New Roman" w:hAnsi="Courier New" w:cs="Courier New"/>
          <w:color w:val="FF80E1"/>
          <w:sz w:val="20"/>
          <w:szCs w:val="20"/>
          <w:lang w:eastAsia="ru-RU"/>
        </w:rPr>
        <w:t>result</w:t>
      </w:r>
      <w:proofErr w:type="spellEnd"/>
      <w:r w:rsidRPr="00354F33">
        <w:rPr>
          <w:rFonts w:ascii="Courier New" w:eastAsia="Times New Roman" w:hAnsi="Courier New" w:cs="Courier New"/>
          <w:color w:val="FF80E1"/>
          <w:sz w:val="20"/>
          <w:szCs w:val="20"/>
          <w:lang w:eastAsia="ru-RU"/>
        </w:rPr>
        <w:t xml:space="preserve"> </w:t>
      </w:r>
      <w:r w:rsidRPr="00354F33">
        <w:rPr>
          <w:rFonts w:ascii="Courier New" w:eastAsia="Times New Roman" w:hAnsi="Courier New" w:cs="Courier New"/>
          <w:color w:val="FF9D00"/>
          <w:sz w:val="20"/>
          <w:szCs w:val="20"/>
          <w:lang w:eastAsia="ru-RU"/>
        </w:rPr>
        <w:t xml:space="preserve">= </w:t>
      </w:r>
      <w:proofErr w:type="spellStart"/>
      <w:r w:rsidRPr="00354F33">
        <w:rPr>
          <w:rFonts w:ascii="Courier New" w:eastAsia="Times New Roman" w:hAnsi="Courier New" w:cs="Courier New"/>
          <w:color w:val="80FFBB"/>
          <w:sz w:val="20"/>
          <w:szCs w:val="20"/>
          <w:lang w:eastAsia="ru-RU"/>
        </w:rPr>
        <w:t>mysqli_query</w:t>
      </w:r>
      <w:proofErr w:type="spellEnd"/>
      <w:r w:rsidRPr="00354F33">
        <w:rPr>
          <w:rFonts w:ascii="Courier New" w:eastAsia="Times New Roman" w:hAnsi="Courier New" w:cs="Courier New"/>
          <w:color w:val="E1EFFF"/>
          <w:sz w:val="20"/>
          <w:szCs w:val="20"/>
          <w:lang w:eastAsia="ru-RU"/>
        </w:rPr>
        <w:t>(</w:t>
      </w:r>
      <w:r w:rsidRPr="00354F33">
        <w:rPr>
          <w:rFonts w:ascii="Courier New" w:eastAsia="Times New Roman" w:hAnsi="Courier New" w:cs="Courier New"/>
          <w:color w:val="FF80E1"/>
          <w:sz w:val="20"/>
          <w:szCs w:val="20"/>
          <w:lang w:eastAsia="ru-RU"/>
        </w:rPr>
        <w:t>$</w:t>
      </w:r>
      <w:proofErr w:type="spellStart"/>
      <w:r w:rsidRPr="00354F33">
        <w:rPr>
          <w:rFonts w:ascii="Courier New" w:eastAsia="Times New Roman" w:hAnsi="Courier New" w:cs="Courier New"/>
          <w:color w:val="FF80E1"/>
          <w:sz w:val="20"/>
          <w:szCs w:val="20"/>
          <w:lang w:eastAsia="ru-RU"/>
        </w:rPr>
        <w:t>link</w:t>
      </w:r>
      <w:proofErr w:type="spellEnd"/>
      <w:r w:rsidRPr="00354F33">
        <w:rPr>
          <w:rFonts w:ascii="Courier New" w:eastAsia="Times New Roman" w:hAnsi="Courier New" w:cs="Courier New"/>
          <w:color w:val="E1EFFF"/>
          <w:sz w:val="20"/>
          <w:szCs w:val="20"/>
          <w:lang w:eastAsia="ru-RU"/>
        </w:rPr>
        <w:t xml:space="preserve">, </w:t>
      </w:r>
      <w:r w:rsidRPr="00354F33">
        <w:rPr>
          <w:rFonts w:ascii="Courier New" w:eastAsia="Times New Roman" w:hAnsi="Courier New" w:cs="Courier New"/>
          <w:color w:val="3AD900"/>
          <w:sz w:val="20"/>
          <w:szCs w:val="20"/>
          <w:lang w:eastAsia="ru-RU"/>
        </w:rPr>
        <w:t xml:space="preserve">'SELECT </w:t>
      </w:r>
      <w:r w:rsidRPr="00354F33">
        <w:rPr>
          <w:rFonts w:ascii="Courier New" w:eastAsia="Times New Roman" w:hAnsi="Courier New" w:cs="Courier New"/>
          <w:color w:val="FFC66D"/>
          <w:sz w:val="20"/>
          <w:szCs w:val="20"/>
          <w:lang w:eastAsia="ru-RU"/>
        </w:rPr>
        <w:t>*</w:t>
      </w:r>
      <w:r w:rsidRPr="00354F33">
        <w:rPr>
          <w:rFonts w:ascii="Courier New" w:eastAsia="Times New Roman" w:hAnsi="Courier New" w:cs="Courier New"/>
          <w:color w:val="3AD900"/>
          <w:sz w:val="20"/>
          <w:szCs w:val="20"/>
          <w:lang w:eastAsia="ru-RU"/>
        </w:rPr>
        <w:t xml:space="preserve"> FROM </w:t>
      </w:r>
      <w:proofErr w:type="spellStart"/>
      <w:r w:rsidRPr="00354F33">
        <w:rPr>
          <w:rFonts w:ascii="Courier New" w:eastAsia="Times New Roman" w:hAnsi="Courier New" w:cs="Courier New"/>
          <w:color w:val="3AD900"/>
          <w:sz w:val="20"/>
          <w:szCs w:val="20"/>
          <w:lang w:eastAsia="ru-RU"/>
        </w:rPr>
        <w:t>teachers</w:t>
      </w:r>
      <w:proofErr w:type="spellEnd"/>
      <w:r w:rsidRPr="00354F33">
        <w:rPr>
          <w:rFonts w:ascii="Courier New" w:eastAsia="Times New Roman" w:hAnsi="Courier New" w:cs="Courier New"/>
          <w:color w:val="3AD900"/>
          <w:sz w:val="20"/>
          <w:szCs w:val="20"/>
          <w:lang w:eastAsia="ru-RU"/>
        </w:rPr>
        <w:t xml:space="preserve"> WHERE </w:t>
      </w:r>
      <w:proofErr w:type="spellStart"/>
      <w:r w:rsidRPr="00354F33">
        <w:rPr>
          <w:rFonts w:ascii="Courier New" w:eastAsia="Times New Roman" w:hAnsi="Courier New" w:cs="Courier New"/>
          <w:color w:val="3AD900"/>
          <w:sz w:val="20"/>
          <w:szCs w:val="20"/>
          <w:lang w:eastAsia="ru-RU"/>
        </w:rPr>
        <w:t>name</w:t>
      </w:r>
      <w:proofErr w:type="spellEnd"/>
      <w:r w:rsidRPr="00354F33">
        <w:rPr>
          <w:rFonts w:ascii="Courier New" w:eastAsia="Times New Roman" w:hAnsi="Courier New" w:cs="Courier New"/>
          <w:color w:val="3AD900"/>
          <w:sz w:val="20"/>
          <w:szCs w:val="20"/>
          <w:lang w:eastAsia="ru-RU"/>
        </w:rPr>
        <w:t xml:space="preserve"> = "Сидоров Сидор Сидорович"'</w:t>
      </w:r>
      <w:r w:rsidRPr="00354F33">
        <w:rPr>
          <w:rFonts w:ascii="Courier New" w:eastAsia="Times New Roman" w:hAnsi="Courier New" w:cs="Courier New"/>
          <w:color w:val="E1EFFF"/>
          <w:sz w:val="20"/>
          <w:szCs w:val="20"/>
          <w:lang w:eastAsia="ru-RU"/>
        </w:rPr>
        <w:t>);</w:t>
      </w:r>
    </w:p>
    <w:p w:rsidR="00354F33" w:rsidRDefault="00354F33" w:rsidP="00AE7FF5">
      <w:pPr>
        <w:shd w:val="clear" w:color="auto" w:fill="F7F7F7"/>
        <w:spacing w:line="255" w:lineRule="atLeast"/>
        <w:rPr>
          <w:rFonts w:cstheme="minorHAnsi"/>
          <w:b/>
          <w:noProof/>
          <w:color w:val="E36C0A" w:themeColor="accent6" w:themeShade="BF"/>
          <w:sz w:val="24"/>
          <w:szCs w:val="24"/>
        </w:rPr>
      </w:pPr>
    </w:p>
    <w:p w:rsidR="00675668" w:rsidRPr="00675668" w:rsidRDefault="00675668" w:rsidP="00AE7FF5">
      <w:pPr>
        <w:shd w:val="clear" w:color="auto" w:fill="F7F7F7"/>
        <w:spacing w:line="255" w:lineRule="atLeast"/>
        <w:rPr>
          <w:rFonts w:cstheme="minorHAnsi"/>
          <w:b/>
          <w:noProof/>
          <w:color w:val="E36C0A" w:themeColor="accent6" w:themeShade="BF"/>
          <w:sz w:val="24"/>
          <w:szCs w:val="24"/>
        </w:rPr>
      </w:pPr>
      <w:r>
        <w:rPr>
          <w:rFonts w:cstheme="minorHAnsi"/>
          <w:b/>
          <w:noProof/>
          <w:color w:val="E36C0A" w:themeColor="accent6" w:themeShade="BF"/>
          <w:sz w:val="24"/>
          <w:szCs w:val="24"/>
        </w:rPr>
        <w:t xml:space="preserve">А вот пример того, как вывести из БД </w:t>
      </w:r>
      <w:r>
        <w:rPr>
          <w:rFonts w:cstheme="minorHAnsi"/>
          <w:b/>
          <w:noProof/>
          <w:color w:val="E36C0A" w:themeColor="accent6" w:themeShade="BF"/>
          <w:sz w:val="24"/>
          <w:szCs w:val="24"/>
          <w:lang w:val="en-US"/>
        </w:rPr>
        <w:t>- ‘web’</w:t>
      </w:r>
      <w:r>
        <w:rPr>
          <w:rFonts w:cstheme="minorHAnsi"/>
          <w:b/>
          <w:noProof/>
          <w:color w:val="E36C0A" w:themeColor="accent6" w:themeShade="BF"/>
          <w:sz w:val="24"/>
          <w:szCs w:val="24"/>
        </w:rPr>
        <w:t xml:space="preserve">, из таблицы – </w:t>
      </w:r>
      <w:r>
        <w:rPr>
          <w:rFonts w:cstheme="minorHAnsi"/>
          <w:b/>
          <w:noProof/>
          <w:color w:val="E36C0A" w:themeColor="accent6" w:themeShade="BF"/>
          <w:sz w:val="24"/>
          <w:szCs w:val="24"/>
          <w:lang w:val="en-US"/>
        </w:rPr>
        <w:t xml:space="preserve"> ‘teachers’</w:t>
      </w:r>
      <w:r>
        <w:rPr>
          <w:rFonts w:cstheme="minorHAnsi"/>
          <w:b/>
          <w:noProof/>
          <w:color w:val="E36C0A" w:themeColor="accent6" w:themeShade="BF"/>
          <w:sz w:val="24"/>
          <w:szCs w:val="24"/>
        </w:rPr>
        <w:t xml:space="preserve">, где в </w:t>
      </w:r>
      <w:r w:rsidRPr="00AE526C">
        <w:rPr>
          <w:rFonts w:cstheme="minorHAnsi"/>
          <w:b/>
          <w:noProof/>
          <w:color w:val="00B050"/>
          <w:sz w:val="24"/>
          <w:szCs w:val="24"/>
        </w:rPr>
        <w:t>поле</w:t>
      </w:r>
      <w:r>
        <w:rPr>
          <w:rFonts w:cstheme="minorHAnsi"/>
          <w:b/>
          <w:noProof/>
          <w:color w:val="E36C0A" w:themeColor="accent6" w:themeShade="BF"/>
          <w:sz w:val="24"/>
          <w:szCs w:val="24"/>
        </w:rPr>
        <w:t xml:space="preserve"> </w:t>
      </w:r>
      <w:r>
        <w:rPr>
          <w:rFonts w:cstheme="minorHAnsi"/>
          <w:b/>
          <w:noProof/>
          <w:color w:val="E36C0A" w:themeColor="accent6" w:themeShade="BF"/>
          <w:sz w:val="24"/>
          <w:szCs w:val="24"/>
          <w:lang w:val="en-US"/>
        </w:rPr>
        <w:t xml:space="preserve">‘addr’ </w:t>
      </w:r>
      <w:r>
        <w:rPr>
          <w:rFonts w:cstheme="minorHAnsi"/>
          <w:b/>
          <w:noProof/>
          <w:color w:val="E36C0A" w:themeColor="accent6" w:themeShade="BF"/>
          <w:sz w:val="24"/>
          <w:szCs w:val="24"/>
        </w:rPr>
        <w:t xml:space="preserve">введена </w:t>
      </w:r>
      <w:r w:rsidRPr="00AE526C">
        <w:rPr>
          <w:rFonts w:cstheme="minorHAnsi"/>
          <w:b/>
          <w:noProof/>
          <w:color w:val="00B050"/>
          <w:sz w:val="24"/>
          <w:szCs w:val="24"/>
        </w:rPr>
        <w:t>запись</w:t>
      </w:r>
      <w:r>
        <w:rPr>
          <w:rFonts w:cstheme="minorHAnsi"/>
          <w:b/>
          <w:noProof/>
          <w:color w:val="E36C0A" w:themeColor="accent6" w:themeShade="BF"/>
          <w:sz w:val="24"/>
          <w:szCs w:val="24"/>
        </w:rPr>
        <w:t xml:space="preserve"> </w:t>
      </w:r>
      <w:r w:rsidR="00DA6EC2">
        <w:rPr>
          <w:rFonts w:cstheme="minorHAnsi"/>
          <w:b/>
          <w:noProof/>
          <w:color w:val="E36C0A" w:themeColor="accent6" w:themeShade="BF"/>
          <w:sz w:val="24"/>
          <w:szCs w:val="24"/>
        </w:rPr>
        <w:t>Москва.</w:t>
      </w:r>
      <w:r>
        <w:rPr>
          <w:rFonts w:cstheme="minorHAnsi"/>
          <w:b/>
          <w:noProof/>
          <w:color w:val="E36C0A" w:themeColor="accent6" w:themeShade="BF"/>
          <w:sz w:val="24"/>
          <w:szCs w:val="24"/>
        </w:rPr>
        <w:t xml:space="preserve"> </w:t>
      </w:r>
    </w:p>
    <w:p w:rsidR="00675668" w:rsidRPr="00675668" w:rsidRDefault="00675668" w:rsidP="0067566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eastAsia="ru-RU"/>
        </w:rPr>
      </w:pPr>
      <w:r w:rsidRPr="00675668">
        <w:rPr>
          <w:rFonts w:ascii="Courier New" w:eastAsia="Times New Roman" w:hAnsi="Courier New" w:cs="Courier New"/>
          <w:color w:val="FF80E1"/>
          <w:sz w:val="20"/>
          <w:szCs w:val="20"/>
          <w:lang w:eastAsia="ru-RU"/>
        </w:rPr>
        <w:t>$</w:t>
      </w:r>
      <w:proofErr w:type="spellStart"/>
      <w:r w:rsidRPr="00675668">
        <w:rPr>
          <w:rFonts w:ascii="Courier New" w:eastAsia="Times New Roman" w:hAnsi="Courier New" w:cs="Courier New"/>
          <w:color w:val="FF80E1"/>
          <w:sz w:val="20"/>
          <w:szCs w:val="20"/>
          <w:lang w:eastAsia="ru-RU"/>
        </w:rPr>
        <w:t>link</w:t>
      </w:r>
      <w:proofErr w:type="spellEnd"/>
      <w:r w:rsidRPr="00675668">
        <w:rPr>
          <w:rFonts w:ascii="Courier New" w:eastAsia="Times New Roman" w:hAnsi="Courier New" w:cs="Courier New"/>
          <w:color w:val="FF80E1"/>
          <w:sz w:val="20"/>
          <w:szCs w:val="20"/>
          <w:lang w:eastAsia="ru-RU"/>
        </w:rPr>
        <w:t xml:space="preserve"> </w:t>
      </w:r>
      <w:r w:rsidRPr="00675668">
        <w:rPr>
          <w:rFonts w:ascii="Courier New" w:eastAsia="Times New Roman" w:hAnsi="Courier New" w:cs="Courier New"/>
          <w:color w:val="FF9D00"/>
          <w:sz w:val="20"/>
          <w:szCs w:val="20"/>
          <w:lang w:eastAsia="ru-RU"/>
        </w:rPr>
        <w:t xml:space="preserve">= </w:t>
      </w:r>
      <w:proofErr w:type="spellStart"/>
      <w:r w:rsidRPr="00675668">
        <w:rPr>
          <w:rFonts w:ascii="Courier New" w:eastAsia="Times New Roman" w:hAnsi="Courier New" w:cs="Courier New"/>
          <w:color w:val="80FFBB"/>
          <w:sz w:val="20"/>
          <w:szCs w:val="20"/>
          <w:lang w:eastAsia="ru-RU"/>
        </w:rPr>
        <w:t>mysqli_connect</w:t>
      </w:r>
      <w:proofErr w:type="spellEnd"/>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3AD900"/>
          <w:sz w:val="20"/>
          <w:szCs w:val="20"/>
          <w:lang w:eastAsia="ru-RU"/>
        </w:rPr>
        <w:t>'</w:t>
      </w:r>
      <w:proofErr w:type="spellStart"/>
      <w:r w:rsidRPr="00675668">
        <w:rPr>
          <w:rFonts w:ascii="Courier New" w:eastAsia="Times New Roman" w:hAnsi="Courier New" w:cs="Courier New"/>
          <w:color w:val="3AD900"/>
          <w:sz w:val="20"/>
          <w:szCs w:val="20"/>
          <w:lang w:eastAsia="ru-RU"/>
        </w:rPr>
        <w:t>localhost</w:t>
      </w:r>
      <w:proofErr w:type="spellEnd"/>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color w:val="3AD900"/>
          <w:sz w:val="20"/>
          <w:szCs w:val="20"/>
          <w:lang w:eastAsia="ru-RU"/>
        </w:rPr>
        <w:t>'</w:t>
      </w:r>
      <w:proofErr w:type="spellStart"/>
      <w:r w:rsidRPr="00675668">
        <w:rPr>
          <w:rFonts w:ascii="Courier New" w:eastAsia="Times New Roman" w:hAnsi="Courier New" w:cs="Courier New"/>
          <w:color w:val="3AD900"/>
          <w:sz w:val="20"/>
          <w:szCs w:val="20"/>
          <w:lang w:eastAsia="ru-RU"/>
        </w:rPr>
        <w:t>root</w:t>
      </w:r>
      <w:proofErr w:type="spellEnd"/>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color w:val="3AD900"/>
          <w:sz w:val="20"/>
          <w:szCs w:val="20"/>
          <w:lang w:eastAsia="ru-RU"/>
        </w:rPr>
        <w:t>'</w:t>
      </w:r>
      <w:proofErr w:type="spellStart"/>
      <w:r w:rsidRPr="00675668">
        <w:rPr>
          <w:rFonts w:ascii="Courier New" w:eastAsia="Times New Roman" w:hAnsi="Courier New" w:cs="Courier New"/>
          <w:color w:val="3AD900"/>
          <w:sz w:val="20"/>
          <w:szCs w:val="20"/>
          <w:lang w:eastAsia="ru-RU"/>
        </w:rPr>
        <w:t>web</w:t>
      </w:r>
      <w:proofErr w:type="spellEnd"/>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i/>
          <w:iCs/>
          <w:color w:val="0088FF"/>
          <w:sz w:val="20"/>
          <w:szCs w:val="20"/>
          <w:lang w:eastAsia="ru-RU"/>
        </w:rPr>
        <w:t xml:space="preserve">//подключаемся к базе данных </w:t>
      </w:r>
      <w:proofErr w:type="spellStart"/>
      <w:r w:rsidRPr="00675668">
        <w:rPr>
          <w:rFonts w:ascii="Courier New" w:eastAsia="Times New Roman" w:hAnsi="Courier New" w:cs="Courier New"/>
          <w:i/>
          <w:iCs/>
          <w:color w:val="0088FF"/>
          <w:sz w:val="20"/>
          <w:szCs w:val="20"/>
          <w:lang w:eastAsia="ru-RU"/>
        </w:rPr>
        <w:t>web</w:t>
      </w:r>
      <w:proofErr w:type="spellEnd"/>
      <w:r w:rsidRPr="00675668">
        <w:rPr>
          <w:rFonts w:ascii="Courier New" w:eastAsia="Times New Roman" w:hAnsi="Courier New" w:cs="Courier New"/>
          <w:i/>
          <w:iCs/>
          <w:color w:val="0088FF"/>
          <w:sz w:val="20"/>
          <w:szCs w:val="20"/>
          <w:lang w:eastAsia="ru-RU"/>
        </w:rPr>
        <w:t xml:space="preserve"> на сервере </w:t>
      </w:r>
      <w:proofErr w:type="spellStart"/>
      <w:r w:rsidRPr="00675668">
        <w:rPr>
          <w:rFonts w:ascii="Courier New" w:eastAsia="Times New Roman" w:hAnsi="Courier New" w:cs="Courier New"/>
          <w:i/>
          <w:iCs/>
          <w:color w:val="0088FF"/>
          <w:sz w:val="20"/>
          <w:szCs w:val="20"/>
          <w:lang w:eastAsia="ru-RU"/>
        </w:rPr>
        <w:t>localhost</w:t>
      </w:r>
      <w:proofErr w:type="spellEnd"/>
      <w:r w:rsidRPr="00675668">
        <w:rPr>
          <w:rFonts w:ascii="Courier New" w:eastAsia="Times New Roman" w:hAnsi="Courier New" w:cs="Courier New"/>
          <w:i/>
          <w:iCs/>
          <w:color w:val="0088FF"/>
          <w:sz w:val="20"/>
          <w:szCs w:val="20"/>
          <w:lang w:eastAsia="ru-RU"/>
        </w:rPr>
        <w:t xml:space="preserve"> с именем </w:t>
      </w:r>
      <w:proofErr w:type="spellStart"/>
      <w:r w:rsidRPr="00675668">
        <w:rPr>
          <w:rFonts w:ascii="Courier New" w:eastAsia="Times New Roman" w:hAnsi="Courier New" w:cs="Courier New"/>
          <w:i/>
          <w:iCs/>
          <w:color w:val="0088FF"/>
          <w:sz w:val="20"/>
          <w:szCs w:val="20"/>
          <w:lang w:eastAsia="ru-RU"/>
        </w:rPr>
        <w:t>root</w:t>
      </w:r>
      <w:proofErr w:type="spellEnd"/>
      <w:r w:rsidRPr="00675668">
        <w:rPr>
          <w:rFonts w:ascii="Courier New" w:eastAsia="Times New Roman" w:hAnsi="Courier New" w:cs="Courier New"/>
          <w:i/>
          <w:iCs/>
          <w:color w:val="0088FF"/>
          <w:sz w:val="20"/>
          <w:szCs w:val="20"/>
          <w:lang w:eastAsia="ru-RU"/>
        </w:rPr>
        <w:t xml:space="preserve"> без пароля</w:t>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color w:val="FF80E1"/>
          <w:sz w:val="20"/>
          <w:szCs w:val="20"/>
          <w:lang w:eastAsia="ru-RU"/>
        </w:rPr>
        <w:t>$</w:t>
      </w:r>
      <w:proofErr w:type="spellStart"/>
      <w:r w:rsidRPr="00675668">
        <w:rPr>
          <w:rFonts w:ascii="Courier New" w:eastAsia="Times New Roman" w:hAnsi="Courier New" w:cs="Courier New"/>
          <w:color w:val="FF80E1"/>
          <w:sz w:val="20"/>
          <w:szCs w:val="20"/>
          <w:lang w:eastAsia="ru-RU"/>
        </w:rPr>
        <w:t>result</w:t>
      </w:r>
      <w:proofErr w:type="spellEnd"/>
      <w:r w:rsidRPr="00675668">
        <w:rPr>
          <w:rFonts w:ascii="Courier New" w:eastAsia="Times New Roman" w:hAnsi="Courier New" w:cs="Courier New"/>
          <w:color w:val="FF80E1"/>
          <w:sz w:val="20"/>
          <w:szCs w:val="20"/>
          <w:lang w:eastAsia="ru-RU"/>
        </w:rPr>
        <w:t xml:space="preserve"> </w:t>
      </w:r>
      <w:r w:rsidRPr="00675668">
        <w:rPr>
          <w:rFonts w:ascii="Courier New" w:eastAsia="Times New Roman" w:hAnsi="Courier New" w:cs="Courier New"/>
          <w:color w:val="FF9D00"/>
          <w:sz w:val="20"/>
          <w:szCs w:val="20"/>
          <w:lang w:eastAsia="ru-RU"/>
        </w:rPr>
        <w:t xml:space="preserve">= </w:t>
      </w:r>
      <w:proofErr w:type="spellStart"/>
      <w:r w:rsidRPr="00675668">
        <w:rPr>
          <w:rFonts w:ascii="Courier New" w:eastAsia="Times New Roman" w:hAnsi="Courier New" w:cs="Courier New"/>
          <w:color w:val="80FFBB"/>
          <w:sz w:val="20"/>
          <w:szCs w:val="20"/>
          <w:lang w:eastAsia="ru-RU"/>
        </w:rPr>
        <w:t>mysqli_query</w:t>
      </w:r>
      <w:proofErr w:type="spellEnd"/>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FF80E1"/>
          <w:sz w:val="20"/>
          <w:szCs w:val="20"/>
          <w:lang w:eastAsia="ru-RU"/>
        </w:rPr>
        <w:t>$</w:t>
      </w:r>
      <w:proofErr w:type="spellStart"/>
      <w:r w:rsidRPr="00675668">
        <w:rPr>
          <w:rFonts w:ascii="Courier New" w:eastAsia="Times New Roman" w:hAnsi="Courier New" w:cs="Courier New"/>
          <w:color w:val="FF80E1"/>
          <w:sz w:val="20"/>
          <w:szCs w:val="20"/>
          <w:lang w:eastAsia="ru-RU"/>
        </w:rPr>
        <w:t>link</w:t>
      </w:r>
      <w:proofErr w:type="spellEnd"/>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color w:val="3AD900"/>
          <w:sz w:val="20"/>
          <w:szCs w:val="20"/>
          <w:lang w:eastAsia="ru-RU"/>
        </w:rPr>
        <w:t xml:space="preserve">'SELECT </w:t>
      </w:r>
      <w:r w:rsidRPr="00675668">
        <w:rPr>
          <w:rFonts w:ascii="Courier New" w:eastAsia="Times New Roman" w:hAnsi="Courier New" w:cs="Courier New"/>
          <w:color w:val="FFC66D"/>
          <w:sz w:val="20"/>
          <w:szCs w:val="20"/>
          <w:lang w:eastAsia="ru-RU"/>
        </w:rPr>
        <w:t>*</w:t>
      </w:r>
      <w:r w:rsidRPr="00675668">
        <w:rPr>
          <w:rFonts w:ascii="Courier New" w:eastAsia="Times New Roman" w:hAnsi="Courier New" w:cs="Courier New"/>
          <w:color w:val="3AD900"/>
          <w:sz w:val="20"/>
          <w:szCs w:val="20"/>
          <w:lang w:eastAsia="ru-RU"/>
        </w:rPr>
        <w:t xml:space="preserve"> FROM `</w:t>
      </w:r>
      <w:proofErr w:type="spellStart"/>
      <w:r w:rsidRPr="00675668">
        <w:rPr>
          <w:rFonts w:ascii="Courier New" w:eastAsia="Times New Roman" w:hAnsi="Courier New" w:cs="Courier New"/>
          <w:color w:val="3AD900"/>
          <w:sz w:val="20"/>
          <w:szCs w:val="20"/>
          <w:lang w:eastAsia="ru-RU"/>
        </w:rPr>
        <w:t>teachers</w:t>
      </w:r>
      <w:proofErr w:type="spellEnd"/>
      <w:r w:rsidRPr="00675668">
        <w:rPr>
          <w:rFonts w:ascii="Courier New" w:eastAsia="Times New Roman" w:hAnsi="Courier New" w:cs="Courier New"/>
          <w:color w:val="3AD900"/>
          <w:sz w:val="20"/>
          <w:szCs w:val="20"/>
          <w:lang w:eastAsia="ru-RU"/>
        </w:rPr>
        <w:t>` WHERE `</w:t>
      </w:r>
      <w:proofErr w:type="spellStart"/>
      <w:r w:rsidRPr="00675668">
        <w:rPr>
          <w:rFonts w:ascii="Courier New" w:eastAsia="Times New Roman" w:hAnsi="Courier New" w:cs="Courier New"/>
          <w:color w:val="3AD900"/>
          <w:sz w:val="20"/>
          <w:szCs w:val="20"/>
          <w:lang w:eastAsia="ru-RU"/>
        </w:rPr>
        <w:t>addr</w:t>
      </w:r>
      <w:proofErr w:type="spellEnd"/>
      <w:r w:rsidRPr="00675668">
        <w:rPr>
          <w:rFonts w:ascii="Courier New" w:eastAsia="Times New Roman" w:hAnsi="Courier New" w:cs="Courier New"/>
          <w:color w:val="3AD900"/>
          <w:sz w:val="20"/>
          <w:szCs w:val="20"/>
          <w:lang w:eastAsia="ru-RU"/>
        </w:rPr>
        <w:t>` LIKE "%</w:t>
      </w:r>
      <w:proofErr w:type="spellStart"/>
      <w:r w:rsidRPr="00675668">
        <w:rPr>
          <w:rFonts w:ascii="Courier New" w:eastAsia="Times New Roman" w:hAnsi="Courier New" w:cs="Courier New"/>
          <w:color w:val="3AD900"/>
          <w:sz w:val="20"/>
          <w:szCs w:val="20"/>
          <w:lang w:eastAsia="ru-RU"/>
        </w:rPr>
        <w:t>москв</w:t>
      </w:r>
      <w:proofErr w:type="spellEnd"/>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i/>
          <w:iCs/>
          <w:color w:val="0088FF"/>
          <w:sz w:val="20"/>
          <w:szCs w:val="20"/>
          <w:lang w:eastAsia="ru-RU"/>
        </w:rPr>
        <w:t>//получить все запис</w:t>
      </w:r>
      <w:proofErr w:type="gramStart"/>
      <w:r w:rsidRPr="00675668">
        <w:rPr>
          <w:rFonts w:ascii="Courier New" w:eastAsia="Times New Roman" w:hAnsi="Courier New" w:cs="Courier New"/>
          <w:i/>
          <w:iCs/>
          <w:color w:val="0088FF"/>
          <w:sz w:val="20"/>
          <w:szCs w:val="20"/>
          <w:lang w:eastAsia="ru-RU"/>
        </w:rPr>
        <w:t>и(</w:t>
      </w:r>
      <w:proofErr w:type="gramEnd"/>
      <w:r w:rsidRPr="00675668">
        <w:rPr>
          <w:rFonts w:ascii="Courier New" w:eastAsia="Times New Roman" w:hAnsi="Courier New" w:cs="Courier New"/>
          <w:i/>
          <w:iCs/>
          <w:color w:val="0088FF"/>
          <w:sz w:val="20"/>
          <w:szCs w:val="20"/>
          <w:lang w:eastAsia="ru-RU"/>
        </w:rPr>
        <w:t xml:space="preserve">*) с таблицы </w:t>
      </w:r>
      <w:proofErr w:type="spellStart"/>
      <w:r w:rsidRPr="00675668">
        <w:rPr>
          <w:rFonts w:ascii="Courier New" w:eastAsia="Times New Roman" w:hAnsi="Courier New" w:cs="Courier New"/>
          <w:i/>
          <w:iCs/>
          <w:color w:val="0088FF"/>
          <w:sz w:val="20"/>
          <w:szCs w:val="20"/>
          <w:lang w:eastAsia="ru-RU"/>
        </w:rPr>
        <w:t>teachers</w:t>
      </w:r>
      <w:proofErr w:type="spellEnd"/>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i/>
          <w:iCs/>
          <w:color w:val="0088FF"/>
          <w:sz w:val="20"/>
          <w:szCs w:val="20"/>
          <w:lang w:eastAsia="ru-RU"/>
        </w:rPr>
        <w:br/>
      </w:r>
      <w:proofErr w:type="spellStart"/>
      <w:r w:rsidRPr="00675668">
        <w:rPr>
          <w:rFonts w:ascii="Courier New" w:eastAsia="Times New Roman" w:hAnsi="Courier New" w:cs="Courier New"/>
          <w:color w:val="FF9D00"/>
          <w:sz w:val="20"/>
          <w:szCs w:val="20"/>
          <w:lang w:eastAsia="ru-RU"/>
        </w:rPr>
        <w:t>if</w:t>
      </w:r>
      <w:proofErr w:type="spellEnd"/>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color w:val="FF9D00"/>
          <w:sz w:val="20"/>
          <w:szCs w:val="20"/>
          <w:lang w:eastAsia="ru-RU"/>
        </w:rPr>
        <w:t>!</w:t>
      </w:r>
      <w:r w:rsidRPr="00675668">
        <w:rPr>
          <w:rFonts w:ascii="Courier New" w:eastAsia="Times New Roman" w:hAnsi="Courier New" w:cs="Courier New"/>
          <w:color w:val="FF80E1"/>
          <w:sz w:val="20"/>
          <w:szCs w:val="20"/>
          <w:lang w:eastAsia="ru-RU"/>
        </w:rPr>
        <w:t>$</w:t>
      </w:r>
      <w:proofErr w:type="spellStart"/>
      <w:r w:rsidRPr="00675668">
        <w:rPr>
          <w:rFonts w:ascii="Courier New" w:eastAsia="Times New Roman" w:hAnsi="Courier New" w:cs="Courier New"/>
          <w:color w:val="FF80E1"/>
          <w:sz w:val="20"/>
          <w:szCs w:val="20"/>
          <w:lang w:eastAsia="ru-RU"/>
        </w:rPr>
        <w:t>result</w:t>
      </w:r>
      <w:proofErr w:type="spellEnd"/>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i/>
          <w:iCs/>
          <w:color w:val="0088FF"/>
          <w:sz w:val="20"/>
          <w:szCs w:val="20"/>
          <w:lang w:eastAsia="ru-RU"/>
        </w:rPr>
        <w:t>//если не будет соединения с базой данных (таблицей teachers), то выведет Ошибка</w:t>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'Ошибка: '</w:t>
      </w:r>
      <w:r w:rsidRPr="00675668">
        <w:rPr>
          <w:rFonts w:ascii="Courier New" w:eastAsia="Times New Roman" w:hAnsi="Courier New" w:cs="Courier New"/>
          <w:color w:val="3AD900"/>
          <w:sz w:val="20"/>
          <w:szCs w:val="20"/>
          <w:lang w:eastAsia="ru-RU"/>
        </w:rPr>
        <w:br/>
        <w:t xml:space="preserve">    </w:t>
      </w:r>
      <w:r w:rsidRPr="00675668">
        <w:rPr>
          <w:rFonts w:ascii="Courier New" w:eastAsia="Times New Roman" w:hAnsi="Courier New" w:cs="Courier New"/>
          <w:color w:val="FF9D00"/>
          <w:sz w:val="20"/>
          <w:szCs w:val="20"/>
          <w:lang w:eastAsia="ru-RU"/>
        </w:rPr>
        <w:t xml:space="preserve">. </w:t>
      </w:r>
      <w:r w:rsidRPr="00675668">
        <w:rPr>
          <w:rFonts w:ascii="Courier New" w:eastAsia="Times New Roman" w:hAnsi="Courier New" w:cs="Courier New"/>
          <w:color w:val="80FFBB"/>
          <w:sz w:val="20"/>
          <w:szCs w:val="20"/>
          <w:lang w:eastAsia="ru-RU"/>
        </w:rPr>
        <w:t>mysqli_connect_errno</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FF9D00"/>
          <w:sz w:val="20"/>
          <w:szCs w:val="20"/>
          <w:lang w:eastAsia="ru-RU"/>
        </w:rPr>
        <w:t xml:space="preserve">. </w:t>
      </w:r>
      <w:r w:rsidRPr="00675668">
        <w:rPr>
          <w:rFonts w:ascii="Courier New" w:eastAsia="Times New Roman" w:hAnsi="Courier New" w:cs="Courier New"/>
          <w:color w:val="3AD900"/>
          <w:sz w:val="20"/>
          <w:szCs w:val="20"/>
          <w:lang w:eastAsia="ru-RU"/>
        </w:rPr>
        <w:t>':'</w:t>
      </w:r>
      <w:r w:rsidRPr="00675668">
        <w:rPr>
          <w:rFonts w:ascii="Courier New" w:eastAsia="Times New Roman" w:hAnsi="Courier New" w:cs="Courier New"/>
          <w:i/>
          <w:iCs/>
          <w:color w:val="0088FF"/>
          <w:sz w:val="20"/>
          <w:szCs w:val="20"/>
          <w:lang w:eastAsia="ru-RU"/>
        </w:rPr>
        <w:t>//это тернарный оператор означающий "ИЛИ ТОГДА(ИНАЧЕ)"</w:t>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i/>
          <w:iCs/>
          <w:color w:val="0088FF"/>
          <w:sz w:val="20"/>
          <w:szCs w:val="20"/>
          <w:lang w:eastAsia="ru-RU"/>
        </w:rPr>
        <w:lastRenderedPageBreak/>
        <w:t xml:space="preserve">        </w:t>
      </w:r>
      <w:r w:rsidRPr="00675668">
        <w:rPr>
          <w:rFonts w:ascii="Courier New" w:eastAsia="Times New Roman" w:hAnsi="Courier New" w:cs="Courier New"/>
          <w:color w:val="FF9D00"/>
          <w:sz w:val="20"/>
          <w:szCs w:val="20"/>
          <w:lang w:eastAsia="ru-RU"/>
        </w:rPr>
        <w:t xml:space="preserve">. </w:t>
      </w:r>
      <w:r w:rsidRPr="00675668">
        <w:rPr>
          <w:rFonts w:ascii="Courier New" w:eastAsia="Times New Roman" w:hAnsi="Courier New" w:cs="Courier New"/>
          <w:color w:val="80FFBB"/>
          <w:sz w:val="20"/>
          <w:szCs w:val="20"/>
          <w:lang w:eastAsia="ru-RU"/>
        </w:rPr>
        <w:t>mysqli_connect_error</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w:t>
      </w:r>
      <w:r w:rsidRPr="00675668">
        <w:rPr>
          <w:rFonts w:ascii="Courier New" w:eastAsia="Times New Roman" w:hAnsi="Courier New" w:cs="Courier New"/>
          <w:color w:val="E1EFFF"/>
          <w:sz w:val="20"/>
          <w:szCs w:val="20"/>
          <w:lang w:eastAsia="ru-RU"/>
        </w:rPr>
        <w:br/>
      </w:r>
      <w:r w:rsidRPr="00675668">
        <w:rPr>
          <w:rFonts w:ascii="Courier New" w:eastAsia="Times New Roman" w:hAnsi="Courier New" w:cs="Courier New"/>
          <w:color w:val="FF80E1"/>
          <w:sz w:val="20"/>
          <w:szCs w:val="20"/>
          <w:lang w:eastAsia="ru-RU"/>
        </w:rPr>
        <w:t xml:space="preserve">$rows </w:t>
      </w:r>
      <w:r w:rsidRPr="00675668">
        <w:rPr>
          <w:rFonts w:ascii="Courier New" w:eastAsia="Times New Roman" w:hAnsi="Courier New" w:cs="Courier New"/>
          <w:color w:val="FF9D00"/>
          <w:sz w:val="20"/>
          <w:szCs w:val="20"/>
          <w:lang w:eastAsia="ru-RU"/>
        </w:rPr>
        <w:t xml:space="preserve">= </w:t>
      </w:r>
      <w:r w:rsidRPr="00675668">
        <w:rPr>
          <w:rFonts w:ascii="Courier New" w:eastAsia="Times New Roman" w:hAnsi="Courier New" w:cs="Courier New"/>
          <w:color w:val="80FFBB"/>
          <w:sz w:val="20"/>
          <w:szCs w:val="20"/>
          <w:lang w:eastAsia="ru-RU"/>
        </w:rPr>
        <w:t>mysqli_fetch_all</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FF80E1"/>
          <w:sz w:val="20"/>
          <w:szCs w:val="20"/>
          <w:lang w:eastAsia="ru-RU"/>
        </w:rPr>
        <w:t>$result</w:t>
      </w:r>
      <w:r w:rsidRPr="00675668">
        <w:rPr>
          <w:rFonts w:ascii="Courier New" w:eastAsia="Times New Roman" w:hAnsi="Courier New" w:cs="Courier New"/>
          <w:color w:val="E1EFFF"/>
          <w:sz w:val="20"/>
          <w:szCs w:val="20"/>
          <w:lang w:eastAsia="ru-RU"/>
        </w:rPr>
        <w:t xml:space="preserve">, </w:t>
      </w:r>
      <w:r w:rsidRPr="00675668">
        <w:rPr>
          <w:rFonts w:ascii="Courier New" w:eastAsia="Times New Roman" w:hAnsi="Courier New" w:cs="Courier New"/>
          <w:i/>
          <w:iCs/>
          <w:color w:val="9876AA"/>
          <w:sz w:val="20"/>
          <w:szCs w:val="20"/>
          <w:lang w:eastAsia="ru-RU"/>
        </w:rPr>
        <w:t>MYSQLI_ASSOC</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E1EFFF"/>
          <w:sz w:val="20"/>
          <w:szCs w:val="20"/>
          <w:lang w:eastAsia="ru-RU"/>
        </w:rPr>
        <w:br/>
      </w:r>
      <w:r w:rsidRPr="00675668">
        <w:rPr>
          <w:rFonts w:ascii="Courier New" w:eastAsia="Times New Roman" w:hAnsi="Courier New" w:cs="Courier New"/>
          <w:color w:val="E1EFFF"/>
          <w:sz w:val="20"/>
          <w:szCs w:val="20"/>
          <w:lang w:eastAsia="ru-RU"/>
        </w:rPr>
        <w:br/>
      </w:r>
      <w:r w:rsidRPr="00675668">
        <w:rPr>
          <w:rFonts w:ascii="Courier New" w:eastAsia="Times New Roman" w:hAnsi="Courier New" w:cs="Courier New"/>
          <w:i/>
          <w:iCs/>
          <w:color w:val="0088FF"/>
          <w:sz w:val="20"/>
          <w:szCs w:val="20"/>
          <w:lang w:eastAsia="ru-RU"/>
        </w:rPr>
        <w:t>//ДЗ: сделать таблицу с 4 строками</w:t>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i/>
          <w:iCs/>
          <w:color w:val="0088FF"/>
          <w:sz w:val="20"/>
          <w:szCs w:val="20"/>
          <w:lang w:eastAsia="ru-RU"/>
        </w:rPr>
        <w:br/>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"&lt;table&gt;"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r>
      <w:r w:rsidRPr="00675668">
        <w:rPr>
          <w:rFonts w:ascii="Courier New" w:eastAsia="Times New Roman" w:hAnsi="Courier New" w:cs="Courier New"/>
          <w:color w:val="FF9D00"/>
          <w:sz w:val="20"/>
          <w:szCs w:val="20"/>
          <w:lang w:eastAsia="ru-RU"/>
        </w:rPr>
        <w:t xml:space="preserve">foreach </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FF80E1"/>
          <w:sz w:val="20"/>
          <w:szCs w:val="20"/>
          <w:lang w:eastAsia="ru-RU"/>
        </w:rPr>
        <w:t xml:space="preserve">$rows </w:t>
      </w:r>
      <w:r w:rsidRPr="00675668">
        <w:rPr>
          <w:rFonts w:ascii="Courier New" w:eastAsia="Times New Roman" w:hAnsi="Courier New" w:cs="Courier New"/>
          <w:color w:val="FF9D00"/>
          <w:sz w:val="20"/>
          <w:szCs w:val="20"/>
          <w:lang w:eastAsia="ru-RU"/>
        </w:rPr>
        <w:t xml:space="preserve">as </w:t>
      </w:r>
      <w:r w:rsidRPr="00675668">
        <w:rPr>
          <w:rFonts w:ascii="Courier New" w:eastAsia="Times New Roman" w:hAnsi="Courier New" w:cs="Courier New"/>
          <w:color w:val="FF80E1"/>
          <w:sz w:val="20"/>
          <w:szCs w:val="20"/>
          <w:lang w:eastAsia="ru-RU"/>
        </w:rPr>
        <w:t xml:space="preserve">$key </w:t>
      </w:r>
      <w:r w:rsidRPr="00675668">
        <w:rPr>
          <w:rFonts w:ascii="Courier New" w:eastAsia="Times New Roman" w:hAnsi="Courier New" w:cs="Courier New"/>
          <w:color w:val="FF9D00"/>
          <w:sz w:val="20"/>
          <w:szCs w:val="20"/>
          <w:lang w:eastAsia="ru-RU"/>
        </w:rPr>
        <w:t xml:space="preserve">=&gt; </w:t>
      </w:r>
      <w:r w:rsidRPr="00675668">
        <w:rPr>
          <w:rFonts w:ascii="Courier New" w:eastAsia="Times New Roman" w:hAnsi="Courier New" w:cs="Courier New"/>
          <w:color w:val="FF80E1"/>
          <w:sz w:val="20"/>
          <w:szCs w:val="20"/>
          <w:lang w:eastAsia="ru-RU"/>
        </w:rPr>
        <w:t>$value</w:t>
      </w:r>
      <w:r w:rsidRPr="00675668">
        <w:rPr>
          <w:rFonts w:ascii="Courier New" w:eastAsia="Times New Roman" w:hAnsi="Courier New" w:cs="Courier New"/>
          <w:color w:val="E1EFFF"/>
          <w:sz w:val="20"/>
          <w:szCs w:val="20"/>
          <w:lang w:eastAsia="ru-RU"/>
        </w:rPr>
        <w:t>) {</w:t>
      </w:r>
      <w:r w:rsidRPr="00675668">
        <w:rPr>
          <w:rFonts w:ascii="Courier New" w:eastAsia="Times New Roman" w:hAnsi="Courier New" w:cs="Courier New"/>
          <w:i/>
          <w:iCs/>
          <w:color w:val="0088FF"/>
          <w:sz w:val="20"/>
          <w:szCs w:val="20"/>
          <w:lang w:eastAsia="ru-RU"/>
        </w:rPr>
        <w:t>//через цикл foreach проверяем массив с именем rows, где переменной key из массива присваиваем значение value</w:t>
      </w:r>
      <w:r w:rsidRPr="00675668">
        <w:rPr>
          <w:rFonts w:ascii="Courier New" w:eastAsia="Times New Roman" w:hAnsi="Courier New" w:cs="Courier New"/>
          <w:i/>
          <w:iCs/>
          <w:color w:val="0088FF"/>
          <w:sz w:val="20"/>
          <w:szCs w:val="20"/>
          <w:lang w:eastAsia="ru-RU"/>
        </w:rPr>
        <w:br/>
        <w:t xml:space="preserve">    </w:t>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"&lt;tr style='color:red'&gt;"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FF9D00"/>
          <w:sz w:val="20"/>
          <w:szCs w:val="20"/>
          <w:lang w:eastAsia="ru-RU"/>
        </w:rPr>
        <w:t xml:space="preserve">foreach </w:t>
      </w:r>
      <w:proofErr w:type="gramStart"/>
      <w:r w:rsidRPr="00675668">
        <w:rPr>
          <w:rFonts w:ascii="Courier New" w:eastAsia="Times New Roman" w:hAnsi="Courier New" w:cs="Courier New"/>
          <w:color w:val="E1EFFF"/>
          <w:sz w:val="20"/>
          <w:szCs w:val="20"/>
          <w:lang w:eastAsia="ru-RU"/>
        </w:rPr>
        <w:t xml:space="preserve">( </w:t>
      </w:r>
      <w:proofErr w:type="gramEnd"/>
      <w:r w:rsidRPr="00675668">
        <w:rPr>
          <w:rFonts w:ascii="Courier New" w:eastAsia="Times New Roman" w:hAnsi="Courier New" w:cs="Courier New"/>
          <w:color w:val="FF80E1"/>
          <w:sz w:val="20"/>
          <w:szCs w:val="20"/>
          <w:lang w:eastAsia="ru-RU"/>
        </w:rPr>
        <w:t xml:space="preserve">$value </w:t>
      </w:r>
      <w:r w:rsidRPr="00675668">
        <w:rPr>
          <w:rFonts w:ascii="Courier New" w:eastAsia="Times New Roman" w:hAnsi="Courier New" w:cs="Courier New"/>
          <w:color w:val="FF9D00"/>
          <w:sz w:val="20"/>
          <w:szCs w:val="20"/>
          <w:lang w:eastAsia="ru-RU"/>
        </w:rPr>
        <w:t xml:space="preserve">AS </w:t>
      </w:r>
      <w:r w:rsidRPr="00675668">
        <w:rPr>
          <w:rFonts w:ascii="Courier New" w:eastAsia="Times New Roman" w:hAnsi="Courier New" w:cs="Courier New"/>
          <w:color w:val="FF80E1"/>
          <w:sz w:val="20"/>
          <w:szCs w:val="20"/>
          <w:lang w:eastAsia="ru-RU"/>
        </w:rPr>
        <w:t xml:space="preserve">$columnName </w:t>
      </w:r>
      <w:r w:rsidRPr="00675668">
        <w:rPr>
          <w:rFonts w:ascii="Courier New" w:eastAsia="Times New Roman" w:hAnsi="Courier New" w:cs="Courier New"/>
          <w:color w:val="FF9D00"/>
          <w:sz w:val="20"/>
          <w:szCs w:val="20"/>
          <w:lang w:eastAsia="ru-RU"/>
        </w:rPr>
        <w:t xml:space="preserve">=&gt; </w:t>
      </w:r>
      <w:r w:rsidRPr="00675668">
        <w:rPr>
          <w:rFonts w:ascii="Courier New" w:eastAsia="Times New Roman" w:hAnsi="Courier New" w:cs="Courier New"/>
          <w:color w:val="FF80E1"/>
          <w:sz w:val="20"/>
          <w:szCs w:val="20"/>
          <w:lang w:eastAsia="ru-RU"/>
        </w:rPr>
        <w:t xml:space="preserve">$columnValue </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"&lt;td&gt;"</w:t>
      </w:r>
      <w:r w:rsidRPr="00675668">
        <w:rPr>
          <w:rFonts w:ascii="Courier New" w:eastAsia="Times New Roman" w:hAnsi="Courier New" w:cs="Courier New"/>
          <w:color w:val="FF9D00"/>
          <w:sz w:val="20"/>
          <w:szCs w:val="20"/>
          <w:lang w:eastAsia="ru-RU"/>
        </w:rPr>
        <w:t>.</w:t>
      </w:r>
      <w:r w:rsidRPr="00675668">
        <w:rPr>
          <w:rFonts w:ascii="Courier New" w:eastAsia="Times New Roman" w:hAnsi="Courier New" w:cs="Courier New"/>
          <w:color w:val="FF80E1"/>
          <w:sz w:val="20"/>
          <w:szCs w:val="20"/>
          <w:lang w:eastAsia="ru-RU"/>
        </w:rPr>
        <w:t>$columnValue</w:t>
      </w:r>
      <w:r w:rsidRPr="00675668">
        <w:rPr>
          <w:rFonts w:ascii="Courier New" w:eastAsia="Times New Roman" w:hAnsi="Courier New" w:cs="Courier New"/>
          <w:color w:val="FF9D00"/>
          <w:sz w:val="20"/>
          <w:szCs w:val="20"/>
          <w:lang w:eastAsia="ru-RU"/>
        </w:rPr>
        <w:t>.</w:t>
      </w:r>
      <w:r w:rsidRPr="00675668">
        <w:rPr>
          <w:rFonts w:ascii="Courier New" w:eastAsia="Times New Roman" w:hAnsi="Courier New" w:cs="Courier New"/>
          <w:color w:val="3AD900"/>
          <w:sz w:val="20"/>
          <w:szCs w:val="20"/>
          <w:lang w:eastAsia="ru-RU"/>
        </w:rPr>
        <w:t>"&lt;/td&gt;"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E1EFFF"/>
          <w:sz w:val="20"/>
          <w:szCs w:val="20"/>
          <w:lang w:eastAsia="ru-RU"/>
        </w:rPr>
        <w:br/>
        <w:t xml:space="preserve">    </w:t>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"&lt;/tr&gt;"</w:t>
      </w:r>
      <w:r w:rsidRPr="00675668">
        <w:rPr>
          <w:rFonts w:ascii="Courier New" w:eastAsia="Times New Roman" w:hAnsi="Courier New" w:cs="Courier New"/>
          <w:color w:val="E1EFFF"/>
          <w:sz w:val="20"/>
          <w:szCs w:val="20"/>
          <w:lang w:eastAsia="ru-RU"/>
        </w:rPr>
        <w:t>;</w:t>
      </w:r>
      <w:r w:rsidRPr="00675668">
        <w:rPr>
          <w:rFonts w:ascii="Courier New" w:eastAsia="Times New Roman" w:hAnsi="Courier New" w:cs="Courier New"/>
          <w:color w:val="E1EFFF"/>
          <w:sz w:val="20"/>
          <w:szCs w:val="20"/>
          <w:lang w:eastAsia="ru-RU"/>
        </w:rPr>
        <w:br/>
        <w:t>}</w:t>
      </w:r>
      <w:r w:rsidRPr="00675668">
        <w:rPr>
          <w:rFonts w:ascii="Courier New" w:eastAsia="Times New Roman" w:hAnsi="Courier New" w:cs="Courier New"/>
          <w:color w:val="E1EFFF"/>
          <w:sz w:val="20"/>
          <w:szCs w:val="20"/>
          <w:lang w:eastAsia="ru-RU"/>
        </w:rPr>
        <w:br/>
      </w:r>
      <w:r w:rsidRPr="00675668">
        <w:rPr>
          <w:rFonts w:ascii="Courier New" w:eastAsia="Times New Roman" w:hAnsi="Courier New" w:cs="Courier New"/>
          <w:color w:val="FF9D00"/>
          <w:sz w:val="20"/>
          <w:szCs w:val="20"/>
          <w:lang w:eastAsia="ru-RU"/>
        </w:rPr>
        <w:t xml:space="preserve">echo </w:t>
      </w:r>
      <w:r w:rsidRPr="00675668">
        <w:rPr>
          <w:rFonts w:ascii="Courier New" w:eastAsia="Times New Roman" w:hAnsi="Courier New" w:cs="Courier New"/>
          <w:color w:val="3AD900"/>
          <w:sz w:val="20"/>
          <w:szCs w:val="20"/>
          <w:lang w:eastAsia="ru-RU"/>
        </w:rPr>
        <w:t>"&lt;/table&gt;"</w:t>
      </w:r>
      <w:r w:rsidRPr="00675668">
        <w:rPr>
          <w:rFonts w:ascii="Courier New" w:eastAsia="Times New Roman" w:hAnsi="Courier New" w:cs="Courier New"/>
          <w:color w:val="E1EFFF"/>
          <w:sz w:val="20"/>
          <w:szCs w:val="20"/>
          <w:lang w:eastAsia="ru-RU"/>
        </w:rPr>
        <w:t>;</w:t>
      </w:r>
    </w:p>
    <w:p w:rsidR="00163B3A" w:rsidRDefault="00163B3A" w:rsidP="003F1AF2">
      <w:pPr>
        <w:shd w:val="clear" w:color="auto" w:fill="F7F7F7"/>
        <w:spacing w:line="255" w:lineRule="atLeast"/>
        <w:rPr>
          <w:rFonts w:ascii="Courier New" w:hAnsi="Courier New" w:cs="Courier New"/>
          <w:noProof/>
          <w:color w:val="0000BB"/>
          <w:sz w:val="20"/>
          <w:szCs w:val="20"/>
          <w:shd w:val="clear" w:color="auto" w:fill="E6F3F9"/>
        </w:rPr>
      </w:pPr>
    </w:p>
    <w:p w:rsidR="00163B3A" w:rsidRDefault="00163B3A" w:rsidP="003F1AF2">
      <w:pPr>
        <w:shd w:val="clear" w:color="auto" w:fill="F7F7F7"/>
        <w:spacing w:line="255" w:lineRule="atLeast"/>
        <w:rPr>
          <w:rFonts w:ascii="Courier New" w:hAnsi="Courier New" w:cs="Courier New"/>
          <w:noProof/>
          <w:color w:val="0000BB"/>
          <w:sz w:val="20"/>
          <w:szCs w:val="20"/>
          <w:shd w:val="clear" w:color="auto" w:fill="E6F3F9"/>
        </w:rPr>
      </w:pPr>
      <w:r>
        <w:rPr>
          <w:rFonts w:ascii="Arial Black" w:hAnsi="Arial Black" w:cstheme="minorHAnsi"/>
          <w:b/>
          <w:color w:val="FF0000"/>
          <w:sz w:val="36"/>
          <w:szCs w:val="36"/>
          <w:u w:val="single"/>
        </w:rPr>
        <w:t>Соединение данных их двух таблиц:</w:t>
      </w:r>
    </w:p>
    <w:p w:rsidR="00E222EE" w:rsidRPr="00E222EE" w:rsidRDefault="00E222EE" w:rsidP="00E222EE">
      <w:pPr>
        <w:pStyle w:val="HTML"/>
        <w:shd w:val="clear" w:color="auto" w:fill="002240"/>
        <w:rPr>
          <w:color w:val="FFFFFF"/>
        </w:rPr>
      </w:pPr>
      <w:r w:rsidRPr="00E222EE">
        <w:rPr>
          <w:color w:val="FF80E1"/>
        </w:rPr>
        <w:t xml:space="preserve">$result </w:t>
      </w:r>
      <w:r w:rsidRPr="00E222EE">
        <w:rPr>
          <w:color w:val="FF9D00"/>
        </w:rPr>
        <w:t xml:space="preserve">= </w:t>
      </w:r>
      <w:r w:rsidRPr="00E222EE">
        <w:rPr>
          <w:color w:val="80FFBB"/>
        </w:rPr>
        <w:t>mysqli_query</w:t>
      </w:r>
      <w:r w:rsidRPr="00E222EE">
        <w:rPr>
          <w:color w:val="E1EFFF"/>
        </w:rPr>
        <w:t>(</w:t>
      </w:r>
      <w:r w:rsidRPr="00E222EE">
        <w:rPr>
          <w:color w:val="FF80E1"/>
        </w:rPr>
        <w:t>$link</w:t>
      </w:r>
      <w:r w:rsidRPr="00E222EE">
        <w:rPr>
          <w:color w:val="E1EFFF"/>
        </w:rPr>
        <w:t>,</w:t>
      </w:r>
      <w:r w:rsidRPr="00E222EE">
        <w:rPr>
          <w:color w:val="3AD900"/>
        </w:rPr>
        <w:t>'SELECT teachers.name, teachers.addr, courses.title</w:t>
      </w:r>
      <w:r w:rsidRPr="00E222EE">
        <w:rPr>
          <w:color w:val="3AD900"/>
        </w:rPr>
        <w:br/>
        <w:t>FROM teachers</w:t>
      </w:r>
      <w:r w:rsidRPr="00E222EE">
        <w:rPr>
          <w:color w:val="3AD900"/>
        </w:rPr>
        <w:br/>
        <w:t>INNER JOIN courses ON teachers.id = courses.id'</w:t>
      </w:r>
      <w:r w:rsidRPr="00E222EE">
        <w:rPr>
          <w:color w:val="E1EFFF"/>
        </w:rPr>
        <w:t>);</w:t>
      </w:r>
    </w:p>
    <w:p w:rsidR="00675668" w:rsidRDefault="00675668" w:rsidP="003F1AF2">
      <w:pPr>
        <w:shd w:val="clear" w:color="auto" w:fill="F7F7F7"/>
        <w:spacing w:line="255" w:lineRule="atLeast"/>
        <w:rPr>
          <w:rFonts w:ascii="Courier New" w:hAnsi="Courier New" w:cs="Courier New"/>
          <w:noProof/>
          <w:color w:val="0000BB"/>
          <w:sz w:val="20"/>
          <w:szCs w:val="20"/>
          <w:shd w:val="clear" w:color="auto" w:fill="E6F3F9"/>
        </w:rPr>
      </w:pPr>
    </w:p>
    <w:p w:rsidR="00163B3A" w:rsidRDefault="00646B25" w:rsidP="00163B3A">
      <w:pPr>
        <w:shd w:val="clear" w:color="auto" w:fill="F7F7F7"/>
        <w:spacing w:line="255" w:lineRule="atLeast"/>
        <w:rPr>
          <w:rFonts w:cstheme="minorHAnsi"/>
          <w:noProof/>
          <w:sz w:val="24"/>
          <w:szCs w:val="24"/>
          <w:shd w:val="clear" w:color="auto" w:fill="E6F3F9"/>
          <w:lang w:val="en-US"/>
        </w:rPr>
      </w:pPr>
      <w:r>
        <w:rPr>
          <w:rFonts w:cstheme="minorHAnsi"/>
          <w:noProof/>
          <w:sz w:val="24"/>
          <w:szCs w:val="24"/>
          <w:shd w:val="clear" w:color="auto" w:fill="E6F3F9"/>
        </w:rPr>
        <w:t>Читаю код</w:t>
      </w:r>
      <w:r w:rsidR="00163B3A">
        <w:rPr>
          <w:rFonts w:cstheme="minorHAnsi"/>
          <w:noProof/>
          <w:sz w:val="24"/>
          <w:szCs w:val="24"/>
          <w:shd w:val="clear" w:color="auto" w:fill="E6F3F9"/>
        </w:rPr>
        <w:t xml:space="preserve"> так: </w:t>
      </w:r>
      <w:r w:rsidR="00163B3A" w:rsidRPr="00163B3A">
        <w:rPr>
          <w:rFonts w:cstheme="minorHAnsi"/>
          <w:noProof/>
          <w:sz w:val="24"/>
          <w:szCs w:val="24"/>
          <w:shd w:val="clear" w:color="auto" w:fill="E6F3F9"/>
        </w:rPr>
        <w:t xml:space="preserve">выбираем поля </w:t>
      </w:r>
      <w:r w:rsidR="00163B3A" w:rsidRPr="00163B3A">
        <w:rPr>
          <w:rFonts w:cstheme="minorHAnsi"/>
          <w:b/>
          <w:noProof/>
          <w:color w:val="E36C0A" w:themeColor="accent6" w:themeShade="BF"/>
          <w:sz w:val="24"/>
          <w:szCs w:val="24"/>
          <w:shd w:val="clear" w:color="auto" w:fill="E6F3F9"/>
        </w:rPr>
        <w:t>name</w:t>
      </w:r>
      <w:r>
        <w:rPr>
          <w:rFonts w:cstheme="minorHAnsi"/>
          <w:noProof/>
          <w:sz w:val="24"/>
          <w:szCs w:val="24"/>
          <w:shd w:val="clear" w:color="auto" w:fill="E6F3F9"/>
        </w:rPr>
        <w:t xml:space="preserve"> </w:t>
      </w:r>
      <w:r w:rsidR="00163B3A" w:rsidRPr="00163B3A">
        <w:rPr>
          <w:rFonts w:cstheme="minorHAnsi"/>
          <w:noProof/>
          <w:sz w:val="24"/>
          <w:szCs w:val="24"/>
          <w:shd w:val="clear" w:color="auto" w:fill="E6F3F9"/>
        </w:rPr>
        <w:t xml:space="preserve">с таблицы </w:t>
      </w:r>
      <w:r w:rsidR="00163B3A" w:rsidRPr="00163B3A">
        <w:rPr>
          <w:rFonts w:cstheme="minorHAnsi"/>
          <w:b/>
          <w:noProof/>
          <w:color w:val="00B050"/>
          <w:sz w:val="24"/>
          <w:szCs w:val="24"/>
          <w:shd w:val="clear" w:color="auto" w:fill="E6F3F9"/>
        </w:rPr>
        <w:t>teachers</w:t>
      </w:r>
      <w:r w:rsidR="00163B3A" w:rsidRPr="00163B3A">
        <w:rPr>
          <w:rFonts w:cstheme="minorHAnsi"/>
          <w:noProof/>
          <w:sz w:val="24"/>
          <w:szCs w:val="24"/>
          <w:shd w:val="clear" w:color="auto" w:fill="E6F3F9"/>
        </w:rPr>
        <w:t xml:space="preserve">, </w:t>
      </w:r>
      <w:r w:rsidR="00163B3A" w:rsidRPr="00163B3A">
        <w:rPr>
          <w:rFonts w:cstheme="minorHAnsi"/>
          <w:b/>
          <w:noProof/>
          <w:color w:val="E36C0A" w:themeColor="accent6" w:themeShade="BF"/>
          <w:sz w:val="24"/>
          <w:szCs w:val="24"/>
          <w:shd w:val="clear" w:color="auto" w:fill="E6F3F9"/>
        </w:rPr>
        <w:t>title</w:t>
      </w:r>
      <w:r w:rsidR="00163B3A" w:rsidRPr="00163B3A">
        <w:rPr>
          <w:rFonts w:cstheme="minorHAnsi"/>
          <w:noProof/>
          <w:sz w:val="24"/>
          <w:szCs w:val="24"/>
          <w:shd w:val="clear" w:color="auto" w:fill="E6F3F9"/>
        </w:rPr>
        <w:t xml:space="preserve"> с таблицы </w:t>
      </w:r>
      <w:r w:rsidR="00163B3A" w:rsidRPr="00163B3A">
        <w:rPr>
          <w:rFonts w:cstheme="minorHAnsi"/>
          <w:b/>
          <w:noProof/>
          <w:color w:val="00B050"/>
          <w:sz w:val="24"/>
          <w:szCs w:val="24"/>
          <w:shd w:val="clear" w:color="auto" w:fill="E6F3F9"/>
        </w:rPr>
        <w:t>courses</w:t>
      </w:r>
      <w:r w:rsidR="00163B3A" w:rsidRPr="00163B3A">
        <w:rPr>
          <w:rFonts w:cstheme="minorHAnsi"/>
          <w:noProof/>
          <w:sz w:val="24"/>
          <w:szCs w:val="24"/>
          <w:shd w:val="clear" w:color="auto" w:fill="E6F3F9"/>
        </w:rPr>
        <w:t xml:space="preserve"> и </w:t>
      </w:r>
      <w:r w:rsidR="00163B3A" w:rsidRPr="00163B3A">
        <w:rPr>
          <w:rFonts w:cstheme="minorHAnsi"/>
          <w:b/>
          <w:noProof/>
          <w:color w:val="E36C0A" w:themeColor="accent6" w:themeShade="BF"/>
          <w:sz w:val="24"/>
          <w:szCs w:val="24"/>
          <w:shd w:val="clear" w:color="auto" w:fill="E6F3F9"/>
        </w:rPr>
        <w:t>addr</w:t>
      </w:r>
      <w:r w:rsidR="00163B3A" w:rsidRPr="00163B3A">
        <w:rPr>
          <w:rFonts w:cstheme="minorHAnsi"/>
          <w:noProof/>
          <w:sz w:val="24"/>
          <w:szCs w:val="24"/>
          <w:shd w:val="clear" w:color="auto" w:fill="E6F3F9"/>
        </w:rPr>
        <w:t xml:space="preserve">  с таблицы </w:t>
      </w:r>
      <w:r w:rsidR="00163B3A" w:rsidRPr="00646B25">
        <w:rPr>
          <w:rFonts w:cstheme="minorHAnsi"/>
          <w:b/>
          <w:noProof/>
          <w:color w:val="00B050"/>
          <w:sz w:val="24"/>
          <w:szCs w:val="24"/>
          <w:shd w:val="clear" w:color="auto" w:fill="E6F3F9"/>
        </w:rPr>
        <w:t>teachers</w:t>
      </w:r>
      <w:r>
        <w:rPr>
          <w:rFonts w:cstheme="minorHAnsi"/>
          <w:noProof/>
          <w:sz w:val="24"/>
          <w:szCs w:val="24"/>
          <w:shd w:val="clear" w:color="auto" w:fill="E6F3F9"/>
        </w:rPr>
        <w:t>. Т</w:t>
      </w:r>
      <w:r w:rsidR="00163B3A" w:rsidRPr="00163B3A">
        <w:rPr>
          <w:rFonts w:cstheme="minorHAnsi"/>
          <w:noProof/>
          <w:sz w:val="24"/>
          <w:szCs w:val="24"/>
          <w:shd w:val="clear" w:color="auto" w:fill="E6F3F9"/>
        </w:rPr>
        <w:t xml:space="preserve">аблицу </w:t>
      </w:r>
      <w:r w:rsidR="00163B3A" w:rsidRPr="00646B25">
        <w:rPr>
          <w:rFonts w:cstheme="minorHAnsi"/>
          <w:b/>
          <w:noProof/>
          <w:color w:val="00B050"/>
          <w:sz w:val="24"/>
          <w:szCs w:val="24"/>
          <w:shd w:val="clear" w:color="auto" w:fill="E6F3F9"/>
        </w:rPr>
        <w:t>teachers</w:t>
      </w:r>
      <w:r w:rsidR="00163B3A" w:rsidRPr="00163B3A">
        <w:rPr>
          <w:rFonts w:cstheme="minorHAnsi"/>
          <w:noProof/>
          <w:sz w:val="24"/>
          <w:szCs w:val="24"/>
          <w:shd w:val="clear" w:color="auto" w:fill="E6F3F9"/>
        </w:rPr>
        <w:t xml:space="preserve"> соединяем с таблицей </w:t>
      </w:r>
      <w:r w:rsidR="00163B3A" w:rsidRPr="00646B25">
        <w:rPr>
          <w:rFonts w:cstheme="minorHAnsi"/>
          <w:b/>
          <w:noProof/>
          <w:color w:val="00B050"/>
          <w:sz w:val="24"/>
          <w:szCs w:val="24"/>
          <w:shd w:val="clear" w:color="auto" w:fill="E6F3F9"/>
        </w:rPr>
        <w:t>courses</w:t>
      </w:r>
      <w:r w:rsidR="00163B3A" w:rsidRPr="00163B3A">
        <w:rPr>
          <w:rFonts w:cstheme="minorHAnsi"/>
          <w:noProof/>
          <w:sz w:val="24"/>
          <w:szCs w:val="24"/>
          <w:shd w:val="clear" w:color="auto" w:fill="E6F3F9"/>
        </w:rPr>
        <w:t xml:space="preserve"> на основе совпада</w:t>
      </w:r>
      <w:r>
        <w:rPr>
          <w:rFonts w:cstheme="minorHAnsi"/>
          <w:noProof/>
          <w:sz w:val="24"/>
          <w:szCs w:val="24"/>
          <w:shd w:val="clear" w:color="auto" w:fill="E6F3F9"/>
        </w:rPr>
        <w:t xml:space="preserve">ния айдишников </w:t>
      </w:r>
      <w:r w:rsidRPr="00646B25">
        <w:rPr>
          <w:rFonts w:cstheme="minorHAnsi"/>
          <w:b/>
          <w:noProof/>
          <w:color w:val="00B050"/>
          <w:sz w:val="24"/>
          <w:szCs w:val="24"/>
          <w:shd w:val="clear" w:color="auto" w:fill="E6F3F9"/>
          <w:lang w:val="en-US"/>
        </w:rPr>
        <w:t>id</w:t>
      </w:r>
      <w:r>
        <w:rPr>
          <w:rFonts w:cstheme="minorHAnsi"/>
          <w:noProof/>
          <w:sz w:val="24"/>
          <w:szCs w:val="24"/>
          <w:shd w:val="clear" w:color="auto" w:fill="E6F3F9"/>
        </w:rPr>
        <w:t>.</w:t>
      </w:r>
    </w:p>
    <w:p w:rsidR="00646B25" w:rsidRDefault="00646B25" w:rsidP="00E222EE">
      <w:pPr>
        <w:shd w:val="clear" w:color="auto" w:fill="F7F7F7"/>
        <w:spacing w:line="255" w:lineRule="atLeast"/>
        <w:rPr>
          <w:rFonts w:cstheme="minorHAnsi"/>
          <w:noProof/>
          <w:sz w:val="24"/>
          <w:szCs w:val="24"/>
          <w:shd w:val="clear" w:color="auto" w:fill="E6F3F9"/>
        </w:rPr>
      </w:pPr>
      <w:r>
        <w:rPr>
          <w:rFonts w:cstheme="minorHAnsi"/>
          <w:noProof/>
          <w:sz w:val="24"/>
          <w:szCs w:val="24"/>
          <w:shd w:val="clear" w:color="auto" w:fill="E6F3F9"/>
        </w:rPr>
        <w:t>Вывело:</w:t>
      </w:r>
      <w:r>
        <w:rPr>
          <w:rFonts w:cstheme="minorHAnsi"/>
          <w:noProof/>
          <w:sz w:val="24"/>
          <w:szCs w:val="24"/>
          <w:shd w:val="clear" w:color="auto" w:fill="E6F3F9"/>
        </w:rPr>
        <w:br/>
      </w:r>
      <w:r w:rsidRPr="00E222EE">
        <w:rPr>
          <w:rFonts w:cstheme="minorHAnsi"/>
          <w:b/>
          <w:noProof/>
          <w:sz w:val="24"/>
          <w:szCs w:val="24"/>
          <w:shd w:val="clear" w:color="auto" w:fill="E6F3F9"/>
          <w:lang w:eastAsia="ru-RU"/>
        </w:rPr>
        <w:drawing>
          <wp:inline distT="0" distB="0" distL="0" distR="0" wp14:anchorId="20D552BA" wp14:editId="32D37C5E">
            <wp:extent cx="6635294" cy="1295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единение данных из двух таблиц.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1297473"/>
                    </a:xfrm>
                    <a:prstGeom prst="rect">
                      <a:avLst/>
                    </a:prstGeom>
                  </pic:spPr>
                </pic:pic>
              </a:graphicData>
            </a:graphic>
          </wp:inline>
        </w:drawing>
      </w:r>
    </w:p>
    <w:p w:rsidR="001635AC" w:rsidRPr="001635AC" w:rsidRDefault="001635AC" w:rsidP="00E222EE">
      <w:pPr>
        <w:shd w:val="clear" w:color="auto" w:fill="F7F7F7"/>
        <w:spacing w:line="255" w:lineRule="atLeast"/>
        <w:rPr>
          <w:rFonts w:ascii="Courier New" w:hAnsi="Courier New" w:cs="Courier New"/>
          <w:noProof/>
          <w:color w:val="0000BB"/>
          <w:sz w:val="20"/>
          <w:szCs w:val="20"/>
          <w:shd w:val="clear" w:color="auto" w:fill="E6F3F9"/>
        </w:rPr>
      </w:pPr>
      <w:r>
        <w:rPr>
          <w:rFonts w:ascii="Arial Black" w:hAnsi="Arial Black" w:cstheme="minorHAnsi"/>
          <w:b/>
          <w:color w:val="FF0000"/>
          <w:sz w:val="36"/>
          <w:szCs w:val="36"/>
          <w:u w:val="single"/>
        </w:rPr>
        <w:t>Соединение данных их трех и более таблиц:</w:t>
      </w:r>
    </w:p>
    <w:p w:rsidR="001635AC" w:rsidRPr="001635AC" w:rsidRDefault="001635AC" w:rsidP="001635AC">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1635AC">
        <w:rPr>
          <w:rFonts w:ascii="Courier New" w:eastAsia="Times New Roman" w:hAnsi="Courier New" w:cs="Courier New"/>
          <w:noProof/>
          <w:color w:val="FF80E1"/>
          <w:sz w:val="20"/>
          <w:szCs w:val="20"/>
          <w:lang w:val="en-US" w:eastAsia="ru-RU"/>
        </w:rPr>
        <w:t xml:space="preserve">$result </w:t>
      </w:r>
      <w:r w:rsidRPr="001635AC">
        <w:rPr>
          <w:rFonts w:ascii="Courier New" w:eastAsia="Times New Roman" w:hAnsi="Courier New" w:cs="Courier New"/>
          <w:noProof/>
          <w:color w:val="FF9D00"/>
          <w:sz w:val="20"/>
          <w:szCs w:val="20"/>
          <w:lang w:val="en-US" w:eastAsia="ru-RU"/>
        </w:rPr>
        <w:t xml:space="preserve">= </w:t>
      </w:r>
      <w:r w:rsidRPr="001635AC">
        <w:rPr>
          <w:rFonts w:ascii="Courier New" w:eastAsia="Times New Roman" w:hAnsi="Courier New" w:cs="Courier New"/>
          <w:noProof/>
          <w:color w:val="80FFBB"/>
          <w:sz w:val="20"/>
          <w:szCs w:val="20"/>
          <w:lang w:val="en-US" w:eastAsia="ru-RU"/>
        </w:rPr>
        <w:t>mysqli_query</w:t>
      </w:r>
      <w:r w:rsidRPr="001635AC">
        <w:rPr>
          <w:rFonts w:ascii="Courier New" w:eastAsia="Times New Roman" w:hAnsi="Courier New" w:cs="Courier New"/>
          <w:noProof/>
          <w:color w:val="E1EFFF"/>
          <w:sz w:val="20"/>
          <w:szCs w:val="20"/>
          <w:lang w:val="en-US" w:eastAsia="ru-RU"/>
        </w:rPr>
        <w:t>(</w:t>
      </w:r>
      <w:r w:rsidRPr="001635AC">
        <w:rPr>
          <w:rFonts w:ascii="Courier New" w:eastAsia="Times New Roman" w:hAnsi="Courier New" w:cs="Courier New"/>
          <w:noProof/>
          <w:color w:val="FF80E1"/>
          <w:sz w:val="20"/>
          <w:szCs w:val="20"/>
          <w:lang w:val="en-US" w:eastAsia="ru-RU"/>
        </w:rPr>
        <w:t>$link</w:t>
      </w:r>
      <w:r w:rsidRPr="001635AC">
        <w:rPr>
          <w:rFonts w:ascii="Courier New" w:eastAsia="Times New Roman" w:hAnsi="Courier New" w:cs="Courier New"/>
          <w:noProof/>
          <w:color w:val="E1EFFF"/>
          <w:sz w:val="20"/>
          <w:szCs w:val="20"/>
          <w:lang w:val="en-US" w:eastAsia="ru-RU"/>
        </w:rPr>
        <w:t>,</w:t>
      </w:r>
      <w:r w:rsidRPr="001635AC">
        <w:rPr>
          <w:rFonts w:ascii="Courier New" w:eastAsia="Times New Roman" w:hAnsi="Courier New" w:cs="Courier New"/>
          <w:noProof/>
          <w:color w:val="3AD900"/>
          <w:sz w:val="20"/>
          <w:szCs w:val="20"/>
          <w:lang w:val="en-US" w:eastAsia="ru-RU"/>
        </w:rPr>
        <w:t>'SELECT teachers.name, courses.title, lessons.room</w:t>
      </w:r>
      <w:r w:rsidRPr="001635AC">
        <w:rPr>
          <w:rFonts w:ascii="Courier New" w:eastAsia="Times New Roman" w:hAnsi="Courier New" w:cs="Courier New"/>
          <w:noProof/>
          <w:color w:val="3AD900"/>
          <w:sz w:val="20"/>
          <w:szCs w:val="20"/>
          <w:lang w:val="en-US" w:eastAsia="ru-RU"/>
        </w:rPr>
        <w:br/>
        <w:t>FROM ((teachers</w:t>
      </w:r>
      <w:r w:rsidRPr="001635AC">
        <w:rPr>
          <w:rFonts w:ascii="Courier New" w:eastAsia="Times New Roman" w:hAnsi="Courier New" w:cs="Courier New"/>
          <w:noProof/>
          <w:color w:val="3AD900"/>
          <w:sz w:val="20"/>
          <w:szCs w:val="20"/>
          <w:lang w:val="en-US" w:eastAsia="ru-RU"/>
        </w:rPr>
        <w:br/>
        <w:t>INNER JOIN courses ON teachers.id = courses.id)</w:t>
      </w:r>
      <w:r w:rsidRPr="001635AC">
        <w:rPr>
          <w:rFonts w:ascii="Courier New" w:eastAsia="Times New Roman" w:hAnsi="Courier New" w:cs="Courier New"/>
          <w:noProof/>
          <w:color w:val="3AD900"/>
          <w:sz w:val="20"/>
          <w:szCs w:val="20"/>
          <w:lang w:val="en-US" w:eastAsia="ru-RU"/>
        </w:rPr>
        <w:br/>
        <w:t>INNER JOIN lessons ON teachers.id = lessons.teacher)'</w:t>
      </w:r>
      <w:r w:rsidRPr="001635AC">
        <w:rPr>
          <w:rFonts w:ascii="Courier New" w:eastAsia="Times New Roman" w:hAnsi="Courier New" w:cs="Courier New"/>
          <w:noProof/>
          <w:color w:val="E1EFFF"/>
          <w:sz w:val="20"/>
          <w:szCs w:val="20"/>
          <w:lang w:val="en-US" w:eastAsia="ru-RU"/>
        </w:rPr>
        <w:t>);</w:t>
      </w:r>
    </w:p>
    <w:p w:rsidR="00AE526C" w:rsidRDefault="00AE526C" w:rsidP="00E222EE">
      <w:pPr>
        <w:shd w:val="clear" w:color="auto" w:fill="F7F7F7"/>
        <w:spacing w:line="255" w:lineRule="atLeast"/>
        <w:rPr>
          <w:rFonts w:cstheme="minorHAnsi"/>
          <w:noProof/>
          <w:sz w:val="24"/>
          <w:szCs w:val="24"/>
          <w:shd w:val="clear" w:color="auto" w:fill="E6F3F9"/>
        </w:rPr>
      </w:pPr>
    </w:p>
    <w:p w:rsidR="001635AC" w:rsidRDefault="001635AC" w:rsidP="001635AC">
      <w:pPr>
        <w:shd w:val="clear" w:color="auto" w:fill="F7F7F7"/>
        <w:spacing w:line="255" w:lineRule="atLeast"/>
        <w:rPr>
          <w:rFonts w:cstheme="minorHAnsi"/>
          <w:b/>
          <w:noProof/>
          <w:color w:val="00B050"/>
          <w:sz w:val="24"/>
          <w:szCs w:val="24"/>
          <w:shd w:val="clear" w:color="auto" w:fill="E6F3F9"/>
        </w:rPr>
      </w:pPr>
      <w:r>
        <w:rPr>
          <w:rFonts w:cstheme="minorHAnsi"/>
          <w:noProof/>
          <w:sz w:val="24"/>
          <w:szCs w:val="24"/>
          <w:shd w:val="clear" w:color="auto" w:fill="E6F3F9"/>
        </w:rPr>
        <w:t xml:space="preserve">Читаю код так: </w:t>
      </w:r>
      <w:r w:rsidRPr="00163B3A">
        <w:rPr>
          <w:rFonts w:cstheme="minorHAnsi"/>
          <w:noProof/>
          <w:sz w:val="24"/>
          <w:szCs w:val="24"/>
          <w:shd w:val="clear" w:color="auto" w:fill="E6F3F9"/>
        </w:rPr>
        <w:t xml:space="preserve">выбираем поля </w:t>
      </w:r>
      <w:r w:rsidRPr="00163B3A">
        <w:rPr>
          <w:rFonts w:cstheme="minorHAnsi"/>
          <w:b/>
          <w:noProof/>
          <w:color w:val="E36C0A" w:themeColor="accent6" w:themeShade="BF"/>
          <w:sz w:val="24"/>
          <w:szCs w:val="24"/>
          <w:shd w:val="clear" w:color="auto" w:fill="E6F3F9"/>
        </w:rPr>
        <w:t>name</w:t>
      </w:r>
      <w:r>
        <w:rPr>
          <w:rFonts w:cstheme="minorHAnsi"/>
          <w:noProof/>
          <w:sz w:val="24"/>
          <w:szCs w:val="24"/>
          <w:shd w:val="clear" w:color="auto" w:fill="E6F3F9"/>
        </w:rPr>
        <w:t xml:space="preserve"> </w:t>
      </w:r>
      <w:r w:rsidRPr="00163B3A">
        <w:rPr>
          <w:rFonts w:cstheme="minorHAnsi"/>
          <w:noProof/>
          <w:sz w:val="24"/>
          <w:szCs w:val="24"/>
          <w:shd w:val="clear" w:color="auto" w:fill="E6F3F9"/>
        </w:rPr>
        <w:t xml:space="preserve">с таблицы </w:t>
      </w:r>
      <w:r w:rsidRPr="00163B3A">
        <w:rPr>
          <w:rFonts w:cstheme="minorHAnsi"/>
          <w:b/>
          <w:noProof/>
          <w:color w:val="00B050"/>
          <w:sz w:val="24"/>
          <w:szCs w:val="24"/>
          <w:shd w:val="clear" w:color="auto" w:fill="E6F3F9"/>
        </w:rPr>
        <w:t>teachers</w:t>
      </w:r>
      <w:r w:rsidRPr="00163B3A">
        <w:rPr>
          <w:rFonts w:cstheme="minorHAnsi"/>
          <w:noProof/>
          <w:sz w:val="24"/>
          <w:szCs w:val="24"/>
          <w:shd w:val="clear" w:color="auto" w:fill="E6F3F9"/>
        </w:rPr>
        <w:t xml:space="preserve">, </w:t>
      </w:r>
      <w:r w:rsidRPr="00163B3A">
        <w:rPr>
          <w:rFonts w:cstheme="minorHAnsi"/>
          <w:b/>
          <w:noProof/>
          <w:color w:val="E36C0A" w:themeColor="accent6" w:themeShade="BF"/>
          <w:sz w:val="24"/>
          <w:szCs w:val="24"/>
          <w:shd w:val="clear" w:color="auto" w:fill="E6F3F9"/>
        </w:rPr>
        <w:t>title</w:t>
      </w:r>
      <w:r w:rsidRPr="00163B3A">
        <w:rPr>
          <w:rFonts w:cstheme="minorHAnsi"/>
          <w:noProof/>
          <w:sz w:val="24"/>
          <w:szCs w:val="24"/>
          <w:shd w:val="clear" w:color="auto" w:fill="E6F3F9"/>
        </w:rPr>
        <w:t xml:space="preserve"> с таблицы </w:t>
      </w:r>
      <w:r w:rsidRPr="00163B3A">
        <w:rPr>
          <w:rFonts w:cstheme="minorHAnsi"/>
          <w:b/>
          <w:noProof/>
          <w:color w:val="00B050"/>
          <w:sz w:val="24"/>
          <w:szCs w:val="24"/>
          <w:shd w:val="clear" w:color="auto" w:fill="E6F3F9"/>
        </w:rPr>
        <w:t>courses</w:t>
      </w:r>
      <w:r w:rsidRPr="00163B3A">
        <w:rPr>
          <w:rFonts w:cstheme="minorHAnsi"/>
          <w:noProof/>
          <w:sz w:val="24"/>
          <w:szCs w:val="24"/>
          <w:shd w:val="clear" w:color="auto" w:fill="E6F3F9"/>
        </w:rPr>
        <w:t xml:space="preserve"> и </w:t>
      </w:r>
      <w:r>
        <w:rPr>
          <w:rFonts w:cstheme="minorHAnsi"/>
          <w:b/>
          <w:noProof/>
          <w:color w:val="E36C0A" w:themeColor="accent6" w:themeShade="BF"/>
          <w:sz w:val="24"/>
          <w:szCs w:val="24"/>
          <w:shd w:val="clear" w:color="auto" w:fill="E6F3F9"/>
          <w:lang w:val="en-US"/>
        </w:rPr>
        <w:t>room</w:t>
      </w:r>
      <w:r w:rsidRPr="00163B3A">
        <w:rPr>
          <w:rFonts w:cstheme="minorHAnsi"/>
          <w:noProof/>
          <w:sz w:val="24"/>
          <w:szCs w:val="24"/>
          <w:shd w:val="clear" w:color="auto" w:fill="E6F3F9"/>
        </w:rPr>
        <w:t xml:space="preserve">  с таблицы </w:t>
      </w:r>
      <w:r>
        <w:rPr>
          <w:rFonts w:cstheme="minorHAnsi"/>
          <w:b/>
          <w:noProof/>
          <w:color w:val="00B050"/>
          <w:sz w:val="24"/>
          <w:szCs w:val="24"/>
          <w:shd w:val="clear" w:color="auto" w:fill="E6F3F9"/>
          <w:lang w:val="en-US"/>
        </w:rPr>
        <w:t>lessons</w:t>
      </w:r>
      <w:r>
        <w:rPr>
          <w:rFonts w:cstheme="minorHAnsi"/>
          <w:noProof/>
          <w:sz w:val="24"/>
          <w:szCs w:val="24"/>
          <w:shd w:val="clear" w:color="auto" w:fill="E6F3F9"/>
        </w:rPr>
        <w:t>. Т</w:t>
      </w:r>
      <w:r w:rsidRPr="00163B3A">
        <w:rPr>
          <w:rFonts w:cstheme="minorHAnsi"/>
          <w:noProof/>
          <w:sz w:val="24"/>
          <w:szCs w:val="24"/>
          <w:shd w:val="clear" w:color="auto" w:fill="E6F3F9"/>
        </w:rPr>
        <w:t xml:space="preserve">аблицу </w:t>
      </w:r>
      <w:r w:rsidRPr="00646B25">
        <w:rPr>
          <w:rFonts w:cstheme="minorHAnsi"/>
          <w:b/>
          <w:noProof/>
          <w:color w:val="00B050"/>
          <w:sz w:val="24"/>
          <w:szCs w:val="24"/>
          <w:shd w:val="clear" w:color="auto" w:fill="E6F3F9"/>
        </w:rPr>
        <w:t>teachers</w:t>
      </w:r>
      <w:r w:rsidRPr="00163B3A">
        <w:rPr>
          <w:rFonts w:cstheme="minorHAnsi"/>
          <w:noProof/>
          <w:sz w:val="24"/>
          <w:szCs w:val="24"/>
          <w:shd w:val="clear" w:color="auto" w:fill="E6F3F9"/>
        </w:rPr>
        <w:t xml:space="preserve"> соединяем с таблицей </w:t>
      </w:r>
      <w:r w:rsidRPr="00646B25">
        <w:rPr>
          <w:rFonts w:cstheme="minorHAnsi"/>
          <w:b/>
          <w:noProof/>
          <w:color w:val="00B050"/>
          <w:sz w:val="24"/>
          <w:szCs w:val="24"/>
          <w:shd w:val="clear" w:color="auto" w:fill="E6F3F9"/>
        </w:rPr>
        <w:t>courses</w:t>
      </w:r>
      <w:r w:rsidRPr="00163B3A">
        <w:rPr>
          <w:rFonts w:cstheme="minorHAnsi"/>
          <w:noProof/>
          <w:sz w:val="24"/>
          <w:szCs w:val="24"/>
          <w:shd w:val="clear" w:color="auto" w:fill="E6F3F9"/>
        </w:rPr>
        <w:t xml:space="preserve"> на основе совпада</w:t>
      </w:r>
      <w:r>
        <w:rPr>
          <w:rFonts w:cstheme="minorHAnsi"/>
          <w:noProof/>
          <w:sz w:val="24"/>
          <w:szCs w:val="24"/>
          <w:shd w:val="clear" w:color="auto" w:fill="E6F3F9"/>
        </w:rPr>
        <w:t xml:space="preserve">ния айдишников </w:t>
      </w:r>
      <w:r w:rsidRPr="00646B25">
        <w:rPr>
          <w:rFonts w:cstheme="minorHAnsi"/>
          <w:b/>
          <w:noProof/>
          <w:color w:val="00B050"/>
          <w:sz w:val="24"/>
          <w:szCs w:val="24"/>
          <w:shd w:val="clear" w:color="auto" w:fill="E6F3F9"/>
          <w:lang w:val="en-US"/>
        </w:rPr>
        <w:t>id</w:t>
      </w:r>
      <w:r>
        <w:rPr>
          <w:rFonts w:cstheme="minorHAnsi"/>
          <w:noProof/>
          <w:sz w:val="24"/>
          <w:szCs w:val="24"/>
          <w:shd w:val="clear" w:color="auto" w:fill="E6F3F9"/>
        </w:rPr>
        <w:t>, а после – соединяем уже с другой таблицей</w:t>
      </w:r>
      <w:r w:rsidRPr="00BA56CD">
        <w:rPr>
          <w:rFonts w:cstheme="minorHAnsi"/>
          <w:b/>
          <w:noProof/>
          <w:color w:val="00B050"/>
          <w:sz w:val="24"/>
          <w:szCs w:val="24"/>
          <w:shd w:val="clear" w:color="auto" w:fill="E6F3F9"/>
        </w:rPr>
        <w:t xml:space="preserve"> </w:t>
      </w:r>
      <w:r w:rsidRPr="00BA56CD">
        <w:rPr>
          <w:rFonts w:cstheme="minorHAnsi"/>
          <w:b/>
          <w:noProof/>
          <w:color w:val="00B050"/>
          <w:sz w:val="24"/>
          <w:szCs w:val="24"/>
          <w:shd w:val="clear" w:color="auto" w:fill="E6F3F9"/>
          <w:lang w:val="en-US"/>
        </w:rPr>
        <w:t>lessons</w:t>
      </w:r>
      <w:r w:rsidRPr="00BA56CD">
        <w:rPr>
          <w:rFonts w:cstheme="minorHAnsi"/>
          <w:noProof/>
          <w:color w:val="00B050"/>
          <w:sz w:val="24"/>
          <w:szCs w:val="24"/>
          <w:shd w:val="clear" w:color="auto" w:fill="E6F3F9"/>
          <w:lang w:val="en-US"/>
        </w:rPr>
        <w:t xml:space="preserve"> </w:t>
      </w:r>
      <w:r>
        <w:rPr>
          <w:rFonts w:cstheme="minorHAnsi"/>
          <w:noProof/>
          <w:sz w:val="24"/>
          <w:szCs w:val="24"/>
          <w:shd w:val="clear" w:color="auto" w:fill="E6F3F9"/>
        </w:rPr>
        <w:t xml:space="preserve">на основе совпадения айдишников </w:t>
      </w:r>
      <w:r w:rsidRPr="001635AC">
        <w:rPr>
          <w:rFonts w:cstheme="minorHAnsi"/>
          <w:b/>
          <w:noProof/>
          <w:color w:val="00B050"/>
          <w:sz w:val="24"/>
          <w:szCs w:val="24"/>
          <w:shd w:val="clear" w:color="auto" w:fill="E6F3F9"/>
          <w:lang w:val="en-US"/>
        </w:rPr>
        <w:t>id</w:t>
      </w:r>
      <w:r>
        <w:rPr>
          <w:rFonts w:cstheme="minorHAnsi"/>
          <w:noProof/>
          <w:sz w:val="24"/>
          <w:szCs w:val="24"/>
          <w:shd w:val="clear" w:color="auto" w:fill="E6F3F9"/>
          <w:lang w:val="en-US"/>
        </w:rPr>
        <w:t xml:space="preserve"> </w:t>
      </w:r>
      <w:r>
        <w:rPr>
          <w:rFonts w:cstheme="minorHAnsi"/>
          <w:noProof/>
          <w:sz w:val="24"/>
          <w:szCs w:val="24"/>
          <w:shd w:val="clear" w:color="auto" w:fill="E6F3F9"/>
        </w:rPr>
        <w:t xml:space="preserve">и </w:t>
      </w:r>
      <w:r w:rsidRPr="001635AC">
        <w:rPr>
          <w:rFonts w:cstheme="minorHAnsi"/>
          <w:b/>
          <w:noProof/>
          <w:color w:val="00B050"/>
          <w:sz w:val="24"/>
          <w:szCs w:val="24"/>
          <w:shd w:val="clear" w:color="auto" w:fill="E6F3F9"/>
          <w:lang w:val="en-US"/>
        </w:rPr>
        <w:t>teachers</w:t>
      </w:r>
      <w:r>
        <w:rPr>
          <w:rFonts w:cstheme="minorHAnsi"/>
          <w:b/>
          <w:noProof/>
          <w:color w:val="00B050"/>
          <w:sz w:val="24"/>
          <w:szCs w:val="24"/>
          <w:shd w:val="clear" w:color="auto" w:fill="E6F3F9"/>
          <w:lang w:val="en-US"/>
        </w:rPr>
        <w:t>.</w:t>
      </w:r>
      <w:r w:rsidRPr="001635AC">
        <w:rPr>
          <w:rFonts w:cstheme="minorHAnsi"/>
          <w:b/>
          <w:noProof/>
          <w:color w:val="00B050"/>
          <w:sz w:val="24"/>
          <w:szCs w:val="24"/>
          <w:shd w:val="clear" w:color="auto" w:fill="E6F3F9"/>
        </w:rPr>
        <w:t xml:space="preserve"> </w:t>
      </w:r>
    </w:p>
    <w:p w:rsidR="00E73578" w:rsidRDefault="00E73578" w:rsidP="001635AC">
      <w:pPr>
        <w:shd w:val="clear" w:color="auto" w:fill="F7F7F7"/>
        <w:spacing w:line="255" w:lineRule="atLeast"/>
        <w:rPr>
          <w:rFonts w:cstheme="minorHAnsi"/>
          <w:b/>
          <w:noProof/>
          <w:color w:val="00B050"/>
          <w:sz w:val="24"/>
          <w:szCs w:val="24"/>
          <w:shd w:val="clear" w:color="auto" w:fill="E6F3F9"/>
        </w:rPr>
      </w:pPr>
    </w:p>
    <w:p w:rsidR="00E73578" w:rsidRDefault="00E73578" w:rsidP="00E73578">
      <w:pPr>
        <w:shd w:val="clear" w:color="auto" w:fill="F7F7F7"/>
        <w:spacing w:line="255" w:lineRule="atLeast"/>
        <w:rPr>
          <w:rFonts w:ascii="Arial Black" w:hAnsi="Arial Black" w:cstheme="minorHAnsi"/>
          <w:b/>
          <w:color w:val="FF0000"/>
          <w:sz w:val="36"/>
          <w:szCs w:val="36"/>
          <w:u w:val="single"/>
        </w:rPr>
      </w:pPr>
      <w:r>
        <w:rPr>
          <w:rFonts w:ascii="Arial Black" w:hAnsi="Arial Black" w:cstheme="minorHAnsi"/>
          <w:b/>
          <w:color w:val="FF0000"/>
          <w:sz w:val="36"/>
          <w:szCs w:val="36"/>
          <w:u w:val="single"/>
        </w:rPr>
        <w:t>Соединение данных из двух таблиц, но ко</w:t>
      </w:r>
      <w:r w:rsidR="00C63DD7">
        <w:rPr>
          <w:rFonts w:ascii="Arial Black" w:hAnsi="Arial Black" w:cstheme="minorHAnsi"/>
          <w:b/>
          <w:color w:val="FF0000"/>
          <w:sz w:val="36"/>
          <w:szCs w:val="36"/>
          <w:u w:val="single"/>
        </w:rPr>
        <w:t>гда данные из первой записываютс</w:t>
      </w:r>
      <w:r>
        <w:rPr>
          <w:rFonts w:ascii="Arial Black" w:hAnsi="Arial Black" w:cstheme="minorHAnsi"/>
          <w:b/>
          <w:color w:val="FF0000"/>
          <w:sz w:val="36"/>
          <w:szCs w:val="36"/>
          <w:u w:val="single"/>
        </w:rPr>
        <w:t xml:space="preserve">я полностью, независимо совпали </w:t>
      </w:r>
      <w:r>
        <w:rPr>
          <w:rFonts w:ascii="Arial Black" w:hAnsi="Arial Black" w:cstheme="minorHAnsi"/>
          <w:b/>
          <w:color w:val="FF0000"/>
          <w:sz w:val="36"/>
          <w:szCs w:val="36"/>
          <w:u w:val="single"/>
          <w:lang w:val="en-US"/>
        </w:rPr>
        <w:t xml:space="preserve">id </w:t>
      </w:r>
      <w:r>
        <w:rPr>
          <w:rFonts w:ascii="Arial Black" w:hAnsi="Arial Black" w:cstheme="minorHAnsi"/>
          <w:b/>
          <w:color w:val="FF0000"/>
          <w:sz w:val="36"/>
          <w:szCs w:val="36"/>
          <w:u w:val="single"/>
        </w:rPr>
        <w:t>или нет:</w:t>
      </w:r>
    </w:p>
    <w:p w:rsidR="00E73578" w:rsidRPr="00E73578" w:rsidRDefault="00E73578" w:rsidP="00E73578">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E73578">
        <w:rPr>
          <w:rFonts w:ascii="Courier New" w:eastAsia="Times New Roman" w:hAnsi="Courier New" w:cs="Courier New"/>
          <w:noProof/>
          <w:color w:val="FF80E1"/>
          <w:sz w:val="20"/>
          <w:szCs w:val="20"/>
          <w:lang w:val="en-US" w:eastAsia="ru-RU"/>
        </w:rPr>
        <w:lastRenderedPageBreak/>
        <w:t xml:space="preserve">$result </w:t>
      </w:r>
      <w:r w:rsidRPr="00E73578">
        <w:rPr>
          <w:rFonts w:ascii="Courier New" w:eastAsia="Times New Roman" w:hAnsi="Courier New" w:cs="Courier New"/>
          <w:noProof/>
          <w:color w:val="FF9D00"/>
          <w:sz w:val="20"/>
          <w:szCs w:val="20"/>
          <w:lang w:val="en-US" w:eastAsia="ru-RU"/>
        </w:rPr>
        <w:t xml:space="preserve">= </w:t>
      </w:r>
      <w:r w:rsidRPr="00E73578">
        <w:rPr>
          <w:rFonts w:ascii="Courier New" w:eastAsia="Times New Roman" w:hAnsi="Courier New" w:cs="Courier New"/>
          <w:noProof/>
          <w:color w:val="80FFBB"/>
          <w:sz w:val="20"/>
          <w:szCs w:val="20"/>
          <w:lang w:val="en-US" w:eastAsia="ru-RU"/>
        </w:rPr>
        <w:t>mysqli_query</w:t>
      </w:r>
      <w:r w:rsidRPr="00E73578">
        <w:rPr>
          <w:rFonts w:ascii="Courier New" w:eastAsia="Times New Roman" w:hAnsi="Courier New" w:cs="Courier New"/>
          <w:noProof/>
          <w:color w:val="E1EFFF"/>
          <w:sz w:val="20"/>
          <w:szCs w:val="20"/>
          <w:lang w:val="en-US" w:eastAsia="ru-RU"/>
        </w:rPr>
        <w:t xml:space="preserve">( </w:t>
      </w:r>
      <w:r w:rsidRPr="00E73578">
        <w:rPr>
          <w:rFonts w:ascii="Courier New" w:eastAsia="Times New Roman" w:hAnsi="Courier New" w:cs="Courier New"/>
          <w:noProof/>
          <w:color w:val="FF80E1"/>
          <w:sz w:val="20"/>
          <w:szCs w:val="20"/>
          <w:lang w:val="en-US" w:eastAsia="ru-RU"/>
        </w:rPr>
        <w:t>$link</w:t>
      </w:r>
      <w:r w:rsidRPr="00E73578">
        <w:rPr>
          <w:rFonts w:ascii="Courier New" w:eastAsia="Times New Roman" w:hAnsi="Courier New" w:cs="Courier New"/>
          <w:noProof/>
          <w:color w:val="E1EFFF"/>
          <w:sz w:val="20"/>
          <w:szCs w:val="20"/>
          <w:lang w:val="en-US" w:eastAsia="ru-RU"/>
        </w:rPr>
        <w:t xml:space="preserve">, </w:t>
      </w:r>
      <w:r w:rsidRPr="00E73578">
        <w:rPr>
          <w:rFonts w:ascii="Courier New" w:eastAsia="Times New Roman" w:hAnsi="Courier New" w:cs="Courier New"/>
          <w:noProof/>
          <w:color w:val="3AD900"/>
          <w:sz w:val="20"/>
          <w:szCs w:val="20"/>
          <w:lang w:val="en-US" w:eastAsia="ru-RU"/>
        </w:rPr>
        <w:t xml:space="preserve">'SELECT teachers.name, teachers. addr, lessons.room </w:t>
      </w:r>
      <w:r w:rsidRPr="00E73578">
        <w:rPr>
          <w:rFonts w:ascii="Courier New" w:eastAsia="Times New Roman" w:hAnsi="Courier New" w:cs="Courier New"/>
          <w:noProof/>
          <w:color w:val="3AD900"/>
          <w:sz w:val="20"/>
          <w:szCs w:val="20"/>
          <w:lang w:val="en-US" w:eastAsia="ru-RU"/>
        </w:rPr>
        <w:br/>
        <w:t>FROM teachers</w:t>
      </w:r>
      <w:r w:rsidRPr="00E73578">
        <w:rPr>
          <w:rFonts w:ascii="Courier New" w:eastAsia="Times New Roman" w:hAnsi="Courier New" w:cs="Courier New"/>
          <w:noProof/>
          <w:color w:val="3AD900"/>
          <w:sz w:val="20"/>
          <w:szCs w:val="20"/>
          <w:lang w:val="en-US" w:eastAsia="ru-RU"/>
        </w:rPr>
        <w:br/>
        <w:t>LEFT JOIN lessons ON teachers.id = lessons.teacher'</w:t>
      </w:r>
      <w:r w:rsidRPr="00E73578">
        <w:rPr>
          <w:rFonts w:ascii="Courier New" w:eastAsia="Times New Roman" w:hAnsi="Courier New" w:cs="Courier New"/>
          <w:noProof/>
          <w:color w:val="E1EFFF"/>
          <w:sz w:val="20"/>
          <w:szCs w:val="20"/>
          <w:lang w:val="en-US" w:eastAsia="ru-RU"/>
        </w:rPr>
        <w:t>);</w:t>
      </w:r>
    </w:p>
    <w:p w:rsidR="00E73578" w:rsidRDefault="00E73578" w:rsidP="00E73578">
      <w:pPr>
        <w:shd w:val="clear" w:color="auto" w:fill="F7F7F7"/>
        <w:spacing w:line="255" w:lineRule="atLeast"/>
        <w:rPr>
          <w:rFonts w:ascii="Arial Black" w:hAnsi="Arial Black" w:cstheme="minorHAnsi"/>
          <w:b/>
          <w:color w:val="FF0000"/>
          <w:sz w:val="36"/>
          <w:szCs w:val="36"/>
          <w:u w:val="single"/>
        </w:rPr>
      </w:pPr>
    </w:p>
    <w:p w:rsidR="00E73578" w:rsidRPr="004C4B7F" w:rsidRDefault="00E73578" w:rsidP="00E73578">
      <w:pPr>
        <w:shd w:val="clear" w:color="auto" w:fill="F7F7F7"/>
        <w:spacing w:line="255" w:lineRule="atLeast"/>
        <w:rPr>
          <w:rFonts w:ascii="Courier New" w:hAnsi="Courier New" w:cs="Courier New"/>
          <w:noProof/>
          <w:color w:val="0000BB"/>
          <w:sz w:val="20"/>
          <w:szCs w:val="20"/>
          <w:shd w:val="clear" w:color="auto" w:fill="E6F3F9"/>
          <w:lang w:val="en-US"/>
        </w:rPr>
      </w:pPr>
      <w:r>
        <w:rPr>
          <w:rFonts w:cstheme="minorHAnsi"/>
          <w:noProof/>
          <w:sz w:val="24"/>
          <w:szCs w:val="24"/>
          <w:shd w:val="clear" w:color="auto" w:fill="E6F3F9"/>
        </w:rPr>
        <w:t>М</w:t>
      </w:r>
      <w:r w:rsidRPr="00E73578">
        <w:rPr>
          <w:rFonts w:cstheme="minorHAnsi"/>
          <w:noProof/>
          <w:sz w:val="24"/>
          <w:szCs w:val="24"/>
          <w:shd w:val="clear" w:color="auto" w:fill="E6F3F9"/>
          <w:lang w:val="en-US"/>
        </w:rPr>
        <w:t xml:space="preserve">ожно </w:t>
      </w:r>
      <w:r>
        <w:rPr>
          <w:rFonts w:cstheme="minorHAnsi"/>
          <w:noProof/>
          <w:sz w:val="24"/>
          <w:szCs w:val="24"/>
          <w:shd w:val="clear" w:color="auto" w:fill="E6F3F9"/>
        </w:rPr>
        <w:t>код читать проще:</w:t>
      </w:r>
      <w:r>
        <w:rPr>
          <w:rFonts w:cstheme="minorHAnsi"/>
          <w:noProof/>
          <w:sz w:val="24"/>
          <w:szCs w:val="24"/>
          <w:shd w:val="clear" w:color="auto" w:fill="E6F3F9"/>
          <w:lang w:val="en-US"/>
        </w:rPr>
        <w:t xml:space="preserve"> соединяе</w:t>
      </w:r>
      <w:r>
        <w:rPr>
          <w:rFonts w:cstheme="minorHAnsi"/>
          <w:noProof/>
          <w:sz w:val="24"/>
          <w:szCs w:val="24"/>
          <w:shd w:val="clear" w:color="auto" w:fill="E6F3F9"/>
        </w:rPr>
        <w:t>м</w:t>
      </w:r>
      <w:r w:rsidRPr="00E73578">
        <w:rPr>
          <w:rFonts w:cstheme="minorHAnsi"/>
          <w:noProof/>
          <w:sz w:val="24"/>
          <w:szCs w:val="24"/>
          <w:shd w:val="clear" w:color="auto" w:fill="E6F3F9"/>
          <w:lang w:val="en-US"/>
        </w:rPr>
        <w:t xml:space="preserve"> таблицы</w:t>
      </w:r>
      <w:r>
        <w:rPr>
          <w:rFonts w:cstheme="minorHAnsi"/>
          <w:noProof/>
          <w:sz w:val="24"/>
          <w:szCs w:val="24"/>
          <w:shd w:val="clear" w:color="auto" w:fill="E6F3F9"/>
        </w:rPr>
        <w:t xml:space="preserve"> </w:t>
      </w:r>
      <w:r w:rsidRPr="004C4B7F">
        <w:rPr>
          <w:rFonts w:cstheme="minorHAnsi"/>
          <w:b/>
          <w:noProof/>
          <w:color w:val="00B050"/>
          <w:sz w:val="24"/>
          <w:szCs w:val="24"/>
          <w:shd w:val="clear" w:color="auto" w:fill="E6F3F9"/>
          <w:lang w:val="en-US"/>
        </w:rPr>
        <w:t>teachers</w:t>
      </w:r>
      <w:r w:rsidRPr="00E73578">
        <w:rPr>
          <w:rFonts w:cstheme="minorHAnsi"/>
          <w:noProof/>
          <w:sz w:val="24"/>
          <w:szCs w:val="24"/>
          <w:shd w:val="clear" w:color="auto" w:fill="E6F3F9"/>
          <w:lang w:val="en-US"/>
        </w:rPr>
        <w:t xml:space="preserve"> </w:t>
      </w:r>
      <w:r>
        <w:rPr>
          <w:rFonts w:cstheme="minorHAnsi"/>
          <w:noProof/>
          <w:sz w:val="24"/>
          <w:szCs w:val="24"/>
          <w:shd w:val="clear" w:color="auto" w:fill="E6F3F9"/>
        </w:rPr>
        <w:t xml:space="preserve"> и </w:t>
      </w:r>
      <w:r w:rsidRPr="00C63DD7">
        <w:rPr>
          <w:rFonts w:cstheme="minorHAnsi"/>
          <w:b/>
          <w:noProof/>
          <w:color w:val="00B050"/>
          <w:sz w:val="24"/>
          <w:szCs w:val="24"/>
          <w:shd w:val="clear" w:color="auto" w:fill="E6F3F9"/>
          <w:lang w:val="en-US"/>
        </w:rPr>
        <w:t xml:space="preserve">lessons </w:t>
      </w:r>
      <w:r>
        <w:rPr>
          <w:rFonts w:cstheme="minorHAnsi"/>
          <w:noProof/>
          <w:sz w:val="24"/>
          <w:szCs w:val="24"/>
          <w:shd w:val="clear" w:color="auto" w:fill="E6F3F9"/>
          <w:lang w:val="en-US"/>
        </w:rPr>
        <w:t xml:space="preserve">по </w:t>
      </w:r>
      <w:r>
        <w:rPr>
          <w:rFonts w:cstheme="minorHAnsi"/>
          <w:noProof/>
          <w:sz w:val="24"/>
          <w:szCs w:val="24"/>
          <w:shd w:val="clear" w:color="auto" w:fill="E6F3F9"/>
        </w:rPr>
        <w:t>полям</w:t>
      </w:r>
      <w:r w:rsidR="004C4B7F">
        <w:rPr>
          <w:rFonts w:cstheme="minorHAnsi"/>
          <w:noProof/>
          <w:sz w:val="24"/>
          <w:szCs w:val="24"/>
          <w:shd w:val="clear" w:color="auto" w:fill="E6F3F9"/>
        </w:rPr>
        <w:t xml:space="preserve"> </w:t>
      </w:r>
      <w:r w:rsidR="004C4B7F">
        <w:rPr>
          <w:rFonts w:cstheme="minorHAnsi"/>
          <w:noProof/>
          <w:sz w:val="24"/>
          <w:szCs w:val="24"/>
          <w:shd w:val="clear" w:color="auto" w:fill="E6F3F9"/>
          <w:lang w:val="en-US"/>
        </w:rPr>
        <w:t xml:space="preserve">name, addr </w:t>
      </w:r>
      <w:r w:rsidR="004C4B7F">
        <w:rPr>
          <w:rFonts w:cstheme="minorHAnsi"/>
          <w:noProof/>
          <w:sz w:val="24"/>
          <w:szCs w:val="24"/>
          <w:shd w:val="clear" w:color="auto" w:fill="E6F3F9"/>
        </w:rPr>
        <w:t xml:space="preserve">и </w:t>
      </w:r>
      <w:r w:rsidR="004C4B7F">
        <w:rPr>
          <w:rFonts w:cstheme="minorHAnsi"/>
          <w:noProof/>
          <w:sz w:val="24"/>
          <w:szCs w:val="24"/>
          <w:shd w:val="clear" w:color="auto" w:fill="E6F3F9"/>
          <w:lang w:val="en-US"/>
        </w:rPr>
        <w:t>room</w:t>
      </w:r>
      <w:r>
        <w:rPr>
          <w:rFonts w:cstheme="minorHAnsi"/>
          <w:noProof/>
          <w:sz w:val="24"/>
          <w:szCs w:val="24"/>
          <w:shd w:val="clear" w:color="auto" w:fill="E6F3F9"/>
        </w:rPr>
        <w:t>,</w:t>
      </w:r>
      <w:r w:rsidRPr="00E73578">
        <w:rPr>
          <w:rFonts w:cstheme="minorHAnsi"/>
          <w:noProof/>
          <w:sz w:val="24"/>
          <w:szCs w:val="24"/>
          <w:shd w:val="clear" w:color="auto" w:fill="E6F3F9"/>
          <w:lang w:val="en-US"/>
        </w:rPr>
        <w:t xml:space="preserve"> </w:t>
      </w:r>
      <w:r w:rsidR="004C4B7F">
        <w:rPr>
          <w:rFonts w:cstheme="minorHAnsi"/>
          <w:noProof/>
          <w:sz w:val="24"/>
          <w:szCs w:val="24"/>
          <w:shd w:val="clear" w:color="auto" w:fill="E6F3F9"/>
        </w:rPr>
        <w:t>и</w:t>
      </w:r>
      <w:r w:rsidR="004C4B7F">
        <w:rPr>
          <w:rFonts w:cstheme="minorHAnsi"/>
          <w:noProof/>
          <w:sz w:val="24"/>
          <w:szCs w:val="24"/>
          <w:shd w:val="clear" w:color="auto" w:fill="E6F3F9"/>
          <w:lang w:val="en-US"/>
        </w:rPr>
        <w:t xml:space="preserve"> выбирае</w:t>
      </w:r>
      <w:r w:rsidR="004C4B7F">
        <w:rPr>
          <w:rFonts w:cstheme="minorHAnsi"/>
          <w:noProof/>
          <w:sz w:val="24"/>
          <w:szCs w:val="24"/>
          <w:shd w:val="clear" w:color="auto" w:fill="E6F3F9"/>
        </w:rPr>
        <w:t xml:space="preserve">м </w:t>
      </w:r>
      <w:r w:rsidR="004C4B7F">
        <w:rPr>
          <w:rFonts w:cstheme="minorHAnsi"/>
          <w:noProof/>
          <w:sz w:val="24"/>
          <w:szCs w:val="24"/>
          <w:shd w:val="clear" w:color="auto" w:fill="E6F3F9"/>
          <w:lang w:val="en-US"/>
        </w:rPr>
        <w:t xml:space="preserve">с </w:t>
      </w:r>
      <w:r w:rsidR="004C4B7F">
        <w:rPr>
          <w:rFonts w:cstheme="minorHAnsi"/>
          <w:noProof/>
          <w:sz w:val="24"/>
          <w:szCs w:val="24"/>
          <w:shd w:val="clear" w:color="auto" w:fill="E6F3F9"/>
        </w:rPr>
        <w:t xml:space="preserve">них соответствующие записи. Для этого прописуем их </w:t>
      </w:r>
      <w:r w:rsidR="004C4B7F">
        <w:rPr>
          <w:rFonts w:cstheme="minorHAnsi"/>
          <w:noProof/>
          <w:sz w:val="24"/>
          <w:szCs w:val="24"/>
          <w:shd w:val="clear" w:color="auto" w:fill="E6F3F9"/>
          <w:lang w:val="en-US"/>
        </w:rPr>
        <w:t>id</w:t>
      </w:r>
    </w:p>
    <w:p w:rsidR="001635AC" w:rsidRDefault="000B2376" w:rsidP="00E222EE">
      <w:pPr>
        <w:shd w:val="clear" w:color="auto" w:fill="F7F7F7"/>
        <w:spacing w:line="255" w:lineRule="atLeast"/>
        <w:rPr>
          <w:rFonts w:cstheme="minorHAnsi"/>
          <w:noProof/>
          <w:sz w:val="24"/>
          <w:szCs w:val="24"/>
          <w:shd w:val="clear" w:color="auto" w:fill="E6F3F9"/>
        </w:rPr>
      </w:pPr>
      <w:r>
        <w:rPr>
          <w:rFonts w:cstheme="minorHAnsi"/>
          <w:noProof/>
          <w:sz w:val="24"/>
          <w:szCs w:val="24"/>
          <w:shd w:val="clear" w:color="auto" w:fill="E6F3F9"/>
        </w:rPr>
        <w:t>Вывело:</w:t>
      </w:r>
      <w:r>
        <w:rPr>
          <w:rFonts w:cstheme="minorHAnsi"/>
          <w:noProof/>
          <w:sz w:val="24"/>
          <w:szCs w:val="24"/>
          <w:shd w:val="clear" w:color="auto" w:fill="E6F3F9"/>
        </w:rPr>
        <w:br/>
      </w:r>
      <w:r>
        <w:rPr>
          <w:rFonts w:cstheme="minorHAnsi"/>
          <w:noProof/>
          <w:sz w:val="24"/>
          <w:szCs w:val="24"/>
          <w:shd w:val="clear" w:color="auto" w:fill="E6F3F9"/>
          <w:lang w:eastAsia="ru-RU"/>
        </w:rPr>
        <w:drawing>
          <wp:inline distT="0" distB="0" distL="0" distR="0">
            <wp:extent cx="6029325" cy="2943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таблицы SQL.png"/>
                    <pic:cNvPicPr/>
                  </pic:nvPicPr>
                  <pic:blipFill>
                    <a:blip r:embed="rId30">
                      <a:extLst>
                        <a:ext uri="{28A0092B-C50C-407E-A947-70E740481C1C}">
                          <a14:useLocalDpi xmlns:a14="http://schemas.microsoft.com/office/drawing/2010/main" val="0"/>
                        </a:ext>
                      </a:extLst>
                    </a:blip>
                    <a:stretch>
                      <a:fillRect/>
                    </a:stretch>
                  </pic:blipFill>
                  <pic:spPr>
                    <a:xfrm>
                      <a:off x="0" y="0"/>
                      <a:ext cx="6029325" cy="2943225"/>
                    </a:xfrm>
                    <a:prstGeom prst="rect">
                      <a:avLst/>
                    </a:prstGeom>
                  </pic:spPr>
                </pic:pic>
              </a:graphicData>
            </a:graphic>
          </wp:inline>
        </w:drawing>
      </w:r>
    </w:p>
    <w:p w:rsidR="000B2376" w:rsidRDefault="000B2376" w:rsidP="00E222EE">
      <w:pPr>
        <w:shd w:val="clear" w:color="auto" w:fill="F7F7F7"/>
        <w:spacing w:line="255" w:lineRule="atLeast"/>
        <w:rPr>
          <w:rFonts w:cstheme="minorHAnsi"/>
          <w:noProof/>
          <w:color w:val="FF0000"/>
          <w:sz w:val="24"/>
          <w:szCs w:val="24"/>
          <w:shd w:val="clear" w:color="auto" w:fill="E6F3F9"/>
        </w:rPr>
      </w:pPr>
      <w:r w:rsidRPr="000B2376">
        <w:rPr>
          <w:rFonts w:cstheme="minorHAnsi"/>
          <w:noProof/>
          <w:color w:val="FF0000"/>
          <w:sz w:val="24"/>
          <w:szCs w:val="24"/>
          <w:shd w:val="clear" w:color="auto" w:fill="E6F3F9"/>
        </w:rPr>
        <w:t>……. и тд</w:t>
      </w:r>
    </w:p>
    <w:p w:rsidR="000B2376" w:rsidRDefault="000B2376" w:rsidP="00E222EE">
      <w:pPr>
        <w:shd w:val="clear" w:color="auto" w:fill="F7F7F7"/>
        <w:spacing w:line="255" w:lineRule="atLeast"/>
        <w:rPr>
          <w:rFonts w:cstheme="minorHAnsi"/>
          <w:noProof/>
          <w:color w:val="FF0000"/>
          <w:sz w:val="24"/>
          <w:szCs w:val="24"/>
          <w:shd w:val="clear" w:color="auto" w:fill="E6F3F9"/>
          <w:lang w:val="en-US"/>
        </w:rPr>
      </w:pPr>
    </w:p>
    <w:p w:rsidR="00A4041A" w:rsidRDefault="00A4041A" w:rsidP="00E222EE">
      <w:pPr>
        <w:shd w:val="clear" w:color="auto" w:fill="F7F7F7"/>
        <w:spacing w:line="255" w:lineRule="atLeast"/>
        <w:rPr>
          <w:rFonts w:cstheme="minorHAnsi"/>
          <w:noProof/>
          <w:color w:val="FF0000"/>
          <w:sz w:val="24"/>
          <w:szCs w:val="24"/>
          <w:shd w:val="clear" w:color="auto" w:fill="E6F3F9"/>
          <w:lang w:val="en-US"/>
        </w:rPr>
      </w:pPr>
    </w:p>
    <w:p w:rsidR="00A4041A" w:rsidRDefault="00A4041A" w:rsidP="00E222EE">
      <w:pPr>
        <w:shd w:val="clear" w:color="auto" w:fill="F7F7F7"/>
        <w:spacing w:line="255" w:lineRule="atLeast"/>
        <w:rPr>
          <w:rFonts w:cstheme="minorHAnsi"/>
          <w:noProof/>
          <w:color w:val="FF0000"/>
          <w:sz w:val="24"/>
          <w:szCs w:val="24"/>
          <w:shd w:val="clear" w:color="auto" w:fill="E6F3F9"/>
          <w:lang w:val="en-US"/>
        </w:rPr>
      </w:pPr>
    </w:p>
    <w:p w:rsidR="00A4041A" w:rsidRDefault="00A4041A" w:rsidP="00A4041A">
      <w:pPr>
        <w:rPr>
          <w:rFonts w:cstheme="minorHAnsi"/>
          <w:noProof/>
          <w:color w:val="FF0000"/>
          <w:sz w:val="24"/>
          <w:szCs w:val="24"/>
          <w:shd w:val="clear" w:color="auto" w:fill="E6F3F9"/>
          <w:lang w:val="en-US"/>
        </w:rPr>
      </w:pPr>
    </w:p>
    <w:p w:rsidR="00574075" w:rsidRPr="00574075" w:rsidRDefault="00574075" w:rsidP="00A4041A">
      <w:pPr>
        <w:rPr>
          <w:rFonts w:cstheme="minorHAnsi"/>
          <w:noProof/>
          <w:color w:val="FF0000"/>
          <w:sz w:val="24"/>
          <w:szCs w:val="24"/>
          <w:shd w:val="clear" w:color="auto" w:fill="E6F3F9"/>
          <w:lang w:val="en-US"/>
        </w:rPr>
      </w:pPr>
    </w:p>
    <w:p w:rsidR="00A4041A" w:rsidRPr="00A4041A" w:rsidRDefault="00A4041A" w:rsidP="00A4041A">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Нормализация БД</w:t>
      </w:r>
      <w:r w:rsidRPr="00050C31">
        <w:rPr>
          <w:rFonts w:ascii="Arial Black" w:hAnsi="Arial Black" w:cstheme="minorHAnsi"/>
          <w:b/>
          <w:color w:val="FF0000"/>
          <w:sz w:val="36"/>
          <w:szCs w:val="36"/>
          <w:u w:val="single"/>
          <w:lang w:val="en-US"/>
        </w:rPr>
        <w:t>:</w:t>
      </w:r>
      <w:r>
        <w:rPr>
          <w:rFonts w:ascii="Arial Black" w:hAnsi="Arial Black" w:cstheme="minorHAnsi"/>
          <w:b/>
          <w:color w:val="FF0000"/>
          <w:sz w:val="36"/>
          <w:szCs w:val="36"/>
          <w:u w:val="single"/>
          <w:lang w:val="en-US"/>
        </w:rPr>
        <w:t xml:space="preserve"> </w:t>
      </w:r>
    </w:p>
    <w:p w:rsidR="006B7CFB" w:rsidRDefault="00A4041A" w:rsidP="006B7CFB">
      <w:pPr>
        <w:shd w:val="clear" w:color="auto" w:fill="F7F7F7"/>
        <w:spacing w:line="255" w:lineRule="atLeast"/>
        <w:rPr>
          <w:rFonts w:cstheme="minorHAnsi"/>
          <w:color w:val="000000" w:themeColor="text1"/>
          <w:sz w:val="24"/>
          <w:szCs w:val="24"/>
          <w:shd w:val="clear" w:color="auto" w:fill="F7F7F7"/>
        </w:rPr>
      </w:pPr>
      <w:r w:rsidRPr="00A4041A">
        <w:rPr>
          <w:rFonts w:cstheme="minorHAnsi"/>
          <w:color w:val="000000" w:themeColor="text1"/>
          <w:sz w:val="24"/>
          <w:szCs w:val="24"/>
          <w:shd w:val="clear" w:color="auto" w:fill="F7F7F7"/>
        </w:rPr>
        <w:t xml:space="preserve">Нормализация баз данных заключается в приведении структуры хранения данных к </w:t>
      </w:r>
      <w:r w:rsidRPr="00A4041A">
        <w:rPr>
          <w:rFonts w:cstheme="minorHAnsi"/>
          <w:b/>
          <w:color w:val="E36C0A" w:themeColor="accent6" w:themeShade="BF"/>
          <w:sz w:val="24"/>
          <w:szCs w:val="24"/>
          <w:shd w:val="clear" w:color="auto" w:fill="F7F7F7"/>
        </w:rPr>
        <w:t>нормальным формам (NF)</w:t>
      </w:r>
      <w:r w:rsidRPr="00A4041A">
        <w:rPr>
          <w:rFonts w:cstheme="minorHAnsi"/>
          <w:color w:val="000000" w:themeColor="text1"/>
          <w:sz w:val="24"/>
          <w:szCs w:val="24"/>
          <w:shd w:val="clear" w:color="auto" w:fill="F7F7F7"/>
        </w:rPr>
        <w:t>. Всего таких форм существует 8, но часто достаточным является соблюдение первых трех. Рассмотрим их более подробно на примере учебной базы данных.</w:t>
      </w:r>
      <w:r w:rsidR="006B7CFB">
        <w:rPr>
          <w:rFonts w:cstheme="minorHAnsi"/>
          <w:color w:val="000000" w:themeColor="text1"/>
          <w:sz w:val="24"/>
          <w:szCs w:val="24"/>
          <w:shd w:val="clear" w:color="auto" w:fill="F7F7F7"/>
        </w:rPr>
        <w:br/>
      </w:r>
      <w:r w:rsidR="006B7CFB" w:rsidRPr="00F9250C">
        <w:rPr>
          <w:rFonts w:cstheme="minorHAnsi"/>
          <w:b/>
          <w:color w:val="E36C0A" w:themeColor="accent6" w:themeShade="BF"/>
          <w:sz w:val="24"/>
          <w:szCs w:val="24"/>
          <w:shd w:val="clear" w:color="auto" w:fill="F7F7F7"/>
        </w:rPr>
        <w:t xml:space="preserve">Нормализация в двух словах </w:t>
      </w:r>
      <w:r w:rsidR="006B7CFB">
        <w:rPr>
          <w:rFonts w:cstheme="minorHAnsi"/>
          <w:color w:val="000000" w:themeColor="text1"/>
          <w:sz w:val="24"/>
          <w:szCs w:val="24"/>
          <w:shd w:val="clear" w:color="auto" w:fill="F7F7F7"/>
        </w:rPr>
        <w:t xml:space="preserve">- </w:t>
      </w:r>
      <w:r w:rsidR="006B7CFB" w:rsidRPr="006B7CFB">
        <w:rPr>
          <w:rFonts w:cstheme="minorHAnsi"/>
          <w:color w:val="000000" w:themeColor="text1"/>
          <w:sz w:val="24"/>
          <w:szCs w:val="24"/>
          <w:shd w:val="clear" w:color="auto" w:fill="F7F7F7"/>
        </w:rPr>
        <w:t>это когда ты данные хранишь не в одной таблице</w:t>
      </w:r>
      <w:r w:rsidR="00027E16">
        <w:rPr>
          <w:rFonts w:cstheme="minorHAnsi"/>
          <w:color w:val="000000" w:themeColor="text1"/>
          <w:sz w:val="24"/>
          <w:szCs w:val="24"/>
          <w:shd w:val="clear" w:color="auto" w:fill="F7F7F7"/>
        </w:rPr>
        <w:t>,</w:t>
      </w:r>
      <w:r w:rsidR="006B7CFB" w:rsidRPr="006B7CFB">
        <w:rPr>
          <w:rFonts w:cstheme="minorHAnsi"/>
          <w:color w:val="000000" w:themeColor="text1"/>
          <w:sz w:val="24"/>
          <w:szCs w:val="24"/>
          <w:shd w:val="clear" w:color="auto" w:fill="F7F7F7"/>
        </w:rPr>
        <w:t xml:space="preserve"> где у тебя каша повторений много в строках</w:t>
      </w:r>
      <w:r w:rsidR="006B7CFB">
        <w:rPr>
          <w:rFonts w:cstheme="minorHAnsi"/>
          <w:color w:val="000000" w:themeColor="text1"/>
          <w:sz w:val="24"/>
          <w:szCs w:val="24"/>
          <w:shd w:val="clear" w:color="auto" w:fill="F7F7F7"/>
        </w:rPr>
        <w:t xml:space="preserve">, </w:t>
      </w:r>
      <w:r w:rsidR="006B7CFB" w:rsidRPr="006B7CFB">
        <w:rPr>
          <w:rFonts w:cstheme="minorHAnsi"/>
          <w:color w:val="000000" w:themeColor="text1"/>
          <w:sz w:val="24"/>
          <w:szCs w:val="24"/>
          <w:shd w:val="clear" w:color="auto" w:fill="F7F7F7"/>
        </w:rPr>
        <w:t>а каждая сущность находится в своей таблице</w:t>
      </w:r>
      <w:r w:rsidR="006B7CFB">
        <w:rPr>
          <w:rFonts w:cstheme="minorHAnsi"/>
          <w:color w:val="000000" w:themeColor="text1"/>
          <w:sz w:val="24"/>
          <w:szCs w:val="24"/>
          <w:shd w:val="clear" w:color="auto" w:fill="F7F7F7"/>
        </w:rPr>
        <w:t>.</w:t>
      </w:r>
    </w:p>
    <w:p w:rsidR="00F9250C" w:rsidRPr="00F9250C" w:rsidRDefault="00F9250C" w:rsidP="006B7CFB">
      <w:pPr>
        <w:shd w:val="clear" w:color="auto" w:fill="F7F7F7"/>
        <w:spacing w:line="255" w:lineRule="atLeast"/>
        <w:rPr>
          <w:rFonts w:cstheme="minorHAnsi"/>
          <w:color w:val="000000" w:themeColor="text1"/>
          <w:sz w:val="24"/>
          <w:szCs w:val="24"/>
          <w:shd w:val="clear" w:color="auto" w:fill="F7F7F7"/>
        </w:rPr>
      </w:pPr>
      <w:r w:rsidRPr="00F9250C">
        <w:rPr>
          <w:rFonts w:cstheme="minorHAnsi"/>
          <w:color w:val="050000"/>
          <w:sz w:val="24"/>
          <w:szCs w:val="24"/>
          <w:shd w:val="clear" w:color="auto" w:fill="FFFEFE"/>
        </w:rPr>
        <w:t xml:space="preserve">По факту, </w:t>
      </w:r>
      <w:r w:rsidRPr="00F9250C">
        <w:rPr>
          <w:rFonts w:cstheme="minorHAnsi"/>
          <w:b/>
          <w:color w:val="E36C0A" w:themeColor="accent6" w:themeShade="BF"/>
          <w:sz w:val="24"/>
          <w:szCs w:val="24"/>
          <w:shd w:val="clear" w:color="auto" w:fill="FFFEFE"/>
        </w:rPr>
        <w:t>нормализация может быть утрированно названа</w:t>
      </w:r>
      <w:r w:rsidRPr="00F9250C">
        <w:rPr>
          <w:rFonts w:cstheme="minorHAnsi"/>
          <w:color w:val="050000"/>
          <w:sz w:val="24"/>
          <w:szCs w:val="24"/>
          <w:shd w:val="clear" w:color="auto" w:fill="FFFEFE"/>
        </w:rPr>
        <w:t xml:space="preserve"> процессом создания все новых и новых таблиц до тех пор, пока избыточность и повторения не будут полностью уничтожены.</w:t>
      </w:r>
    </w:p>
    <w:p w:rsidR="002B1AC4" w:rsidRDefault="008B16D3" w:rsidP="00E222EE">
      <w:pPr>
        <w:shd w:val="clear" w:color="auto" w:fill="F7F7F7"/>
        <w:spacing w:line="255" w:lineRule="atLeast"/>
        <w:rPr>
          <w:rFonts w:cstheme="minorHAnsi"/>
          <w:color w:val="000000" w:themeColor="text1"/>
          <w:sz w:val="24"/>
          <w:szCs w:val="24"/>
          <w:shd w:val="clear" w:color="auto" w:fill="F7F7F7"/>
        </w:rPr>
      </w:pPr>
      <w:r>
        <w:rPr>
          <w:rFonts w:cstheme="minorHAnsi"/>
          <w:color w:val="000000" w:themeColor="text1"/>
          <w:sz w:val="24"/>
          <w:szCs w:val="24"/>
          <w:shd w:val="clear" w:color="auto" w:fill="F7F7F7"/>
        </w:rPr>
        <w:t>- при нормализации мы не имеем права обращаться к строкам по номерам</w:t>
      </w:r>
      <w:r>
        <w:rPr>
          <w:rFonts w:cstheme="minorHAnsi"/>
          <w:color w:val="000000" w:themeColor="text1"/>
          <w:sz w:val="24"/>
          <w:szCs w:val="24"/>
          <w:shd w:val="clear" w:color="auto" w:fill="F7F7F7"/>
        </w:rPr>
        <w:br/>
        <w:t>- при перестановке столбцов ничего не должно поломаться, так не должно быть привязки к столбцам</w:t>
      </w:r>
      <w:r w:rsidR="002B1AC4">
        <w:rPr>
          <w:rFonts w:cstheme="minorHAnsi"/>
          <w:color w:val="000000" w:themeColor="text1"/>
          <w:sz w:val="24"/>
          <w:szCs w:val="24"/>
          <w:shd w:val="clear" w:color="auto" w:fill="F7F7F7"/>
        </w:rPr>
        <w:t>.</w:t>
      </w:r>
    </w:p>
    <w:p w:rsidR="008B16D3" w:rsidRDefault="00C730B6" w:rsidP="00E222EE">
      <w:pPr>
        <w:shd w:val="clear" w:color="auto" w:fill="F7F7F7"/>
        <w:spacing w:line="255" w:lineRule="atLeast"/>
        <w:rPr>
          <w:rFonts w:cstheme="minorHAnsi"/>
          <w:color w:val="000000" w:themeColor="text1"/>
          <w:sz w:val="24"/>
          <w:szCs w:val="24"/>
          <w:shd w:val="clear" w:color="auto" w:fill="F7F7F7"/>
        </w:rPr>
      </w:pPr>
      <w:r>
        <w:rPr>
          <w:rFonts w:cstheme="minorHAnsi"/>
          <w:color w:val="000000" w:themeColor="text1"/>
          <w:sz w:val="24"/>
          <w:szCs w:val="24"/>
          <w:shd w:val="clear" w:color="auto" w:fill="F7F7F7"/>
        </w:rPr>
        <w:br/>
        <w:t>Например, нельзя говорить, что в столбце номер</w:t>
      </w:r>
      <w:proofErr w:type="gramStart"/>
      <w:r>
        <w:rPr>
          <w:rFonts w:cstheme="minorHAnsi"/>
          <w:color w:val="000000" w:themeColor="text1"/>
          <w:sz w:val="24"/>
          <w:szCs w:val="24"/>
          <w:shd w:val="clear" w:color="auto" w:fill="F7F7F7"/>
        </w:rPr>
        <w:t xml:space="preserve"> А</w:t>
      </w:r>
      <w:proofErr w:type="gramEnd"/>
      <w:r>
        <w:rPr>
          <w:rFonts w:cstheme="minorHAnsi"/>
          <w:color w:val="000000" w:themeColor="text1"/>
          <w:sz w:val="24"/>
          <w:szCs w:val="24"/>
          <w:shd w:val="clear" w:color="auto" w:fill="F7F7F7"/>
        </w:rPr>
        <w:t xml:space="preserve"> – возьмем значение Сидоров Сидор, а правильно </w:t>
      </w:r>
      <w:r>
        <w:rPr>
          <w:rFonts w:cstheme="minorHAnsi"/>
          <w:color w:val="000000" w:themeColor="text1"/>
          <w:sz w:val="24"/>
          <w:szCs w:val="24"/>
          <w:shd w:val="clear" w:color="auto" w:fill="F7F7F7"/>
        </w:rPr>
        <w:lastRenderedPageBreak/>
        <w:t>сказать – в столбце со значением ИМЯ, ФАМИЛИЯ содержится значение Сидоров Сидор.</w:t>
      </w:r>
      <w:r w:rsidR="00534BD2">
        <w:rPr>
          <w:rFonts w:cstheme="minorHAnsi"/>
          <w:color w:val="000000" w:themeColor="text1"/>
          <w:sz w:val="24"/>
          <w:szCs w:val="24"/>
          <w:shd w:val="clear" w:color="auto" w:fill="F7F7F7"/>
        </w:rPr>
        <w:br/>
        <w:t xml:space="preserve">Таким образом, соблюдаются </w:t>
      </w:r>
      <w:r w:rsidR="00534BD2" w:rsidRPr="00534BD2">
        <w:rPr>
          <w:rFonts w:cstheme="minorHAnsi"/>
          <w:b/>
          <w:color w:val="E36C0A" w:themeColor="accent6" w:themeShade="BF"/>
          <w:sz w:val="24"/>
          <w:szCs w:val="24"/>
          <w:shd w:val="clear" w:color="auto" w:fill="F7F7F7"/>
        </w:rPr>
        <w:t>реляционные принципы</w:t>
      </w:r>
      <w:r w:rsidR="00534BD2">
        <w:rPr>
          <w:rFonts w:cstheme="minorHAnsi"/>
          <w:color w:val="000000" w:themeColor="text1"/>
          <w:sz w:val="24"/>
          <w:szCs w:val="24"/>
          <w:shd w:val="clear" w:color="auto" w:fill="F7F7F7"/>
        </w:rPr>
        <w:t>.</w:t>
      </w:r>
      <w:r>
        <w:rPr>
          <w:rFonts w:cstheme="minorHAnsi"/>
          <w:color w:val="000000" w:themeColor="text1"/>
          <w:sz w:val="24"/>
          <w:szCs w:val="24"/>
          <w:shd w:val="clear" w:color="auto" w:fill="F7F7F7"/>
        </w:rPr>
        <w:t xml:space="preserve"> </w:t>
      </w:r>
    </w:p>
    <w:p w:rsidR="002B1AC4" w:rsidRPr="002B1AC4" w:rsidRDefault="002B1AC4" w:rsidP="002B1AC4">
      <w:pPr>
        <w:pStyle w:val="a8"/>
        <w:rPr>
          <w:rFonts w:asciiTheme="minorHAnsi" w:hAnsiTheme="minorHAnsi" w:cstheme="minorHAnsi"/>
          <w:color w:val="000000"/>
        </w:rPr>
      </w:pPr>
      <w:r w:rsidRPr="002B1AC4">
        <w:rPr>
          <w:rFonts w:asciiTheme="minorHAnsi" w:hAnsiTheme="minorHAnsi" w:cstheme="minorHAnsi"/>
          <w:color w:val="000000"/>
        </w:rPr>
        <w:t>В целом суть этих ограничений весьма проста: каждый факт, хранимый в БД, должен храниться один-единственный раз, поскольку дублирование может привести к несогласованности между копиями одной и той же информации. Следует избегать любых неоднозначностей, а также избыточности хранимой информации.</w:t>
      </w:r>
    </w:p>
    <w:p w:rsidR="002B1AC4" w:rsidRPr="002B1AC4" w:rsidRDefault="002B1AC4" w:rsidP="002B1AC4">
      <w:pPr>
        <w:pStyle w:val="a8"/>
        <w:numPr>
          <w:ilvl w:val="0"/>
          <w:numId w:val="20"/>
        </w:numPr>
        <w:rPr>
          <w:rFonts w:asciiTheme="minorHAnsi" w:hAnsiTheme="minorHAnsi" w:cstheme="minorHAnsi"/>
          <w:color w:val="000000"/>
        </w:rPr>
      </w:pPr>
      <w:r w:rsidRPr="002B1AC4">
        <w:rPr>
          <w:rFonts w:asciiTheme="minorHAnsi" w:hAnsiTheme="minorHAnsi" w:cstheme="minorHAnsi"/>
          <w:i/>
          <w:iCs/>
          <w:color w:val="000000"/>
        </w:rPr>
        <w:t>Схемой базы данных называется структура связей между полями и таблицами.</w:t>
      </w:r>
    </w:p>
    <w:p w:rsidR="002B1AC4" w:rsidRPr="002B1AC4" w:rsidRDefault="002B1AC4" w:rsidP="002B1AC4">
      <w:pPr>
        <w:pStyle w:val="a8"/>
        <w:numPr>
          <w:ilvl w:val="0"/>
          <w:numId w:val="20"/>
        </w:numPr>
        <w:rPr>
          <w:rFonts w:asciiTheme="minorHAnsi" w:hAnsiTheme="minorHAnsi" w:cstheme="minorHAnsi"/>
          <w:color w:val="000000"/>
        </w:rPr>
      </w:pPr>
      <w:r w:rsidRPr="002B1AC4">
        <w:rPr>
          <w:rFonts w:asciiTheme="minorHAnsi" w:hAnsiTheme="minorHAnsi" w:cstheme="minorHAnsi"/>
          <w:i/>
          <w:iCs/>
          <w:color w:val="000000"/>
        </w:rPr>
        <w:t>Нормализацией схемы базы данных называется процедура, производимая над базой данных с целью удаления в ней избыточности.</w:t>
      </w:r>
    </w:p>
    <w:p w:rsidR="002B1AC4" w:rsidRPr="002B1AC4" w:rsidRDefault="002B1AC4" w:rsidP="002B1AC4">
      <w:pPr>
        <w:pStyle w:val="a8"/>
        <w:numPr>
          <w:ilvl w:val="0"/>
          <w:numId w:val="20"/>
        </w:numPr>
        <w:rPr>
          <w:rFonts w:asciiTheme="minorHAnsi" w:hAnsiTheme="minorHAnsi" w:cstheme="minorHAnsi"/>
          <w:color w:val="000000"/>
        </w:rPr>
      </w:pPr>
      <w:r w:rsidRPr="002B1AC4">
        <w:rPr>
          <w:rFonts w:asciiTheme="minorHAnsi" w:hAnsiTheme="minorHAnsi" w:cstheme="minorHAnsi"/>
          <w:color w:val="000000"/>
        </w:rPr>
        <w:t xml:space="preserve">выделяются шесть нормальных форм, пять из которых </w:t>
      </w:r>
      <w:proofErr w:type="gramStart"/>
      <w:r w:rsidRPr="002B1AC4">
        <w:rPr>
          <w:rFonts w:asciiTheme="minorHAnsi" w:hAnsiTheme="minorHAnsi" w:cstheme="minorHAnsi"/>
          <w:color w:val="000000"/>
        </w:rPr>
        <w:t>так</w:t>
      </w:r>
      <w:proofErr w:type="gramEnd"/>
      <w:r w:rsidRPr="002B1AC4">
        <w:rPr>
          <w:rFonts w:asciiTheme="minorHAnsi" w:hAnsiTheme="minorHAnsi" w:cstheme="minorHAnsi"/>
          <w:color w:val="000000"/>
        </w:rPr>
        <w:t xml:space="preserve"> и называются: первая, вторая, третья, четвертая, пятая нормальная форма, а также нормальная форма </w:t>
      </w:r>
      <w:proofErr w:type="spellStart"/>
      <w:r w:rsidRPr="002B1AC4">
        <w:rPr>
          <w:rFonts w:asciiTheme="minorHAnsi" w:hAnsiTheme="minorHAnsi" w:cstheme="minorHAnsi"/>
          <w:color w:val="000000"/>
        </w:rPr>
        <w:t>Бойса</w:t>
      </w:r>
      <w:proofErr w:type="spellEnd"/>
      <w:r w:rsidRPr="002B1AC4">
        <w:rPr>
          <w:rFonts w:asciiTheme="minorHAnsi" w:hAnsiTheme="minorHAnsi" w:cstheme="minorHAnsi"/>
          <w:color w:val="000000"/>
        </w:rPr>
        <w:t>-Кодда, лежащая между третьей и четвертой.</w:t>
      </w:r>
    </w:p>
    <w:p w:rsidR="002B1AC4" w:rsidRPr="002B1AC4" w:rsidRDefault="002B1AC4" w:rsidP="002B1AC4">
      <w:pPr>
        <w:pStyle w:val="a8"/>
        <w:rPr>
          <w:rFonts w:asciiTheme="minorHAnsi" w:hAnsiTheme="minorHAnsi" w:cstheme="minorHAnsi"/>
          <w:color w:val="000000"/>
        </w:rPr>
      </w:pPr>
      <w:r w:rsidRPr="002B1AC4">
        <w:rPr>
          <w:rFonts w:asciiTheme="minorHAnsi" w:hAnsiTheme="minorHAnsi" w:cstheme="minorHAnsi"/>
          <w:color w:val="000000"/>
        </w:rPr>
        <w:t>Для реляционной модели данных разработано несколько нормализованных форм, три из которых являются основными.</w:t>
      </w:r>
    </w:p>
    <w:p w:rsidR="002B1AC4" w:rsidRDefault="002B1AC4" w:rsidP="002B1AC4">
      <w:pPr>
        <w:pStyle w:val="a8"/>
        <w:rPr>
          <w:rFonts w:asciiTheme="minorHAnsi" w:hAnsiTheme="minorHAnsi" w:cstheme="minorHAnsi"/>
          <w:b/>
          <w:color w:val="E36C0A" w:themeColor="accent6" w:themeShade="BF"/>
          <w:lang w:val="en-US"/>
        </w:rPr>
      </w:pPr>
      <w:r w:rsidRPr="002B1AC4">
        <w:rPr>
          <w:rFonts w:asciiTheme="minorHAnsi" w:hAnsiTheme="minorHAnsi" w:cstheme="minorHAnsi"/>
          <w:b/>
          <w:color w:val="E36C0A" w:themeColor="accent6" w:themeShade="BF"/>
        </w:rPr>
        <w:t>База данных считается нормализованной, если ее таблицы представлены как минимум в третьей нормальной форме.</w:t>
      </w:r>
    </w:p>
    <w:p w:rsidR="002B1AC4" w:rsidRDefault="00F9250C" w:rsidP="00487DFC">
      <w:pPr>
        <w:pStyle w:val="a8"/>
        <w:rPr>
          <w:rFonts w:asciiTheme="minorHAnsi" w:hAnsiTheme="minorHAnsi" w:cstheme="minorHAnsi"/>
          <w:b/>
          <w:color w:val="E36C0A" w:themeColor="accent6" w:themeShade="BF"/>
          <w:lang w:val="en-US"/>
        </w:rPr>
      </w:pPr>
      <w:r>
        <w:rPr>
          <w:rFonts w:asciiTheme="minorHAnsi" w:hAnsiTheme="minorHAnsi" w:cstheme="minorHAnsi"/>
          <w:b/>
          <w:color w:val="E36C0A" w:themeColor="accent6" w:themeShade="BF"/>
        </w:rPr>
        <w:t>Приводить ее к 3 нормальной форме нужно по порядку начиная с первой формы:</w:t>
      </w:r>
    </w:p>
    <w:p w:rsidR="00487DFC" w:rsidRPr="00487DFC" w:rsidRDefault="00487DFC" w:rsidP="00487DFC">
      <w:pPr>
        <w:pStyle w:val="a8"/>
        <w:rPr>
          <w:rFonts w:asciiTheme="minorHAnsi" w:hAnsiTheme="minorHAnsi" w:cstheme="minorHAnsi"/>
          <w:b/>
          <w:color w:val="E36C0A" w:themeColor="accent6" w:themeShade="BF"/>
          <w:lang w:val="en-US"/>
        </w:rPr>
      </w:pPr>
    </w:p>
    <w:p w:rsidR="00A4041A" w:rsidRDefault="00A4041A" w:rsidP="00A4041A">
      <w:pPr>
        <w:pStyle w:val="2"/>
        <w:shd w:val="clear" w:color="auto" w:fill="F7F7F7"/>
        <w:rPr>
          <w:rFonts w:asciiTheme="minorHAnsi" w:hAnsiTheme="minorHAnsi" w:cstheme="minorHAnsi"/>
          <w:color w:val="E36C0A" w:themeColor="accent6" w:themeShade="BF"/>
          <w:sz w:val="24"/>
          <w:szCs w:val="24"/>
        </w:rPr>
      </w:pPr>
      <w:r w:rsidRPr="00A4041A">
        <w:rPr>
          <w:rFonts w:asciiTheme="minorHAnsi" w:hAnsiTheme="minorHAnsi" w:cstheme="minorHAnsi"/>
          <w:color w:val="E36C0A" w:themeColor="accent6" w:themeShade="BF"/>
          <w:sz w:val="24"/>
          <w:szCs w:val="24"/>
        </w:rPr>
        <w:t>Первая нормальная форма</w:t>
      </w:r>
    </w:p>
    <w:p w:rsidR="00940842" w:rsidRDefault="008B0D87" w:rsidP="00A4041A">
      <w:pPr>
        <w:pStyle w:val="2"/>
        <w:shd w:val="clear" w:color="auto" w:fill="F7F7F7"/>
        <w:rPr>
          <w:rFonts w:asciiTheme="minorHAnsi" w:hAnsiTheme="minorHAnsi" w:cstheme="minorHAnsi"/>
          <w:color w:val="00B050"/>
          <w:sz w:val="24"/>
          <w:szCs w:val="24"/>
          <w:lang w:val="en-US"/>
        </w:rPr>
      </w:pPr>
      <w:r w:rsidRPr="008B0D87">
        <w:rPr>
          <w:rFonts w:asciiTheme="minorHAnsi" w:hAnsiTheme="minorHAnsi" w:cstheme="minorHAnsi"/>
          <w:b w:val="0"/>
          <w:sz w:val="24"/>
          <w:szCs w:val="24"/>
        </w:rPr>
        <w:t>-</w:t>
      </w:r>
      <w:r w:rsidRPr="008B0D87">
        <w:rPr>
          <w:rFonts w:asciiTheme="minorHAnsi" w:hAnsiTheme="minorHAnsi" w:cstheme="minorHAnsi"/>
          <w:sz w:val="24"/>
          <w:szCs w:val="24"/>
        </w:rPr>
        <w:t xml:space="preserve"> </w:t>
      </w:r>
      <w:r w:rsidRPr="008B0D87">
        <w:rPr>
          <w:rFonts w:asciiTheme="minorHAnsi" w:hAnsiTheme="minorHAnsi" w:cstheme="minorHAnsi"/>
          <w:b w:val="0"/>
          <w:sz w:val="24"/>
          <w:szCs w:val="24"/>
        </w:rPr>
        <w:t>нет ключа</w:t>
      </w:r>
      <w:r w:rsidRPr="008B0D87">
        <w:rPr>
          <w:rFonts w:asciiTheme="minorHAnsi" w:hAnsiTheme="minorHAnsi" w:cstheme="minorHAnsi"/>
          <w:color w:val="00B050"/>
          <w:sz w:val="24"/>
          <w:szCs w:val="24"/>
        </w:rPr>
        <w:t xml:space="preserve"> </w:t>
      </w:r>
      <w:r w:rsidRPr="008B0D87">
        <w:rPr>
          <w:rFonts w:asciiTheme="minorHAnsi" w:hAnsiTheme="minorHAnsi" w:cstheme="minorHAnsi"/>
          <w:color w:val="00B050"/>
          <w:sz w:val="24"/>
          <w:szCs w:val="24"/>
          <w:lang w:val="en-US"/>
        </w:rPr>
        <w:t>id</w:t>
      </w:r>
    </w:p>
    <w:p w:rsidR="00C915F6" w:rsidRPr="00EE5F16" w:rsidRDefault="00EE5F16" w:rsidP="00C915F6">
      <w:pPr>
        <w:shd w:val="clear" w:color="auto" w:fill="F7F7F7"/>
        <w:spacing w:before="100" w:beforeAutospacing="1" w:after="100" w:afterAutospacing="1" w:line="240" w:lineRule="auto"/>
        <w:rPr>
          <w:rFonts w:eastAsia="Times New Roman" w:cstheme="minorHAnsi"/>
          <w:sz w:val="24"/>
          <w:szCs w:val="24"/>
          <w:lang w:val="en-US" w:eastAsia="ru-RU"/>
        </w:rPr>
      </w:pPr>
      <w:r>
        <w:rPr>
          <w:rFonts w:eastAsia="Times New Roman" w:cstheme="minorHAnsi"/>
          <w:sz w:val="24"/>
          <w:szCs w:val="24"/>
          <w:lang w:eastAsia="ru-RU"/>
        </w:rPr>
        <w:t xml:space="preserve">- </w:t>
      </w:r>
      <w:r w:rsidR="00C915F6" w:rsidRPr="00AF1480">
        <w:rPr>
          <w:rFonts w:cstheme="minorHAnsi"/>
          <w:color w:val="000000"/>
        </w:rPr>
        <w:t>з</w:t>
      </w:r>
      <w:r w:rsidR="00C915F6">
        <w:rPr>
          <w:rFonts w:cstheme="minorHAnsi"/>
          <w:color w:val="000000"/>
        </w:rPr>
        <w:t>апрещает повторяющиеся столбцы</w:t>
      </w:r>
      <w:r>
        <w:rPr>
          <w:rFonts w:cstheme="minorHAnsi"/>
          <w:color w:val="000000"/>
          <w:lang w:val="en-US"/>
        </w:rPr>
        <w:t xml:space="preserve"> </w:t>
      </w:r>
      <w:r>
        <w:rPr>
          <w:rFonts w:cstheme="minorHAnsi"/>
          <w:color w:val="000000"/>
        </w:rPr>
        <w:t>и строки</w:t>
      </w:r>
      <w:proofErr w:type="gramStart"/>
      <w:r w:rsidR="00C915F6">
        <w:rPr>
          <w:rFonts w:cstheme="minorHAnsi"/>
          <w:color w:val="000000"/>
        </w:rPr>
        <w:t xml:space="preserve"> ,</w:t>
      </w:r>
      <w:proofErr w:type="gramEnd"/>
      <w:r w:rsidR="00C915F6">
        <w:rPr>
          <w:rFonts w:cstheme="minorHAnsi"/>
          <w:color w:val="000000"/>
        </w:rPr>
        <w:t xml:space="preserve"> </w:t>
      </w:r>
      <w:r w:rsidR="00C915F6" w:rsidRPr="00AF1480">
        <w:rPr>
          <w:rFonts w:cstheme="minorHAnsi"/>
          <w:color w:val="000000"/>
        </w:rPr>
        <w:t>содержащие одинаковую по смыслу информацию</w:t>
      </w:r>
    </w:p>
    <w:p w:rsidR="008B0D87" w:rsidRDefault="00940842" w:rsidP="00A4041A">
      <w:pPr>
        <w:pStyle w:val="2"/>
        <w:shd w:val="clear" w:color="auto" w:fill="F7F7F7"/>
        <w:rPr>
          <w:rFonts w:asciiTheme="minorHAnsi" w:hAnsiTheme="minorHAnsi" w:cstheme="minorHAnsi"/>
          <w:b w:val="0"/>
          <w:color w:val="00B050"/>
          <w:sz w:val="24"/>
          <w:szCs w:val="24"/>
          <w:lang w:val="en-US"/>
        </w:rPr>
      </w:pPr>
      <w:r>
        <w:rPr>
          <w:rFonts w:asciiTheme="minorHAnsi" w:hAnsiTheme="minorHAnsi" w:cstheme="minorHAnsi"/>
          <w:b w:val="0"/>
          <w:color w:val="000000"/>
          <w:sz w:val="24"/>
          <w:szCs w:val="24"/>
        </w:rPr>
        <w:t xml:space="preserve">- </w:t>
      </w:r>
      <w:r w:rsidRPr="00940842">
        <w:rPr>
          <w:rFonts w:asciiTheme="minorHAnsi" w:hAnsiTheme="minorHAnsi" w:cstheme="minorHAnsi"/>
          <w:b w:val="0"/>
          <w:color w:val="000000"/>
          <w:sz w:val="24"/>
          <w:szCs w:val="24"/>
        </w:rPr>
        <w:t>каждая строка содержит только одно значение для каждого атрибута (столбца), то есть все атрибуты отношения имеют единственное значение (являются атомарными)</w:t>
      </w:r>
      <w:r w:rsidR="008B0D87" w:rsidRPr="00940842">
        <w:rPr>
          <w:rFonts w:asciiTheme="minorHAnsi" w:hAnsiTheme="minorHAnsi" w:cstheme="minorHAnsi"/>
          <w:b w:val="0"/>
          <w:sz w:val="24"/>
          <w:szCs w:val="24"/>
        </w:rPr>
        <w:t xml:space="preserve"> </w:t>
      </w:r>
      <w:r w:rsidR="008B0D87" w:rsidRPr="00940842">
        <w:rPr>
          <w:rFonts w:asciiTheme="minorHAnsi" w:hAnsiTheme="minorHAnsi" w:cstheme="minorHAnsi"/>
          <w:b w:val="0"/>
          <w:color w:val="00B050"/>
          <w:sz w:val="24"/>
          <w:szCs w:val="24"/>
          <w:lang w:val="en-US"/>
        </w:rPr>
        <w:t xml:space="preserve"> </w:t>
      </w:r>
    </w:p>
    <w:p w:rsidR="00D14953" w:rsidRPr="00D14953" w:rsidRDefault="008B0D87" w:rsidP="008B0D87">
      <w:pPr>
        <w:shd w:val="clear" w:color="auto" w:fill="F7F7F7"/>
        <w:spacing w:before="100" w:beforeAutospacing="1" w:after="100" w:afterAutospacing="1" w:line="240" w:lineRule="auto"/>
        <w:rPr>
          <w:rFonts w:eastAsia="Times New Roman" w:cstheme="minorHAnsi"/>
          <w:sz w:val="24"/>
          <w:szCs w:val="24"/>
          <w:lang w:eastAsia="ru-RU"/>
        </w:rPr>
      </w:pPr>
      <w:r>
        <w:rPr>
          <w:rFonts w:eastAsia="Times New Roman" w:cstheme="minorHAnsi"/>
          <w:sz w:val="24"/>
          <w:szCs w:val="24"/>
          <w:lang w:eastAsia="ru-RU"/>
        </w:rPr>
        <w:t xml:space="preserve">- </w:t>
      </w:r>
      <w:r w:rsidR="009F49A3">
        <w:rPr>
          <w:rFonts w:eastAsia="Times New Roman" w:cstheme="minorHAnsi"/>
          <w:sz w:val="24"/>
          <w:szCs w:val="24"/>
          <w:lang w:eastAsia="ru-RU"/>
        </w:rPr>
        <w:t>с</w:t>
      </w:r>
      <w:r w:rsidR="00D14953" w:rsidRPr="00D14953">
        <w:rPr>
          <w:rFonts w:eastAsia="Times New Roman" w:cstheme="minorHAnsi"/>
          <w:sz w:val="24"/>
          <w:szCs w:val="24"/>
          <w:lang w:eastAsia="ru-RU"/>
        </w:rPr>
        <w:t>троки таблиц не должны зависеть друг от друга, т.е. первая запись не должна влиять на вторую и наоборот, вторая на третью и т.д. Размещение записей в таблице не имеет никакого значения.</w:t>
      </w:r>
    </w:p>
    <w:p w:rsidR="00D14953" w:rsidRPr="009F49A3" w:rsidRDefault="008B0D87" w:rsidP="008B0D87">
      <w:pPr>
        <w:shd w:val="clear" w:color="auto" w:fill="F7F7F7"/>
        <w:spacing w:before="100" w:beforeAutospacing="1" w:after="100" w:afterAutospacing="1" w:line="240" w:lineRule="auto"/>
        <w:rPr>
          <w:rFonts w:eastAsia="Times New Roman" w:cstheme="minorHAnsi"/>
          <w:sz w:val="24"/>
          <w:szCs w:val="24"/>
          <w:lang w:eastAsia="ru-RU"/>
        </w:rPr>
      </w:pPr>
      <w:r>
        <w:rPr>
          <w:rFonts w:eastAsia="Times New Roman" w:cstheme="minorHAnsi"/>
          <w:sz w:val="24"/>
          <w:szCs w:val="24"/>
          <w:lang w:eastAsia="ru-RU"/>
        </w:rPr>
        <w:t xml:space="preserve">- </w:t>
      </w:r>
      <w:r w:rsidR="009F49A3">
        <w:rPr>
          <w:rFonts w:eastAsia="Times New Roman" w:cstheme="minorHAnsi"/>
          <w:sz w:val="24"/>
          <w:szCs w:val="24"/>
          <w:lang w:eastAsia="ru-RU"/>
        </w:rPr>
        <w:t>а</w:t>
      </w:r>
      <w:r w:rsidR="00D14953" w:rsidRPr="00D14953">
        <w:rPr>
          <w:rFonts w:eastAsia="Times New Roman" w:cstheme="minorHAnsi"/>
          <w:sz w:val="24"/>
          <w:szCs w:val="24"/>
          <w:lang w:eastAsia="ru-RU"/>
        </w:rPr>
        <w:t xml:space="preserve">налогичная ситуация со </w:t>
      </w:r>
      <w:r w:rsidR="00600EF7" w:rsidRPr="00600EF7">
        <w:rPr>
          <w:rFonts w:eastAsia="Times New Roman" w:cstheme="minorHAnsi"/>
          <w:b/>
          <w:color w:val="00B050"/>
          <w:sz w:val="24"/>
          <w:szCs w:val="24"/>
          <w:lang w:eastAsia="ru-RU"/>
        </w:rPr>
        <w:t>значением столбцов</w:t>
      </w:r>
      <w:r w:rsidR="00600EF7">
        <w:rPr>
          <w:rFonts w:eastAsia="Times New Roman" w:cstheme="minorHAnsi"/>
          <w:sz w:val="24"/>
          <w:szCs w:val="24"/>
          <w:lang w:eastAsia="ru-RU"/>
        </w:rPr>
        <w:t>.</w:t>
      </w:r>
      <w:r w:rsidR="00D14953" w:rsidRPr="00D14953">
        <w:rPr>
          <w:rFonts w:eastAsia="Times New Roman" w:cstheme="minorHAnsi"/>
          <w:sz w:val="24"/>
          <w:szCs w:val="24"/>
          <w:lang w:eastAsia="ru-RU"/>
        </w:rPr>
        <w:t xml:space="preserve"> Их порядок не должен влиять на понимание информации.</w:t>
      </w:r>
    </w:p>
    <w:p w:rsidR="002B1AC4" w:rsidRPr="00AF1480" w:rsidRDefault="008B0D87" w:rsidP="008B0D87">
      <w:pPr>
        <w:shd w:val="clear" w:color="auto" w:fill="F7F7F7"/>
        <w:spacing w:before="100" w:beforeAutospacing="1" w:after="100" w:afterAutospacing="1" w:line="240" w:lineRule="auto"/>
        <w:rPr>
          <w:rFonts w:eastAsia="Times New Roman" w:cstheme="minorHAnsi"/>
          <w:sz w:val="24"/>
          <w:szCs w:val="24"/>
          <w:lang w:eastAsia="ru-RU"/>
        </w:rPr>
      </w:pPr>
      <w:r>
        <w:rPr>
          <w:rFonts w:eastAsia="Times New Roman" w:cstheme="minorHAnsi"/>
          <w:sz w:val="24"/>
          <w:szCs w:val="24"/>
          <w:lang w:eastAsia="ru-RU"/>
        </w:rPr>
        <w:t xml:space="preserve">- </w:t>
      </w:r>
      <w:r w:rsidR="00AF1480" w:rsidRPr="00AF1480">
        <w:rPr>
          <w:rFonts w:cstheme="minorHAnsi"/>
          <w:color w:val="000000"/>
        </w:rPr>
        <w:t>требует определить первичный ключ для таблицы, то есть тот столбец или комбинацию столбцов, которые однозначно определяют каждую строку</w:t>
      </w:r>
      <w:r w:rsidR="00AF1480" w:rsidRPr="00AF1480">
        <w:rPr>
          <w:rFonts w:eastAsia="Times New Roman" w:cstheme="minorHAnsi"/>
          <w:sz w:val="24"/>
          <w:szCs w:val="24"/>
          <w:lang w:eastAsia="ru-RU"/>
        </w:rPr>
        <w:t xml:space="preserve"> </w:t>
      </w:r>
      <w:r w:rsidRPr="00AF1480">
        <w:rPr>
          <w:rFonts w:eastAsia="Times New Roman" w:cstheme="minorHAnsi"/>
          <w:sz w:val="24"/>
          <w:szCs w:val="24"/>
          <w:lang w:eastAsia="ru-RU"/>
        </w:rPr>
        <w:t xml:space="preserve">- </w:t>
      </w:r>
      <w:r w:rsidR="009F49A3" w:rsidRPr="00AF1480">
        <w:rPr>
          <w:rFonts w:eastAsia="Times New Roman" w:cstheme="minorHAnsi"/>
          <w:sz w:val="24"/>
          <w:szCs w:val="24"/>
          <w:lang w:eastAsia="ru-RU"/>
        </w:rPr>
        <w:t>отсутствуют массивы и списки в любом виде</w:t>
      </w:r>
    </w:p>
    <w:p w:rsidR="00D14953" w:rsidRPr="007E0921" w:rsidRDefault="007E0921" w:rsidP="00D14953">
      <w:pPr>
        <w:shd w:val="clear" w:color="auto" w:fill="F7F7F7"/>
        <w:spacing w:before="100" w:beforeAutospacing="1" w:after="100" w:afterAutospacing="1" w:line="240" w:lineRule="auto"/>
        <w:rPr>
          <w:rFonts w:eastAsia="Times New Roman" w:cstheme="minorHAnsi"/>
          <w:b/>
          <w:color w:val="E36C0A" w:themeColor="accent6" w:themeShade="BF"/>
          <w:sz w:val="24"/>
          <w:szCs w:val="24"/>
          <w:lang w:eastAsia="ru-RU"/>
        </w:rPr>
      </w:pPr>
      <w:r>
        <w:rPr>
          <w:rFonts w:cstheme="minorHAnsi"/>
          <w:b/>
          <w:color w:val="E36C0A" w:themeColor="accent6" w:themeShade="BF"/>
          <w:sz w:val="24"/>
          <w:szCs w:val="24"/>
        </w:rPr>
        <w:t>Вторая</w:t>
      </w:r>
      <w:r w:rsidRPr="007E0921">
        <w:rPr>
          <w:rFonts w:cstheme="minorHAnsi"/>
          <w:b/>
          <w:color w:val="E36C0A" w:themeColor="accent6" w:themeShade="BF"/>
          <w:sz w:val="24"/>
          <w:szCs w:val="24"/>
        </w:rPr>
        <w:t xml:space="preserve"> нормальная форма</w:t>
      </w:r>
      <w:r>
        <w:rPr>
          <w:rFonts w:cstheme="minorHAnsi"/>
          <w:b/>
          <w:color w:val="E36C0A" w:themeColor="accent6" w:themeShade="BF"/>
          <w:sz w:val="24"/>
          <w:szCs w:val="24"/>
        </w:rPr>
        <w:t>:</w:t>
      </w:r>
    </w:p>
    <w:p w:rsidR="00D14953" w:rsidRPr="00FC3B3E" w:rsidRDefault="00FC3B3E" w:rsidP="00A4041A">
      <w:pPr>
        <w:pStyle w:val="a8"/>
        <w:shd w:val="clear" w:color="auto" w:fill="F7F7F7"/>
        <w:rPr>
          <w:rFonts w:cstheme="minorHAnsi"/>
          <w:lang w:val="en-US"/>
        </w:rPr>
      </w:pPr>
      <w:r>
        <w:rPr>
          <w:rFonts w:cstheme="minorHAnsi"/>
        </w:rPr>
        <w:t xml:space="preserve">- значения столбцов зависят от первичного ключа </w:t>
      </w:r>
      <w:r w:rsidRPr="00FC3B3E">
        <w:rPr>
          <w:rFonts w:cstheme="minorHAnsi"/>
          <w:b/>
          <w:color w:val="00B050"/>
          <w:lang w:val="en-US"/>
        </w:rPr>
        <w:t>id</w:t>
      </w:r>
    </w:p>
    <w:p w:rsidR="00600EF7" w:rsidRDefault="00600EF7" w:rsidP="00A4041A">
      <w:pPr>
        <w:pStyle w:val="a8"/>
        <w:shd w:val="clear" w:color="auto" w:fill="F7F7F7"/>
        <w:rPr>
          <w:rFonts w:cstheme="minorHAnsi"/>
        </w:rPr>
      </w:pPr>
      <w:r w:rsidRPr="00600EF7">
        <w:rPr>
          <w:rFonts w:cstheme="minorHAnsi"/>
          <w:noProof/>
        </w:rPr>
        <w:t xml:space="preserve">- </w:t>
      </w:r>
      <w:r w:rsidRPr="00600EF7">
        <w:rPr>
          <w:rFonts w:cstheme="minorHAnsi"/>
          <w:b/>
          <w:noProof/>
          <w:color w:val="00B050"/>
        </w:rPr>
        <w:t>значения</w:t>
      </w:r>
      <w:r w:rsidRPr="00600EF7">
        <w:rPr>
          <w:rFonts w:cstheme="minorHAnsi"/>
          <w:b/>
          <w:color w:val="00B050"/>
        </w:rPr>
        <w:t xml:space="preserve"> столбцов</w:t>
      </w:r>
      <w:r w:rsidRPr="00600EF7">
        <w:rPr>
          <w:rFonts w:cstheme="minorHAnsi"/>
          <w:color w:val="00B050"/>
        </w:rPr>
        <w:t xml:space="preserve"> </w:t>
      </w:r>
      <w:r>
        <w:rPr>
          <w:rFonts w:cstheme="minorHAnsi"/>
        </w:rPr>
        <w:t>зависят друг от друга</w:t>
      </w:r>
    </w:p>
    <w:p w:rsidR="002B1AC4" w:rsidRDefault="007E0921" w:rsidP="00A4041A">
      <w:pPr>
        <w:pStyle w:val="a8"/>
        <w:shd w:val="clear" w:color="auto" w:fill="F7F7F7"/>
        <w:rPr>
          <w:rFonts w:cstheme="minorHAnsi"/>
          <w:lang w:val="en-US"/>
        </w:rPr>
      </w:pPr>
      <w:r>
        <w:rPr>
          <w:rFonts w:cstheme="minorHAnsi"/>
        </w:rPr>
        <w:t>- если значения столбцов могут существовать без ключа</w:t>
      </w:r>
      <w:r w:rsidR="00CF4116">
        <w:rPr>
          <w:rFonts w:cstheme="minorHAnsi"/>
          <w:lang w:val="en-US"/>
        </w:rPr>
        <w:t xml:space="preserve"> </w:t>
      </w:r>
      <w:r w:rsidR="00CF4116" w:rsidRPr="00CF4116">
        <w:rPr>
          <w:rFonts w:cstheme="minorHAnsi"/>
          <w:b/>
          <w:color w:val="00B050"/>
          <w:lang w:val="en-US"/>
        </w:rPr>
        <w:t>id</w:t>
      </w:r>
      <w:r>
        <w:rPr>
          <w:rFonts w:cstheme="minorHAnsi"/>
        </w:rPr>
        <w:t>, значит нужно перекинуть их в новую таблицу</w:t>
      </w:r>
    </w:p>
    <w:p w:rsidR="00FC3B3E" w:rsidRDefault="00FC3B3E" w:rsidP="00A4041A">
      <w:pPr>
        <w:pStyle w:val="a8"/>
        <w:shd w:val="clear" w:color="auto" w:fill="F7F7F7"/>
        <w:rPr>
          <w:rFonts w:cstheme="minorHAnsi"/>
        </w:rPr>
      </w:pPr>
      <w:r>
        <w:rPr>
          <w:rFonts w:cstheme="minorHAnsi"/>
        </w:rPr>
        <w:t>Например:</w:t>
      </w:r>
    </w:p>
    <w:p w:rsidR="00FC3B3E" w:rsidRPr="00FC3B3E" w:rsidRDefault="00FC3B3E" w:rsidP="00A4041A">
      <w:pPr>
        <w:pStyle w:val="a8"/>
        <w:shd w:val="clear" w:color="auto" w:fill="F7F7F7"/>
        <w:rPr>
          <w:rFonts w:cstheme="minorHAnsi"/>
        </w:rPr>
      </w:pPr>
      <w:r>
        <w:rPr>
          <w:rFonts w:cstheme="minorHAnsi"/>
        </w:rPr>
        <w:lastRenderedPageBreak/>
        <w:br/>
      </w:r>
      <w:r>
        <w:rPr>
          <w:rFonts w:cstheme="minorHAnsi"/>
          <w:noProof/>
        </w:rPr>
        <w:drawing>
          <wp:inline distT="0" distB="0" distL="0" distR="0">
            <wp:extent cx="5269842" cy="2780953"/>
            <wp:effectExtent l="0" t="0" r="762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31">
                      <a:extLst>
                        <a:ext uri="{28A0092B-C50C-407E-A947-70E740481C1C}">
                          <a14:useLocalDpi xmlns:a14="http://schemas.microsoft.com/office/drawing/2010/main" val="0"/>
                        </a:ext>
                      </a:extLst>
                    </a:blip>
                    <a:stretch>
                      <a:fillRect/>
                    </a:stretch>
                  </pic:blipFill>
                  <pic:spPr>
                    <a:xfrm>
                      <a:off x="0" y="0"/>
                      <a:ext cx="5269842" cy="2780953"/>
                    </a:xfrm>
                    <a:prstGeom prst="rect">
                      <a:avLst/>
                    </a:prstGeom>
                  </pic:spPr>
                </pic:pic>
              </a:graphicData>
            </a:graphic>
          </wp:inline>
        </w:drawing>
      </w:r>
    </w:p>
    <w:p w:rsidR="00F9250C" w:rsidRPr="00F9250C" w:rsidRDefault="00F9250C" w:rsidP="00F9250C">
      <w:pPr>
        <w:shd w:val="clear" w:color="auto" w:fill="FFFEFE"/>
        <w:spacing w:before="225" w:after="225" w:line="240" w:lineRule="auto"/>
        <w:rPr>
          <w:rFonts w:eastAsia="Times New Roman" w:cstheme="minorHAnsi"/>
          <w:color w:val="050000"/>
          <w:sz w:val="24"/>
          <w:szCs w:val="24"/>
          <w:lang w:eastAsia="ru-RU"/>
        </w:rPr>
      </w:pPr>
      <w:r w:rsidRPr="00F9250C">
        <w:rPr>
          <w:rFonts w:eastAsia="Times New Roman" w:cstheme="minorHAnsi"/>
          <w:color w:val="050000"/>
          <w:sz w:val="24"/>
          <w:szCs w:val="24"/>
          <w:lang w:eastAsia="ru-RU"/>
        </w:rPr>
        <w:t>На рисунке выше и названия фильмов и имена актеров нарушают правила 2НФ (сами не являются ключами и не зависят от первичного ключа).</w:t>
      </w:r>
    </w:p>
    <w:p w:rsidR="00F9250C" w:rsidRPr="00F9250C" w:rsidRDefault="00F9250C" w:rsidP="00F9250C">
      <w:pPr>
        <w:shd w:val="clear" w:color="auto" w:fill="FFFEFE"/>
        <w:spacing w:before="225" w:after="225" w:line="240" w:lineRule="auto"/>
        <w:rPr>
          <w:rFonts w:eastAsia="Times New Roman" w:cstheme="minorHAnsi"/>
          <w:color w:val="050000"/>
          <w:sz w:val="24"/>
          <w:szCs w:val="24"/>
          <w:lang w:eastAsia="ru-RU"/>
        </w:rPr>
      </w:pPr>
      <w:r w:rsidRPr="00F9250C">
        <w:rPr>
          <w:rFonts w:eastAsia="Times New Roman" w:cstheme="minorHAnsi"/>
          <w:color w:val="050000"/>
          <w:sz w:val="24"/>
          <w:szCs w:val="24"/>
          <w:lang w:eastAsia="ru-RU"/>
        </w:rPr>
        <w:t>После всех преобразований, база данных с фильмами будет иметь минимум 4 таблицы.</w:t>
      </w:r>
    </w:p>
    <w:p w:rsidR="00FC3B3E" w:rsidRDefault="00F9250C" w:rsidP="00715AAF">
      <w:pPr>
        <w:spacing w:before="100" w:beforeAutospacing="1" w:after="100" w:afterAutospacing="1" w:line="360" w:lineRule="auto"/>
        <w:rPr>
          <w:rFonts w:eastAsia="Times New Roman" w:cstheme="minorHAnsi"/>
          <w:color w:val="000000"/>
          <w:sz w:val="24"/>
          <w:szCs w:val="24"/>
          <w:lang w:eastAsia="ru-RU"/>
        </w:rPr>
      </w:pPr>
      <w:r>
        <w:rPr>
          <w:rFonts w:eastAsia="Times New Roman" w:cstheme="minorHAnsi"/>
          <w:noProof/>
          <w:color w:val="000000"/>
          <w:sz w:val="24"/>
          <w:szCs w:val="24"/>
          <w:lang w:eastAsia="ru-RU"/>
        </w:rPr>
        <w:drawing>
          <wp:inline distT="0" distB="0" distL="0" distR="0">
            <wp:extent cx="5409524" cy="2692064"/>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f-fail.png"/>
                    <pic:cNvPicPr/>
                  </pic:nvPicPr>
                  <pic:blipFill>
                    <a:blip r:embed="rId32">
                      <a:extLst>
                        <a:ext uri="{28A0092B-C50C-407E-A947-70E740481C1C}">
                          <a14:useLocalDpi xmlns:a14="http://schemas.microsoft.com/office/drawing/2010/main" val="0"/>
                        </a:ext>
                      </a:extLst>
                    </a:blip>
                    <a:stretch>
                      <a:fillRect/>
                    </a:stretch>
                  </pic:blipFill>
                  <pic:spPr>
                    <a:xfrm>
                      <a:off x="0" y="0"/>
                      <a:ext cx="5409524" cy="2692064"/>
                    </a:xfrm>
                    <a:prstGeom prst="rect">
                      <a:avLst/>
                    </a:prstGeom>
                  </pic:spPr>
                </pic:pic>
              </a:graphicData>
            </a:graphic>
          </wp:inline>
        </w:drawing>
      </w:r>
    </w:p>
    <w:p w:rsidR="00FC3B3E" w:rsidRDefault="00FC3B3E" w:rsidP="00715AAF">
      <w:pPr>
        <w:spacing w:before="100" w:beforeAutospacing="1" w:after="100" w:afterAutospacing="1" w:line="360" w:lineRule="auto"/>
        <w:rPr>
          <w:rFonts w:eastAsia="Times New Roman" w:cstheme="minorHAnsi"/>
          <w:color w:val="000000"/>
          <w:sz w:val="24"/>
          <w:szCs w:val="24"/>
          <w:lang w:eastAsia="ru-RU"/>
        </w:rPr>
      </w:pPr>
    </w:p>
    <w:p w:rsidR="00715AAF" w:rsidRDefault="00CF4116" w:rsidP="00715AAF">
      <w:pPr>
        <w:spacing w:before="100" w:beforeAutospacing="1" w:after="100" w:afterAutospacing="1" w:line="360" w:lineRule="auto"/>
        <w:rPr>
          <w:rFonts w:eastAsia="Times New Roman" w:cstheme="minorHAnsi"/>
          <w:b/>
          <w:color w:val="E36C0A" w:themeColor="accent6" w:themeShade="BF"/>
          <w:sz w:val="24"/>
          <w:szCs w:val="24"/>
          <w:lang w:eastAsia="ru-RU"/>
        </w:rPr>
      </w:pPr>
      <w:r w:rsidRPr="00CF4116">
        <w:rPr>
          <w:rFonts w:eastAsia="Times New Roman" w:cstheme="minorHAnsi"/>
          <w:color w:val="000000"/>
          <w:sz w:val="24"/>
          <w:szCs w:val="24"/>
          <w:lang w:eastAsia="ru-RU"/>
        </w:rPr>
        <w:t>Отношение находится в </w:t>
      </w:r>
      <w:r w:rsidRPr="008B0D87">
        <w:rPr>
          <w:rFonts w:eastAsia="Times New Roman" w:cstheme="minorHAnsi"/>
          <w:b/>
          <w:bCs/>
          <w:color w:val="E36C0A" w:themeColor="accent6" w:themeShade="BF"/>
          <w:sz w:val="24"/>
          <w:szCs w:val="24"/>
          <w:lang w:eastAsia="ru-RU"/>
        </w:rPr>
        <w:t>третьей нормальной форме </w:t>
      </w:r>
      <w:r w:rsidR="008B0D87">
        <w:rPr>
          <w:rFonts w:eastAsia="Times New Roman" w:cstheme="minorHAnsi"/>
          <w:b/>
          <w:color w:val="E36C0A" w:themeColor="accent6" w:themeShade="BF"/>
          <w:sz w:val="24"/>
          <w:szCs w:val="24"/>
          <w:lang w:eastAsia="ru-RU"/>
        </w:rPr>
        <w:t>(3НФ)</w:t>
      </w:r>
      <w:r w:rsidR="008B0D87">
        <w:rPr>
          <w:rFonts w:eastAsia="Times New Roman" w:cstheme="minorHAnsi"/>
          <w:b/>
          <w:color w:val="E36C0A" w:themeColor="accent6" w:themeShade="BF"/>
          <w:sz w:val="24"/>
          <w:szCs w:val="24"/>
          <w:lang w:val="en-US" w:eastAsia="ru-RU"/>
        </w:rPr>
        <w:t>:</w:t>
      </w:r>
    </w:p>
    <w:p w:rsidR="00715AAF" w:rsidRDefault="008B0D87" w:rsidP="00715AAF">
      <w:pPr>
        <w:spacing w:before="100" w:beforeAutospacing="1" w:after="100" w:afterAutospacing="1" w:line="240" w:lineRule="auto"/>
        <w:rPr>
          <w:rFonts w:eastAsia="Times New Roman" w:cstheme="minorHAnsi"/>
          <w:b/>
          <w:color w:val="E36C0A" w:themeColor="accent6" w:themeShade="BF"/>
          <w:sz w:val="24"/>
          <w:szCs w:val="24"/>
          <w:lang w:eastAsia="ru-RU"/>
        </w:rPr>
      </w:pPr>
      <w:r w:rsidRPr="008B0D87">
        <w:rPr>
          <w:rFonts w:eastAsia="Times New Roman" w:cstheme="minorHAnsi"/>
          <w:color w:val="000000" w:themeColor="text1"/>
          <w:sz w:val="24"/>
          <w:szCs w:val="24"/>
          <w:lang w:eastAsia="ru-RU"/>
        </w:rPr>
        <w:t xml:space="preserve">- </w:t>
      </w:r>
      <w:r w:rsidR="00CF4116" w:rsidRPr="00CF4116">
        <w:rPr>
          <w:rFonts w:eastAsia="Times New Roman" w:cstheme="minorHAnsi"/>
          <w:color w:val="000000"/>
          <w:sz w:val="24"/>
          <w:szCs w:val="24"/>
          <w:lang w:eastAsia="ru-RU"/>
        </w:rPr>
        <w:t xml:space="preserve">если оно находится во второй нормальной </w:t>
      </w:r>
      <w:r w:rsidR="002B1AC4">
        <w:rPr>
          <w:rFonts w:eastAsia="Times New Roman" w:cstheme="minorHAnsi"/>
          <w:color w:val="000000"/>
          <w:sz w:val="24"/>
          <w:szCs w:val="24"/>
          <w:lang w:eastAsia="ru-RU"/>
        </w:rPr>
        <w:t>форме, но</w:t>
      </w:r>
      <w:r w:rsidR="00CF4116" w:rsidRPr="00CF4116">
        <w:rPr>
          <w:rFonts w:eastAsia="Times New Roman" w:cstheme="minorHAnsi"/>
          <w:color w:val="000000"/>
          <w:sz w:val="24"/>
          <w:szCs w:val="24"/>
          <w:lang w:eastAsia="ru-RU"/>
        </w:rPr>
        <w:t xml:space="preserve"> каждый не</w:t>
      </w:r>
      <w:r w:rsidR="00CF4116" w:rsidRPr="00CF4116">
        <w:rPr>
          <w:rFonts w:eastAsia="Times New Roman" w:cstheme="minorHAnsi"/>
          <w:color w:val="000000"/>
          <w:sz w:val="24"/>
          <w:szCs w:val="24"/>
          <w:lang w:val="en-US" w:eastAsia="ru-RU"/>
        </w:rPr>
        <w:t xml:space="preserve"> </w:t>
      </w:r>
      <w:r w:rsidR="00CF4116" w:rsidRPr="00CF4116">
        <w:rPr>
          <w:rFonts w:eastAsia="Times New Roman" w:cstheme="minorHAnsi"/>
          <w:color w:val="000000"/>
          <w:sz w:val="24"/>
          <w:szCs w:val="24"/>
          <w:lang w:eastAsia="ru-RU"/>
        </w:rPr>
        <w:t>ключевой атрибут зависит</w:t>
      </w:r>
      <w:r w:rsidR="00CF4116" w:rsidRPr="00CF4116">
        <w:rPr>
          <w:rFonts w:eastAsia="Times New Roman" w:cstheme="minorHAnsi"/>
          <w:color w:val="000000"/>
          <w:sz w:val="24"/>
          <w:szCs w:val="24"/>
          <w:lang w:val="en-US" w:eastAsia="ru-RU"/>
        </w:rPr>
        <w:t xml:space="preserve"> </w:t>
      </w:r>
      <w:r w:rsidR="00CF4116" w:rsidRPr="002B1AC4">
        <w:rPr>
          <w:rFonts w:eastAsia="Times New Roman" w:cstheme="minorHAnsi"/>
          <w:color w:val="000000"/>
          <w:sz w:val="24"/>
          <w:szCs w:val="24"/>
          <w:lang w:eastAsia="ru-RU"/>
        </w:rPr>
        <w:t>только от п</w:t>
      </w:r>
      <w:r w:rsidR="00600EF7">
        <w:rPr>
          <w:rFonts w:eastAsia="Times New Roman" w:cstheme="minorHAnsi"/>
          <w:color w:val="000000"/>
          <w:sz w:val="24"/>
          <w:szCs w:val="24"/>
          <w:lang w:eastAsia="ru-RU"/>
        </w:rPr>
        <w:t>ервичного ключа</w:t>
      </w:r>
      <w:r w:rsidR="00CF4116" w:rsidRPr="002B1AC4">
        <w:rPr>
          <w:rFonts w:eastAsia="Times New Roman" w:cstheme="minorHAnsi"/>
          <w:color w:val="000000"/>
          <w:sz w:val="24"/>
          <w:szCs w:val="24"/>
          <w:lang w:eastAsia="ru-RU"/>
        </w:rPr>
        <w:t xml:space="preserve"> </w:t>
      </w:r>
      <w:r w:rsidR="00FC3B3E" w:rsidRPr="00FC3B3E">
        <w:rPr>
          <w:rFonts w:eastAsia="Times New Roman" w:cstheme="minorHAnsi"/>
          <w:b/>
          <w:color w:val="00B050"/>
          <w:sz w:val="24"/>
          <w:szCs w:val="24"/>
          <w:lang w:val="en-US" w:eastAsia="ru-RU"/>
        </w:rPr>
        <w:t>id</w:t>
      </w:r>
      <w:r w:rsidR="00600EF7">
        <w:rPr>
          <w:rFonts w:eastAsia="Times New Roman" w:cstheme="minorHAnsi"/>
          <w:color w:val="000000"/>
          <w:sz w:val="24"/>
          <w:szCs w:val="24"/>
          <w:lang w:eastAsia="ru-RU"/>
        </w:rPr>
        <w:br/>
        <w:t xml:space="preserve">- </w:t>
      </w:r>
      <w:r w:rsidR="00600EF7" w:rsidRPr="00600EF7">
        <w:rPr>
          <w:rFonts w:eastAsia="Times New Roman" w:cstheme="minorHAnsi"/>
          <w:b/>
          <w:color w:val="00B050"/>
          <w:sz w:val="24"/>
          <w:szCs w:val="24"/>
          <w:lang w:eastAsia="ru-RU"/>
        </w:rPr>
        <w:t>значения столбцов</w:t>
      </w:r>
      <w:r w:rsidR="00600EF7" w:rsidRPr="00600EF7">
        <w:rPr>
          <w:rFonts w:eastAsia="Times New Roman" w:cstheme="minorHAnsi"/>
          <w:color w:val="00B050"/>
          <w:sz w:val="24"/>
          <w:szCs w:val="24"/>
          <w:lang w:eastAsia="ru-RU"/>
        </w:rPr>
        <w:t xml:space="preserve"> </w:t>
      </w:r>
      <w:r w:rsidR="00CF4116" w:rsidRPr="002B1AC4">
        <w:rPr>
          <w:rFonts w:eastAsia="Times New Roman" w:cstheme="minorHAnsi"/>
          <w:color w:val="000000"/>
          <w:sz w:val="24"/>
          <w:szCs w:val="24"/>
          <w:lang w:eastAsia="ru-RU"/>
        </w:rPr>
        <w:t>не зависят друг от друга</w:t>
      </w:r>
      <w:r w:rsidR="00CF4116" w:rsidRPr="00CF4116">
        <w:rPr>
          <w:rFonts w:eastAsia="Times New Roman" w:cstheme="minorHAnsi"/>
          <w:color w:val="000000"/>
          <w:sz w:val="24"/>
          <w:szCs w:val="24"/>
          <w:lang w:eastAsia="ru-RU"/>
        </w:rPr>
        <w:t>.</w:t>
      </w:r>
    </w:p>
    <w:p w:rsidR="00A4041A" w:rsidRDefault="002B1AC4" w:rsidP="00715AAF">
      <w:pPr>
        <w:spacing w:before="100" w:beforeAutospacing="1" w:after="100" w:afterAutospacing="1" w:line="240" w:lineRule="auto"/>
        <w:rPr>
          <w:rFonts w:cstheme="minorHAnsi"/>
          <w:color w:val="050000"/>
          <w:sz w:val="24"/>
          <w:szCs w:val="24"/>
          <w:shd w:val="clear" w:color="auto" w:fill="FFFEFE"/>
        </w:rPr>
      </w:pPr>
      <w:r w:rsidRPr="002B1AC4">
        <w:rPr>
          <w:rFonts w:eastAsia="Times New Roman" w:cstheme="minorHAnsi"/>
          <w:color w:val="000000" w:themeColor="text1"/>
          <w:sz w:val="24"/>
          <w:szCs w:val="24"/>
          <w:lang w:eastAsia="ru-RU"/>
        </w:rPr>
        <w:t>-</w:t>
      </w:r>
      <w:r>
        <w:rPr>
          <w:rFonts w:eastAsia="Times New Roman" w:cstheme="minorHAnsi"/>
          <w:color w:val="000000" w:themeColor="text1"/>
          <w:sz w:val="24"/>
          <w:szCs w:val="24"/>
          <w:lang w:eastAsia="ru-RU"/>
        </w:rPr>
        <w:t xml:space="preserve"> </w:t>
      </w:r>
      <w:r w:rsidR="00CF4116">
        <w:rPr>
          <w:rFonts w:cstheme="minorHAnsi"/>
          <w:color w:val="050000"/>
          <w:sz w:val="24"/>
          <w:szCs w:val="24"/>
          <w:shd w:val="clear" w:color="auto" w:fill="FFFEFE"/>
          <w:lang w:val="en-US"/>
        </w:rPr>
        <w:t>3-</w:t>
      </w:r>
      <w:r w:rsidR="00CF4116">
        <w:rPr>
          <w:rFonts w:cstheme="minorHAnsi"/>
          <w:color w:val="050000"/>
          <w:sz w:val="24"/>
          <w:szCs w:val="24"/>
          <w:shd w:val="clear" w:color="auto" w:fill="FFFEFE"/>
        </w:rPr>
        <w:t>я НФ</w:t>
      </w:r>
      <w:r w:rsidR="00CF4116" w:rsidRPr="00CF4116">
        <w:rPr>
          <w:rFonts w:cstheme="minorHAnsi"/>
          <w:color w:val="050000"/>
          <w:sz w:val="24"/>
          <w:szCs w:val="24"/>
          <w:shd w:val="clear" w:color="auto" w:fill="FFFEFE"/>
        </w:rPr>
        <w:t xml:space="preserve"> нарушается,  если изменив значение в одном столбце, потребуется изменение и в другом столбце. </w:t>
      </w:r>
    </w:p>
    <w:p w:rsidR="00027E16" w:rsidRDefault="00027E16" w:rsidP="00715AAF">
      <w:pPr>
        <w:spacing w:before="100" w:beforeAutospacing="1" w:after="100" w:afterAutospacing="1" w:line="240" w:lineRule="auto"/>
        <w:rPr>
          <w:rFonts w:cstheme="minorHAnsi"/>
          <w:color w:val="050000"/>
          <w:sz w:val="24"/>
          <w:szCs w:val="24"/>
          <w:shd w:val="clear" w:color="auto" w:fill="FFFEFE"/>
        </w:rPr>
      </w:pPr>
      <w:r>
        <w:rPr>
          <w:rFonts w:cstheme="minorHAnsi"/>
          <w:color w:val="050000"/>
          <w:sz w:val="24"/>
          <w:szCs w:val="24"/>
          <w:shd w:val="clear" w:color="auto" w:fill="FFFEFE"/>
        </w:rPr>
        <w:lastRenderedPageBreak/>
        <w:t>Например:</w:t>
      </w:r>
      <w:r>
        <w:rPr>
          <w:rFonts w:cstheme="minorHAnsi"/>
          <w:color w:val="050000"/>
          <w:sz w:val="24"/>
          <w:szCs w:val="24"/>
          <w:shd w:val="clear" w:color="auto" w:fill="FFFEFE"/>
        </w:rPr>
        <w:br/>
      </w:r>
      <w:r>
        <w:rPr>
          <w:rFonts w:cstheme="minorHAnsi"/>
          <w:noProof/>
          <w:color w:val="050000"/>
          <w:sz w:val="24"/>
          <w:szCs w:val="24"/>
          <w:shd w:val="clear" w:color="auto" w:fill="FFFEFE"/>
          <w:lang w:eastAsia="ru-RU"/>
        </w:rPr>
        <w:drawing>
          <wp:inline distT="0" distB="0" distL="0" distR="0">
            <wp:extent cx="3933825" cy="23241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nf.png"/>
                    <pic:cNvPicPr/>
                  </pic:nvPicPr>
                  <pic:blipFill>
                    <a:blip r:embed="rId33">
                      <a:extLst>
                        <a:ext uri="{28A0092B-C50C-407E-A947-70E740481C1C}">
                          <a14:useLocalDpi xmlns:a14="http://schemas.microsoft.com/office/drawing/2010/main" val="0"/>
                        </a:ext>
                      </a:extLst>
                    </a:blip>
                    <a:stretch>
                      <a:fillRect/>
                    </a:stretch>
                  </pic:blipFill>
                  <pic:spPr>
                    <a:xfrm>
                      <a:off x="0" y="0"/>
                      <a:ext cx="3933334" cy="2323810"/>
                    </a:xfrm>
                    <a:prstGeom prst="rect">
                      <a:avLst/>
                    </a:prstGeom>
                  </pic:spPr>
                </pic:pic>
              </a:graphicData>
            </a:graphic>
          </wp:inline>
        </w:drawing>
      </w:r>
    </w:p>
    <w:p w:rsidR="00FC3B3E" w:rsidRPr="00FC3B3E" w:rsidRDefault="00FC3B3E" w:rsidP="00715AAF">
      <w:pPr>
        <w:spacing w:before="100" w:beforeAutospacing="1" w:after="100" w:afterAutospacing="1" w:line="240" w:lineRule="auto"/>
        <w:rPr>
          <w:rFonts w:cstheme="minorHAnsi"/>
          <w:color w:val="050000"/>
          <w:sz w:val="24"/>
          <w:szCs w:val="24"/>
          <w:shd w:val="clear" w:color="auto" w:fill="FFFEFE"/>
          <w:lang w:val="en-US"/>
        </w:rPr>
      </w:pPr>
      <w:r>
        <w:rPr>
          <w:rFonts w:cstheme="minorHAnsi"/>
          <w:color w:val="050000"/>
          <w:sz w:val="24"/>
          <w:szCs w:val="24"/>
          <w:shd w:val="clear" w:color="auto" w:fill="FFFEFE"/>
        </w:rPr>
        <w:t xml:space="preserve">Атрибуты </w:t>
      </w:r>
      <w:r w:rsidRPr="00FC3B3E">
        <w:rPr>
          <w:rFonts w:cstheme="minorHAnsi"/>
          <w:b/>
          <w:color w:val="00B050"/>
          <w:sz w:val="24"/>
          <w:szCs w:val="24"/>
          <w:shd w:val="clear" w:color="auto" w:fill="FFFEFE"/>
          <w:lang w:val="en-US"/>
        </w:rPr>
        <w:t>city ID</w:t>
      </w:r>
      <w:r w:rsidRPr="00FC3B3E">
        <w:rPr>
          <w:rFonts w:cstheme="minorHAnsi"/>
          <w:b/>
          <w:color w:val="00B050"/>
          <w:sz w:val="24"/>
          <w:szCs w:val="24"/>
          <w:shd w:val="clear" w:color="auto" w:fill="FFFEFE"/>
        </w:rPr>
        <w:t xml:space="preserve">, </w:t>
      </w:r>
      <w:r w:rsidRPr="00FC3B3E">
        <w:rPr>
          <w:rFonts w:cstheme="minorHAnsi"/>
          <w:b/>
          <w:color w:val="00B050"/>
          <w:sz w:val="24"/>
          <w:szCs w:val="24"/>
          <w:shd w:val="clear" w:color="auto" w:fill="FFFEFE"/>
          <w:lang w:val="en-US"/>
        </w:rPr>
        <w:t>state ID, city</w:t>
      </w:r>
      <w:r w:rsidRPr="00FC3B3E">
        <w:rPr>
          <w:rFonts w:cstheme="minorHAnsi"/>
          <w:color w:val="00B050"/>
          <w:sz w:val="24"/>
          <w:szCs w:val="24"/>
          <w:shd w:val="clear" w:color="auto" w:fill="FFFEFE"/>
          <w:lang w:val="en-US"/>
        </w:rPr>
        <w:t xml:space="preserve"> </w:t>
      </w:r>
      <w:r>
        <w:rPr>
          <w:rFonts w:cstheme="minorHAnsi"/>
          <w:color w:val="050000"/>
          <w:sz w:val="24"/>
          <w:szCs w:val="24"/>
          <w:shd w:val="clear" w:color="auto" w:fill="FFFEFE"/>
          <w:lang w:val="en-US"/>
        </w:rPr>
        <w:t xml:space="preserve">– </w:t>
      </w:r>
      <w:r>
        <w:rPr>
          <w:rFonts w:cstheme="minorHAnsi"/>
          <w:color w:val="050000"/>
          <w:sz w:val="24"/>
          <w:szCs w:val="24"/>
          <w:shd w:val="clear" w:color="auto" w:fill="FFFEFE"/>
        </w:rPr>
        <w:t xml:space="preserve">не зависят друг от друга, а лишь от первичного ключа </w:t>
      </w:r>
      <w:r w:rsidRPr="00FC3B3E">
        <w:rPr>
          <w:rFonts w:cstheme="minorHAnsi"/>
          <w:b/>
          <w:color w:val="00B050"/>
          <w:sz w:val="24"/>
          <w:szCs w:val="24"/>
          <w:shd w:val="clear" w:color="auto" w:fill="FFFEFE"/>
          <w:lang w:val="en-US"/>
        </w:rPr>
        <w:t>cities</w:t>
      </w:r>
      <w:r>
        <w:rPr>
          <w:rFonts w:cstheme="minorHAnsi"/>
          <w:b/>
          <w:color w:val="00B050"/>
          <w:sz w:val="24"/>
          <w:szCs w:val="24"/>
          <w:shd w:val="clear" w:color="auto" w:fill="FFFEFE"/>
          <w:lang w:val="en-US"/>
        </w:rPr>
        <w:t xml:space="preserve">. </w:t>
      </w:r>
      <w:r>
        <w:rPr>
          <w:rFonts w:cstheme="minorHAnsi"/>
          <w:b/>
          <w:color w:val="00B050"/>
          <w:sz w:val="24"/>
          <w:szCs w:val="24"/>
          <w:shd w:val="clear" w:color="auto" w:fill="FFFEFE"/>
          <w:lang w:val="en-US"/>
        </w:rPr>
        <w:br/>
      </w:r>
    </w:p>
    <w:p w:rsidR="00AF1480" w:rsidRDefault="00AF1480" w:rsidP="00715AAF">
      <w:pPr>
        <w:spacing w:before="100" w:beforeAutospacing="1" w:after="100" w:afterAutospacing="1" w:line="240" w:lineRule="auto"/>
        <w:rPr>
          <w:rFonts w:cstheme="minorHAnsi"/>
          <w:color w:val="050000"/>
          <w:sz w:val="24"/>
          <w:szCs w:val="24"/>
          <w:shd w:val="clear" w:color="auto" w:fill="FFFEFE"/>
        </w:rPr>
      </w:pPr>
      <w:r>
        <w:rPr>
          <w:rFonts w:cstheme="minorHAnsi"/>
          <w:b/>
          <w:color w:val="E36C0A" w:themeColor="accent6" w:themeShade="BF"/>
          <w:sz w:val="24"/>
          <w:szCs w:val="24"/>
          <w:shd w:val="clear" w:color="auto" w:fill="FFFEFE"/>
        </w:rPr>
        <w:t>У</w:t>
      </w:r>
      <w:r w:rsidRPr="00AF1480">
        <w:rPr>
          <w:rFonts w:ascii="Arial" w:hAnsi="Arial" w:cs="Arial"/>
          <w:b/>
          <w:color w:val="E36C0A" w:themeColor="accent6" w:themeShade="BF"/>
        </w:rPr>
        <w:t>силен</w:t>
      </w:r>
      <w:r>
        <w:rPr>
          <w:rFonts w:ascii="Arial" w:hAnsi="Arial" w:cs="Arial"/>
          <w:b/>
          <w:color w:val="E36C0A" w:themeColor="accent6" w:themeShade="BF"/>
        </w:rPr>
        <w:t>ная</w:t>
      </w:r>
      <w:r w:rsidRPr="00AF1480">
        <w:rPr>
          <w:rFonts w:ascii="Arial" w:hAnsi="Arial" w:cs="Arial"/>
          <w:b/>
          <w:color w:val="E36C0A" w:themeColor="accent6" w:themeShade="BF"/>
        </w:rPr>
        <w:t xml:space="preserve"> 3</w:t>
      </w:r>
      <w:r>
        <w:rPr>
          <w:rFonts w:ascii="Arial" w:hAnsi="Arial" w:cs="Arial"/>
          <w:b/>
          <w:color w:val="E36C0A" w:themeColor="accent6" w:themeShade="BF"/>
        </w:rPr>
        <w:t>-я НФ или нормальная форма</w:t>
      </w:r>
      <w:r w:rsidRPr="00AF1480">
        <w:rPr>
          <w:rFonts w:ascii="Arial" w:hAnsi="Arial" w:cs="Arial"/>
          <w:b/>
          <w:color w:val="E36C0A" w:themeColor="accent6" w:themeShade="BF"/>
        </w:rPr>
        <w:t xml:space="preserve"> </w:t>
      </w:r>
      <w:proofErr w:type="spellStart"/>
      <w:r w:rsidRPr="00AF1480">
        <w:rPr>
          <w:rFonts w:ascii="Arial" w:hAnsi="Arial" w:cs="Arial"/>
          <w:b/>
          <w:color w:val="E36C0A" w:themeColor="accent6" w:themeShade="BF"/>
        </w:rPr>
        <w:t>Бойса</w:t>
      </w:r>
      <w:proofErr w:type="spellEnd"/>
      <w:r w:rsidRPr="00AF1480">
        <w:rPr>
          <w:rFonts w:ascii="Arial" w:hAnsi="Arial" w:cs="Arial"/>
          <w:b/>
          <w:color w:val="E36C0A" w:themeColor="accent6" w:themeShade="BF"/>
        </w:rPr>
        <w:t>-Кодда (БКНФ)</w:t>
      </w:r>
      <w:r w:rsidRPr="00AF1480">
        <w:rPr>
          <w:rFonts w:ascii="Arial" w:hAnsi="Arial" w:cs="Arial"/>
          <w:color w:val="E36C0A" w:themeColor="accent6" w:themeShade="BF"/>
        </w:rPr>
        <w:t xml:space="preserve"> </w:t>
      </w:r>
      <w:r>
        <w:rPr>
          <w:rFonts w:ascii="Arial" w:hAnsi="Arial" w:cs="Arial"/>
          <w:color w:val="E36C0A" w:themeColor="accent6" w:themeShade="BF"/>
        </w:rPr>
        <w:t xml:space="preserve"> - </w:t>
      </w:r>
      <w:r>
        <w:rPr>
          <w:rFonts w:ascii="Arial" w:hAnsi="Arial" w:cs="Arial"/>
          <w:color w:val="000000"/>
        </w:rPr>
        <w:t>рассмотрим на примере ниже;</w:t>
      </w:r>
    </w:p>
    <w:p w:rsidR="00715AAF" w:rsidRDefault="00760138" w:rsidP="00715AAF">
      <w:pPr>
        <w:spacing w:before="100" w:beforeAutospacing="1" w:after="100" w:afterAutospacing="1" w:line="240" w:lineRule="auto"/>
        <w:rPr>
          <w:rFonts w:eastAsia="Times New Roman" w:cstheme="minorHAnsi"/>
          <w:b/>
          <w:color w:val="E36C0A" w:themeColor="accent6" w:themeShade="BF"/>
          <w:sz w:val="24"/>
          <w:szCs w:val="24"/>
          <w:lang w:eastAsia="ru-RU"/>
        </w:rPr>
      </w:pPr>
      <w:r>
        <w:rPr>
          <w:rFonts w:eastAsia="Times New Roman" w:cstheme="minorHAnsi"/>
          <w:b/>
          <w:color w:val="E36C0A" w:themeColor="accent6" w:themeShade="BF"/>
          <w:sz w:val="24"/>
          <w:szCs w:val="24"/>
          <w:lang w:eastAsia="ru-RU"/>
        </w:rPr>
        <w:t>Пример нормализации таблицы.</w:t>
      </w:r>
    </w:p>
    <w:p w:rsidR="00C1755E" w:rsidRDefault="00760138" w:rsidP="00715AAF">
      <w:pPr>
        <w:spacing w:before="100" w:beforeAutospacing="1" w:after="100" w:afterAutospacing="1" w:line="240" w:lineRule="auto"/>
        <w:rPr>
          <w:rFonts w:eastAsia="Times New Roman" w:cstheme="minorHAnsi"/>
          <w:b/>
          <w:color w:val="E36C0A" w:themeColor="accent6" w:themeShade="BF"/>
          <w:sz w:val="24"/>
          <w:szCs w:val="24"/>
          <w:lang w:val="en-US" w:eastAsia="ru-RU"/>
        </w:rPr>
      </w:pPr>
      <w:r>
        <w:rPr>
          <w:rFonts w:eastAsia="Times New Roman" w:cstheme="minorHAnsi"/>
          <w:b/>
          <w:color w:val="E36C0A" w:themeColor="accent6" w:themeShade="BF"/>
          <w:sz w:val="24"/>
          <w:szCs w:val="24"/>
          <w:lang w:eastAsia="ru-RU"/>
        </w:rPr>
        <w:t>Своими словами главной задачей нормализации является привидение таблицы к такому виду, когда каждый атрибут таблицы (столбец) станет потенциальным ключом для других столбцов.</w:t>
      </w:r>
    </w:p>
    <w:p w:rsidR="00760138" w:rsidRDefault="00760138" w:rsidP="00715AAF">
      <w:pPr>
        <w:spacing w:before="100" w:beforeAutospacing="1" w:after="100" w:afterAutospacing="1" w:line="240" w:lineRule="auto"/>
        <w:rPr>
          <w:rFonts w:eastAsia="Times New Roman" w:cstheme="minorHAnsi"/>
          <w:b/>
          <w:color w:val="E36C0A" w:themeColor="accent6" w:themeShade="BF"/>
          <w:sz w:val="24"/>
          <w:szCs w:val="24"/>
          <w:lang w:eastAsia="ru-RU"/>
        </w:rPr>
      </w:pPr>
      <w:r>
        <w:rPr>
          <w:rFonts w:eastAsia="Times New Roman" w:cstheme="minorHAnsi"/>
          <w:b/>
          <w:color w:val="E36C0A" w:themeColor="accent6" w:themeShade="BF"/>
          <w:sz w:val="24"/>
          <w:szCs w:val="24"/>
          <w:lang w:eastAsia="ru-RU"/>
        </w:rPr>
        <w:br/>
      </w:r>
      <w:r>
        <w:rPr>
          <w:rFonts w:eastAsia="Times New Roman" w:cstheme="minorHAnsi"/>
          <w:b/>
          <w:noProof/>
          <w:color w:val="F79646" w:themeColor="accent6"/>
          <w:sz w:val="24"/>
          <w:szCs w:val="24"/>
          <w:lang w:eastAsia="ru-RU"/>
        </w:rPr>
        <w:drawing>
          <wp:inline distT="0" distB="0" distL="0" distR="0">
            <wp:extent cx="4676775" cy="32956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a:extLst>
                        <a:ext uri="{28A0092B-C50C-407E-A947-70E740481C1C}">
                          <a14:useLocalDpi xmlns:a14="http://schemas.microsoft.com/office/drawing/2010/main" val="0"/>
                        </a:ext>
                      </a:extLst>
                    </a:blip>
                    <a:stretch>
                      <a:fillRect/>
                    </a:stretch>
                  </pic:blipFill>
                  <pic:spPr>
                    <a:xfrm>
                      <a:off x="0" y="0"/>
                      <a:ext cx="4676775" cy="3295650"/>
                    </a:xfrm>
                    <a:prstGeom prst="rect">
                      <a:avLst/>
                    </a:prstGeom>
                  </pic:spPr>
                </pic:pic>
              </a:graphicData>
            </a:graphic>
          </wp:inline>
        </w:drawing>
      </w:r>
      <w:r>
        <w:rPr>
          <w:rFonts w:eastAsia="Times New Roman" w:cstheme="minorHAnsi"/>
          <w:b/>
          <w:color w:val="E36C0A" w:themeColor="accent6" w:themeShade="BF"/>
          <w:sz w:val="24"/>
          <w:szCs w:val="24"/>
          <w:lang w:eastAsia="ru-RU"/>
        </w:rPr>
        <w:t xml:space="preserve"> </w:t>
      </w:r>
    </w:p>
    <w:p w:rsidR="00124FFF" w:rsidRDefault="00760138" w:rsidP="00715AAF">
      <w:pPr>
        <w:spacing w:before="100" w:beforeAutospacing="1" w:after="100" w:afterAutospacing="1" w:line="240" w:lineRule="auto"/>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 xml:space="preserve">В данной таблице </w:t>
      </w:r>
      <w:r w:rsidR="00124FFF">
        <w:rPr>
          <w:rFonts w:eastAsia="Times New Roman" w:cstheme="minorHAnsi"/>
          <w:color w:val="000000" w:themeColor="text1"/>
          <w:sz w:val="24"/>
          <w:szCs w:val="24"/>
          <w:lang w:eastAsia="ru-RU"/>
        </w:rPr>
        <w:t xml:space="preserve">есть несвязанные данные, которые можно разбить на составляющие и переместить их в новые таблицы. Например, между столбцами </w:t>
      </w:r>
      <w:r w:rsidR="00124FFF" w:rsidRPr="00124FFF">
        <w:rPr>
          <w:rFonts w:eastAsia="Times New Roman" w:cstheme="minorHAnsi"/>
          <w:b/>
          <w:color w:val="00B050"/>
          <w:sz w:val="24"/>
          <w:szCs w:val="24"/>
          <w:lang w:eastAsia="ru-RU"/>
        </w:rPr>
        <w:t>Должность</w:t>
      </w:r>
      <w:r w:rsidR="00124FFF">
        <w:rPr>
          <w:rFonts w:eastAsia="Times New Roman" w:cstheme="minorHAnsi"/>
          <w:color w:val="000000" w:themeColor="text1"/>
          <w:sz w:val="24"/>
          <w:szCs w:val="24"/>
          <w:lang w:eastAsia="ru-RU"/>
        </w:rPr>
        <w:t xml:space="preserve">, </w:t>
      </w:r>
      <w:r w:rsidR="00124FFF" w:rsidRPr="00124FFF">
        <w:rPr>
          <w:rFonts w:eastAsia="Times New Roman" w:cstheme="minorHAnsi"/>
          <w:b/>
          <w:color w:val="00B050"/>
          <w:sz w:val="24"/>
          <w:szCs w:val="24"/>
          <w:lang w:eastAsia="ru-RU"/>
        </w:rPr>
        <w:t>Номер отдела</w:t>
      </w:r>
      <w:r w:rsidR="00124FFF">
        <w:rPr>
          <w:rFonts w:eastAsia="Times New Roman" w:cstheme="minorHAnsi"/>
          <w:b/>
          <w:color w:val="00B050"/>
          <w:sz w:val="24"/>
          <w:szCs w:val="24"/>
          <w:lang w:eastAsia="ru-RU"/>
        </w:rPr>
        <w:t xml:space="preserve"> и Квалификация</w:t>
      </w:r>
      <w:r w:rsidR="00124FFF" w:rsidRPr="00124FFF">
        <w:rPr>
          <w:rFonts w:eastAsia="Times New Roman" w:cstheme="minorHAnsi"/>
          <w:color w:val="00B050"/>
          <w:sz w:val="24"/>
          <w:szCs w:val="24"/>
          <w:lang w:eastAsia="ru-RU"/>
        </w:rPr>
        <w:t xml:space="preserve"> </w:t>
      </w:r>
      <w:r w:rsidR="00124FFF">
        <w:rPr>
          <w:rFonts w:eastAsia="Times New Roman" w:cstheme="minorHAnsi"/>
          <w:color w:val="000000" w:themeColor="text1"/>
          <w:sz w:val="24"/>
          <w:szCs w:val="24"/>
          <w:lang w:eastAsia="ru-RU"/>
        </w:rPr>
        <w:t>нет никакой связи, поэтому нет смысла хранить их в</w:t>
      </w:r>
      <w:r w:rsidR="00124FFF" w:rsidRPr="00124FFF">
        <w:rPr>
          <w:rFonts w:eastAsia="Times New Roman" w:cstheme="minorHAnsi"/>
          <w:color w:val="000000" w:themeColor="text1"/>
          <w:sz w:val="24"/>
          <w:szCs w:val="24"/>
          <w:lang w:eastAsia="ru-RU"/>
        </w:rPr>
        <w:t xml:space="preserve"> </w:t>
      </w:r>
      <w:r w:rsidR="00124FFF">
        <w:rPr>
          <w:rFonts w:eastAsia="Times New Roman" w:cstheme="minorHAnsi"/>
          <w:color w:val="000000" w:themeColor="text1"/>
          <w:sz w:val="24"/>
          <w:szCs w:val="24"/>
          <w:lang w:eastAsia="ru-RU"/>
        </w:rPr>
        <w:t>одной таблице.</w:t>
      </w:r>
    </w:p>
    <w:p w:rsidR="00760138" w:rsidRDefault="00124FFF" w:rsidP="00715AAF">
      <w:pPr>
        <w:spacing w:before="100" w:beforeAutospacing="1" w:after="100" w:afterAutospacing="1" w:line="240" w:lineRule="auto"/>
        <w:rPr>
          <w:rFonts w:eastAsia="Times New Roman" w:cstheme="minorHAnsi"/>
          <w:color w:val="000000" w:themeColor="text1"/>
          <w:sz w:val="24"/>
          <w:szCs w:val="24"/>
          <w:lang w:eastAsia="ru-RU"/>
        </w:rPr>
      </w:pPr>
      <w:r>
        <w:rPr>
          <w:rFonts w:eastAsia="Times New Roman" w:cstheme="minorHAnsi"/>
          <w:noProof/>
          <w:color w:val="000000" w:themeColor="text1"/>
          <w:sz w:val="24"/>
          <w:szCs w:val="24"/>
          <w:lang w:eastAsia="ru-RU"/>
        </w:rPr>
        <w:lastRenderedPageBreak/>
        <w:drawing>
          <wp:inline distT="0" distB="0" distL="0" distR="0" wp14:anchorId="55D4FF7B" wp14:editId="6759E2FB">
            <wp:extent cx="6343650" cy="42957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5">
                      <a:extLst>
                        <a:ext uri="{28A0092B-C50C-407E-A947-70E740481C1C}">
                          <a14:useLocalDpi xmlns:a14="http://schemas.microsoft.com/office/drawing/2010/main" val="0"/>
                        </a:ext>
                      </a:extLst>
                    </a:blip>
                    <a:stretch>
                      <a:fillRect/>
                    </a:stretch>
                  </pic:blipFill>
                  <pic:spPr>
                    <a:xfrm>
                      <a:off x="0" y="0"/>
                      <a:ext cx="6343650" cy="4295775"/>
                    </a:xfrm>
                    <a:prstGeom prst="rect">
                      <a:avLst/>
                    </a:prstGeom>
                  </pic:spPr>
                </pic:pic>
              </a:graphicData>
            </a:graphic>
          </wp:inline>
        </w:drawing>
      </w:r>
    </w:p>
    <w:p w:rsidR="00124FFF" w:rsidRDefault="00124FFF" w:rsidP="00715AAF">
      <w:pPr>
        <w:spacing w:before="100" w:beforeAutospacing="1" w:after="100" w:afterAutospacing="1" w:line="240" w:lineRule="auto"/>
        <w:rPr>
          <w:rFonts w:eastAsia="Times New Roman" w:cstheme="minorHAnsi"/>
          <w:color w:val="000000" w:themeColor="text1"/>
          <w:sz w:val="24"/>
          <w:szCs w:val="24"/>
          <w:lang w:eastAsia="ru-RU"/>
        </w:rPr>
      </w:pPr>
      <w:r>
        <w:rPr>
          <w:rFonts w:eastAsia="Times New Roman" w:cstheme="minorHAnsi"/>
          <w:noProof/>
          <w:color w:val="000000" w:themeColor="text1"/>
          <w:sz w:val="24"/>
          <w:szCs w:val="24"/>
          <w:lang w:eastAsia="ru-RU"/>
        </w:rPr>
        <w:drawing>
          <wp:inline distT="0" distB="0" distL="0" distR="0">
            <wp:extent cx="6515100" cy="32480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3248025"/>
                    </a:xfrm>
                    <a:prstGeom prst="rect">
                      <a:avLst/>
                    </a:prstGeom>
                  </pic:spPr>
                </pic:pic>
              </a:graphicData>
            </a:graphic>
          </wp:inline>
        </w:drawing>
      </w:r>
    </w:p>
    <w:p w:rsidR="00124FFF" w:rsidRDefault="00124FFF" w:rsidP="00715AAF">
      <w:pPr>
        <w:spacing w:before="100" w:beforeAutospacing="1" w:after="100" w:afterAutospacing="1" w:line="240" w:lineRule="auto"/>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 xml:space="preserve">Таким вот образом атрибуты </w:t>
      </w:r>
      <w:r w:rsidRPr="00AF1480">
        <w:rPr>
          <w:rFonts w:eastAsia="Times New Roman" w:cstheme="minorHAnsi"/>
          <w:b/>
          <w:color w:val="00B050"/>
          <w:sz w:val="24"/>
          <w:szCs w:val="24"/>
          <w:lang w:eastAsia="ru-RU"/>
        </w:rPr>
        <w:t>Код сотрудника</w:t>
      </w:r>
      <w:r w:rsidRPr="00AF1480">
        <w:rPr>
          <w:rFonts w:eastAsia="Times New Roman" w:cstheme="minorHAnsi"/>
          <w:color w:val="00B050"/>
          <w:sz w:val="24"/>
          <w:szCs w:val="24"/>
          <w:lang w:eastAsia="ru-RU"/>
        </w:rPr>
        <w:t xml:space="preserve"> </w:t>
      </w:r>
      <w:r>
        <w:rPr>
          <w:rFonts w:eastAsia="Times New Roman" w:cstheme="minorHAnsi"/>
          <w:color w:val="000000" w:themeColor="text1"/>
          <w:sz w:val="24"/>
          <w:szCs w:val="24"/>
          <w:lang w:eastAsia="ru-RU"/>
        </w:rPr>
        <w:t xml:space="preserve">стал ключом для атрибута </w:t>
      </w:r>
      <w:r w:rsidRPr="00AF1480">
        <w:rPr>
          <w:rFonts w:eastAsia="Times New Roman" w:cstheme="minorHAnsi"/>
          <w:b/>
          <w:color w:val="00B050"/>
          <w:sz w:val="24"/>
          <w:szCs w:val="24"/>
          <w:lang w:eastAsia="ru-RU"/>
        </w:rPr>
        <w:t>Квалификация</w:t>
      </w:r>
      <w:r>
        <w:rPr>
          <w:rFonts w:eastAsia="Times New Roman" w:cstheme="minorHAnsi"/>
          <w:color w:val="000000" w:themeColor="text1"/>
          <w:sz w:val="24"/>
          <w:szCs w:val="24"/>
          <w:lang w:eastAsia="ru-RU"/>
        </w:rPr>
        <w:t xml:space="preserve">, а </w:t>
      </w:r>
      <w:r w:rsidRPr="00AF1480">
        <w:rPr>
          <w:rFonts w:eastAsia="Times New Roman" w:cstheme="minorHAnsi"/>
          <w:b/>
          <w:color w:val="00B050"/>
          <w:sz w:val="24"/>
          <w:szCs w:val="24"/>
          <w:lang w:eastAsia="ru-RU"/>
        </w:rPr>
        <w:t>Номер отдела</w:t>
      </w:r>
      <w:r>
        <w:rPr>
          <w:rFonts w:eastAsia="Times New Roman" w:cstheme="minorHAnsi"/>
          <w:color w:val="000000" w:themeColor="text1"/>
          <w:sz w:val="24"/>
          <w:szCs w:val="24"/>
          <w:lang w:eastAsia="ru-RU"/>
        </w:rPr>
        <w:t xml:space="preserve"> - </w:t>
      </w:r>
      <w:r w:rsidR="00AF1480">
        <w:rPr>
          <w:rFonts w:eastAsia="Times New Roman" w:cstheme="minorHAnsi"/>
          <w:color w:val="000000" w:themeColor="text1"/>
          <w:sz w:val="24"/>
          <w:szCs w:val="24"/>
          <w:lang w:eastAsia="ru-RU"/>
        </w:rPr>
        <w:t xml:space="preserve">для </w:t>
      </w:r>
      <w:r>
        <w:rPr>
          <w:rFonts w:eastAsia="Times New Roman" w:cstheme="minorHAnsi"/>
          <w:color w:val="000000" w:themeColor="text1"/>
          <w:sz w:val="24"/>
          <w:szCs w:val="24"/>
          <w:lang w:eastAsia="ru-RU"/>
        </w:rPr>
        <w:t xml:space="preserve"> </w:t>
      </w:r>
      <w:r w:rsidRPr="00AF1480">
        <w:rPr>
          <w:rFonts w:eastAsia="Times New Roman" w:cstheme="minorHAnsi"/>
          <w:b/>
          <w:color w:val="00B050"/>
          <w:sz w:val="24"/>
          <w:szCs w:val="24"/>
          <w:lang w:eastAsia="ru-RU"/>
        </w:rPr>
        <w:t>Наименования отдела</w:t>
      </w:r>
      <w:r w:rsidR="00AF1480">
        <w:rPr>
          <w:rFonts w:eastAsia="Times New Roman" w:cstheme="minorHAnsi"/>
          <w:color w:val="000000" w:themeColor="text1"/>
          <w:sz w:val="24"/>
          <w:szCs w:val="24"/>
          <w:lang w:eastAsia="ru-RU"/>
        </w:rPr>
        <w:t>.</w:t>
      </w:r>
    </w:p>
    <w:p w:rsidR="00027E16" w:rsidRPr="00027E16" w:rsidRDefault="00027E16" w:rsidP="00027E16">
      <w:pPr>
        <w:shd w:val="clear" w:color="auto" w:fill="F7F7F7"/>
        <w:spacing w:line="255" w:lineRule="atLeast"/>
        <w:rPr>
          <w:rFonts w:cstheme="minorHAnsi"/>
          <w:b/>
          <w:color w:val="E36C0A" w:themeColor="accent6" w:themeShade="BF"/>
          <w:sz w:val="24"/>
          <w:szCs w:val="24"/>
          <w:shd w:val="clear" w:color="auto" w:fill="F7F7F7"/>
        </w:rPr>
      </w:pPr>
      <w:r w:rsidRPr="00027E16">
        <w:rPr>
          <w:rFonts w:cstheme="minorHAnsi"/>
          <w:b/>
          <w:color w:val="E36C0A" w:themeColor="accent6" w:themeShade="BF"/>
          <w:sz w:val="24"/>
          <w:szCs w:val="24"/>
        </w:rPr>
        <w:t>Запомнить правила нормализации помогает изречение: «Нормализация – это ключ, целый ключ и ничего, кроме ключа».</w:t>
      </w:r>
    </w:p>
    <w:p w:rsidR="00027E16" w:rsidRPr="00760138" w:rsidRDefault="00027E16" w:rsidP="00715AAF">
      <w:pPr>
        <w:spacing w:before="100" w:beforeAutospacing="1" w:after="100" w:afterAutospacing="1" w:line="240" w:lineRule="auto"/>
        <w:rPr>
          <w:rFonts w:eastAsia="Times New Roman" w:cstheme="minorHAnsi"/>
          <w:color w:val="000000" w:themeColor="text1"/>
          <w:sz w:val="24"/>
          <w:szCs w:val="24"/>
          <w:lang w:eastAsia="ru-RU"/>
        </w:rPr>
      </w:pPr>
    </w:p>
    <w:p w:rsidR="002B1AC4" w:rsidRPr="00715AAF" w:rsidRDefault="002B1AC4" w:rsidP="002B1AC4">
      <w:pPr>
        <w:pStyle w:val="a8"/>
        <w:rPr>
          <w:rFonts w:asciiTheme="minorHAnsi" w:hAnsiTheme="minorHAnsi" w:cstheme="minorHAnsi"/>
          <w:b/>
          <w:color w:val="E36C0A" w:themeColor="accent6" w:themeShade="BF"/>
        </w:rPr>
      </w:pPr>
      <w:r w:rsidRPr="00715AAF">
        <w:rPr>
          <w:rFonts w:asciiTheme="minorHAnsi" w:hAnsiTheme="minorHAnsi" w:cstheme="minorHAnsi"/>
          <w:b/>
          <w:color w:val="E36C0A" w:themeColor="accent6" w:themeShade="BF"/>
        </w:rPr>
        <w:t xml:space="preserve">Теория нормализации основана на наличии </w:t>
      </w:r>
      <w:r w:rsidRPr="00715AAF">
        <w:rPr>
          <w:rFonts w:asciiTheme="minorHAnsi" w:hAnsiTheme="minorHAnsi" w:cstheme="minorHAnsi"/>
          <w:b/>
          <w:color w:val="00B050"/>
        </w:rPr>
        <w:t>зависимостей</w:t>
      </w:r>
      <w:r w:rsidRPr="00715AAF">
        <w:rPr>
          <w:rFonts w:asciiTheme="minorHAnsi" w:hAnsiTheme="minorHAnsi" w:cstheme="minorHAnsi"/>
          <w:b/>
          <w:color w:val="E36C0A" w:themeColor="accent6" w:themeShade="BF"/>
        </w:rPr>
        <w:t xml:space="preserve"> между атрибутами отношения. Основными </w:t>
      </w:r>
      <w:r w:rsidRPr="00715AAF">
        <w:rPr>
          <w:rFonts w:asciiTheme="minorHAnsi" w:hAnsiTheme="minorHAnsi" w:cstheme="minorHAnsi"/>
          <w:b/>
          <w:color w:val="00B050"/>
        </w:rPr>
        <w:t xml:space="preserve">видами зависимостей </w:t>
      </w:r>
      <w:r w:rsidRPr="00715AAF">
        <w:rPr>
          <w:rFonts w:asciiTheme="minorHAnsi" w:hAnsiTheme="minorHAnsi" w:cstheme="minorHAnsi"/>
          <w:b/>
          <w:color w:val="E36C0A" w:themeColor="accent6" w:themeShade="BF"/>
        </w:rPr>
        <w:t>являются:</w:t>
      </w:r>
    </w:p>
    <w:p w:rsidR="002B1AC4" w:rsidRPr="002B1AC4" w:rsidRDefault="002B1AC4" w:rsidP="002B1AC4">
      <w:pPr>
        <w:pStyle w:val="a8"/>
        <w:numPr>
          <w:ilvl w:val="0"/>
          <w:numId w:val="21"/>
        </w:numPr>
        <w:rPr>
          <w:rFonts w:asciiTheme="minorHAnsi" w:hAnsiTheme="minorHAnsi" w:cstheme="minorHAnsi"/>
          <w:color w:val="000000"/>
        </w:rPr>
      </w:pPr>
      <w:r w:rsidRPr="002B1AC4">
        <w:rPr>
          <w:rFonts w:asciiTheme="minorHAnsi" w:hAnsiTheme="minorHAnsi" w:cstheme="minorHAnsi"/>
          <w:color w:val="000000"/>
        </w:rPr>
        <w:lastRenderedPageBreak/>
        <w:t>функциональные;</w:t>
      </w:r>
    </w:p>
    <w:p w:rsidR="002B1AC4" w:rsidRPr="002B1AC4" w:rsidRDefault="002B1AC4" w:rsidP="002B1AC4">
      <w:pPr>
        <w:pStyle w:val="a8"/>
        <w:numPr>
          <w:ilvl w:val="0"/>
          <w:numId w:val="21"/>
        </w:numPr>
        <w:rPr>
          <w:rFonts w:asciiTheme="minorHAnsi" w:hAnsiTheme="minorHAnsi" w:cstheme="minorHAnsi"/>
          <w:color w:val="000000"/>
        </w:rPr>
      </w:pPr>
      <w:r w:rsidRPr="002B1AC4">
        <w:rPr>
          <w:rFonts w:asciiTheme="minorHAnsi" w:hAnsiTheme="minorHAnsi" w:cstheme="minorHAnsi"/>
          <w:color w:val="000000"/>
        </w:rPr>
        <w:t>многозначные;</w:t>
      </w:r>
    </w:p>
    <w:p w:rsidR="002B1AC4" w:rsidRPr="002B1AC4" w:rsidRDefault="002B1AC4" w:rsidP="002B1AC4">
      <w:pPr>
        <w:pStyle w:val="a8"/>
        <w:numPr>
          <w:ilvl w:val="0"/>
          <w:numId w:val="21"/>
        </w:numPr>
        <w:rPr>
          <w:rFonts w:asciiTheme="minorHAnsi" w:hAnsiTheme="minorHAnsi" w:cstheme="minorHAnsi"/>
          <w:color w:val="000000"/>
        </w:rPr>
      </w:pPr>
      <w:r w:rsidRPr="002B1AC4">
        <w:rPr>
          <w:rFonts w:asciiTheme="minorHAnsi" w:hAnsiTheme="minorHAnsi" w:cstheme="minorHAnsi"/>
          <w:color w:val="000000"/>
        </w:rPr>
        <w:t>транзитивные.</w:t>
      </w:r>
    </w:p>
    <w:p w:rsidR="002B1AC4" w:rsidRPr="002B1AC4" w:rsidRDefault="002B1AC4" w:rsidP="002B1AC4">
      <w:pPr>
        <w:pStyle w:val="a8"/>
        <w:rPr>
          <w:rFonts w:asciiTheme="minorHAnsi" w:hAnsiTheme="minorHAnsi" w:cstheme="minorHAnsi"/>
          <w:color w:val="000000"/>
        </w:rPr>
      </w:pPr>
      <w:r w:rsidRPr="002B1AC4">
        <w:rPr>
          <w:rFonts w:asciiTheme="minorHAnsi" w:hAnsiTheme="minorHAnsi" w:cstheme="minorHAnsi"/>
          <w:color w:val="000000"/>
        </w:rPr>
        <w:t>Базовым является понятие </w:t>
      </w:r>
      <w:r w:rsidRPr="00715AAF">
        <w:rPr>
          <w:rFonts w:asciiTheme="minorHAnsi" w:hAnsiTheme="minorHAnsi" w:cstheme="minorHAnsi"/>
          <w:b/>
          <w:i/>
          <w:iCs/>
          <w:color w:val="00B050"/>
        </w:rPr>
        <w:t>функциональной зависимости</w:t>
      </w:r>
      <w:r w:rsidRPr="002B1AC4">
        <w:rPr>
          <w:rFonts w:asciiTheme="minorHAnsi" w:hAnsiTheme="minorHAnsi" w:cstheme="minorHAnsi"/>
          <w:color w:val="000000"/>
        </w:rPr>
        <w:t>, поскольку на его основе формируются определения всех остальных видов зависимостей. Атрибут</w:t>
      </w:r>
      <w:proofErr w:type="gramStart"/>
      <w:r w:rsidRPr="002B1AC4">
        <w:rPr>
          <w:rFonts w:asciiTheme="minorHAnsi" w:hAnsiTheme="minorHAnsi" w:cstheme="minorHAnsi"/>
          <w:color w:val="000000"/>
        </w:rPr>
        <w:t xml:space="preserve"> В</w:t>
      </w:r>
      <w:proofErr w:type="gramEnd"/>
      <w:r w:rsidRPr="002B1AC4">
        <w:rPr>
          <w:rFonts w:asciiTheme="minorHAnsi" w:hAnsiTheme="minorHAnsi" w:cstheme="minorHAnsi"/>
          <w:color w:val="000000"/>
        </w:rPr>
        <w:t xml:space="preserve"> функционально зависит от атрибута А, если каждому значению А соответствует в точности одно значение В. Математически функциональную зависимость В от А обозначают А ’ В. Это означает, что во всех кортежах с одинаковым значением атрибута А атрибут В будет иметь также одно и то же значение. При этом</w:t>
      </w:r>
      <w:proofErr w:type="gramStart"/>
      <w:r w:rsidRPr="002B1AC4">
        <w:rPr>
          <w:rFonts w:asciiTheme="minorHAnsi" w:hAnsiTheme="minorHAnsi" w:cstheme="minorHAnsi"/>
          <w:color w:val="000000"/>
        </w:rPr>
        <w:t xml:space="preserve"> А</w:t>
      </w:r>
      <w:proofErr w:type="gramEnd"/>
      <w:r w:rsidRPr="002B1AC4">
        <w:rPr>
          <w:rFonts w:asciiTheme="minorHAnsi" w:hAnsiTheme="minorHAnsi" w:cstheme="minorHAnsi"/>
          <w:color w:val="000000"/>
        </w:rPr>
        <w:t xml:space="preserve"> и В могут быть составными, то есть состоять из двух и более атрибутов.</w:t>
      </w:r>
    </w:p>
    <w:p w:rsidR="00715AAF" w:rsidRDefault="00715AAF" w:rsidP="002B1AC4">
      <w:pPr>
        <w:pStyle w:val="a8"/>
        <w:rPr>
          <w:rFonts w:asciiTheme="minorHAnsi" w:hAnsiTheme="minorHAnsi" w:cstheme="minorHAnsi"/>
          <w:b/>
          <w:i/>
          <w:iCs/>
          <w:color w:val="00B050"/>
        </w:rPr>
      </w:pPr>
      <w:r>
        <w:rPr>
          <w:rFonts w:asciiTheme="minorHAnsi" w:hAnsiTheme="minorHAnsi" w:cstheme="minorHAnsi"/>
          <w:b/>
          <w:color w:val="E36C0A" w:themeColor="accent6" w:themeShade="BF"/>
        </w:rPr>
        <w:t xml:space="preserve"> - </w:t>
      </w:r>
      <w:r w:rsidR="002B1AC4" w:rsidRPr="00715AAF">
        <w:rPr>
          <w:rFonts w:asciiTheme="minorHAnsi" w:hAnsiTheme="minorHAnsi" w:cstheme="minorHAnsi"/>
          <w:b/>
          <w:color w:val="E36C0A" w:themeColor="accent6" w:themeShade="BF"/>
        </w:rPr>
        <w:t xml:space="preserve">Зависимость, при которой каждый </w:t>
      </w:r>
      <w:r w:rsidRPr="00715AAF">
        <w:rPr>
          <w:rFonts w:asciiTheme="minorHAnsi" w:hAnsiTheme="minorHAnsi" w:cstheme="minorHAnsi"/>
          <w:b/>
          <w:color w:val="E36C0A" w:themeColor="accent6" w:themeShade="BF"/>
        </w:rPr>
        <w:t>не ключевой</w:t>
      </w:r>
      <w:r w:rsidR="002B1AC4" w:rsidRPr="00715AAF">
        <w:rPr>
          <w:rFonts w:asciiTheme="minorHAnsi" w:hAnsiTheme="minorHAnsi" w:cstheme="minorHAnsi"/>
          <w:b/>
          <w:color w:val="E36C0A" w:themeColor="accent6" w:themeShade="BF"/>
        </w:rPr>
        <w:t xml:space="preserve"> атрибут</w:t>
      </w:r>
      <w:r w:rsidRPr="00715AAF">
        <w:rPr>
          <w:rFonts w:asciiTheme="minorHAnsi" w:hAnsiTheme="minorHAnsi" w:cstheme="minorHAnsi"/>
          <w:b/>
          <w:color w:val="E36C0A" w:themeColor="accent6" w:themeShade="BF"/>
        </w:rPr>
        <w:t xml:space="preserve"> </w:t>
      </w:r>
      <w:r w:rsidRPr="00715AAF">
        <w:rPr>
          <w:rFonts w:asciiTheme="minorHAnsi" w:hAnsiTheme="minorHAnsi" w:cstheme="minorHAnsi"/>
          <w:b/>
          <w:color w:val="E36C0A" w:themeColor="accent6" w:themeShade="BF"/>
          <w:lang w:val="en-US"/>
        </w:rPr>
        <w:t>(</w:t>
      </w:r>
      <w:r w:rsidRPr="00715AAF">
        <w:rPr>
          <w:rFonts w:asciiTheme="minorHAnsi" w:hAnsiTheme="minorHAnsi" w:cstheme="minorHAnsi"/>
          <w:b/>
          <w:color w:val="E36C0A" w:themeColor="accent6" w:themeShade="BF"/>
        </w:rPr>
        <w:t>значение столбца</w:t>
      </w:r>
      <w:r w:rsidRPr="00715AAF">
        <w:rPr>
          <w:rFonts w:asciiTheme="minorHAnsi" w:hAnsiTheme="minorHAnsi" w:cstheme="minorHAnsi"/>
          <w:b/>
          <w:color w:val="E36C0A" w:themeColor="accent6" w:themeShade="BF"/>
          <w:lang w:val="en-US"/>
        </w:rPr>
        <w:t>)</w:t>
      </w:r>
      <w:r w:rsidR="002B1AC4" w:rsidRPr="00715AAF">
        <w:rPr>
          <w:rFonts w:asciiTheme="minorHAnsi" w:hAnsiTheme="minorHAnsi" w:cstheme="minorHAnsi"/>
          <w:b/>
          <w:color w:val="E36C0A" w:themeColor="accent6" w:themeShade="BF"/>
        </w:rPr>
        <w:t xml:space="preserve"> зависит от всего составного ключа</w:t>
      </w:r>
      <w:r w:rsidRPr="00715AAF">
        <w:rPr>
          <w:rFonts w:asciiTheme="minorHAnsi" w:hAnsiTheme="minorHAnsi" w:cstheme="minorHAnsi"/>
          <w:b/>
          <w:color w:val="E36C0A" w:themeColor="accent6" w:themeShade="BF"/>
        </w:rPr>
        <w:t xml:space="preserve"> </w:t>
      </w:r>
      <w:r w:rsidRPr="00715AAF">
        <w:rPr>
          <w:rFonts w:asciiTheme="minorHAnsi" w:hAnsiTheme="minorHAnsi" w:cstheme="minorHAnsi"/>
          <w:b/>
          <w:color w:val="E36C0A" w:themeColor="accent6" w:themeShade="BF"/>
          <w:lang w:val="en-US"/>
        </w:rPr>
        <w:t>id</w:t>
      </w:r>
      <w:r w:rsidR="002B1AC4" w:rsidRPr="00715AAF">
        <w:rPr>
          <w:rFonts w:asciiTheme="minorHAnsi" w:hAnsiTheme="minorHAnsi" w:cstheme="minorHAnsi"/>
          <w:b/>
          <w:color w:val="E36C0A" w:themeColor="accent6" w:themeShade="BF"/>
        </w:rPr>
        <w:t xml:space="preserve"> и не зависит от его частей, называется </w:t>
      </w:r>
      <w:r w:rsidR="002B1AC4" w:rsidRPr="00715AAF">
        <w:rPr>
          <w:rFonts w:asciiTheme="minorHAnsi" w:hAnsiTheme="minorHAnsi" w:cstheme="minorHAnsi"/>
          <w:b/>
          <w:i/>
          <w:iCs/>
          <w:color w:val="00B050"/>
        </w:rPr>
        <w:t>полной функциональной зависимостью.</w:t>
      </w:r>
      <w:r w:rsidRPr="00715AAF">
        <w:rPr>
          <w:rFonts w:asciiTheme="minorHAnsi" w:hAnsiTheme="minorHAnsi" w:cstheme="minorHAnsi"/>
          <w:b/>
          <w:i/>
          <w:iCs/>
          <w:color w:val="00B050"/>
        </w:rPr>
        <w:t xml:space="preserve"> </w:t>
      </w:r>
    </w:p>
    <w:p w:rsidR="002B1AC4" w:rsidRPr="00715AAF" w:rsidRDefault="00715AAF" w:rsidP="002B1AC4">
      <w:pPr>
        <w:pStyle w:val="a8"/>
        <w:rPr>
          <w:rFonts w:asciiTheme="minorHAnsi" w:hAnsiTheme="minorHAnsi" w:cstheme="minorHAnsi"/>
          <w:b/>
          <w:color w:val="E36C0A" w:themeColor="accent6" w:themeShade="BF"/>
        </w:rPr>
      </w:pPr>
      <w:r w:rsidRPr="00715AAF">
        <w:rPr>
          <w:rFonts w:asciiTheme="minorHAnsi" w:hAnsiTheme="minorHAnsi" w:cstheme="minorHAnsi"/>
          <w:b/>
          <w:color w:val="E36C0A" w:themeColor="accent6" w:themeShade="BF"/>
        </w:rPr>
        <w:t>- Зависимость, при которой</w:t>
      </w:r>
      <w:r w:rsidR="002B1AC4" w:rsidRPr="00715AAF">
        <w:rPr>
          <w:rFonts w:asciiTheme="minorHAnsi" w:hAnsiTheme="minorHAnsi" w:cstheme="minorHAnsi"/>
          <w:b/>
          <w:color w:val="E36C0A" w:themeColor="accent6" w:themeShade="BF"/>
        </w:rPr>
        <w:t xml:space="preserve"> атрибут</w:t>
      </w:r>
      <w:proofErr w:type="gramStart"/>
      <w:r w:rsidR="002B1AC4" w:rsidRPr="00715AAF">
        <w:rPr>
          <w:rFonts w:asciiTheme="minorHAnsi" w:hAnsiTheme="minorHAnsi" w:cstheme="minorHAnsi"/>
          <w:b/>
          <w:color w:val="E36C0A" w:themeColor="accent6" w:themeShade="BF"/>
        </w:rPr>
        <w:t xml:space="preserve"> А</w:t>
      </w:r>
      <w:proofErr w:type="gramEnd"/>
      <w:r w:rsidR="002B1AC4" w:rsidRPr="00715AAF">
        <w:rPr>
          <w:rFonts w:asciiTheme="minorHAnsi" w:hAnsiTheme="minorHAnsi" w:cstheme="minorHAnsi"/>
          <w:b/>
          <w:color w:val="E36C0A" w:themeColor="accent6" w:themeShade="BF"/>
        </w:rPr>
        <w:t xml:space="preserve"> зависит от атрибута В, а атрибут В зависит от атрибута С (С ’ В ’ А), но обратная зависимость отсутствует, то зависимость А от С называется</w:t>
      </w:r>
      <w:r w:rsidRPr="00715AAF">
        <w:rPr>
          <w:rFonts w:asciiTheme="minorHAnsi" w:hAnsiTheme="minorHAnsi" w:cstheme="minorHAnsi"/>
          <w:b/>
          <w:color w:val="E36C0A" w:themeColor="accent6" w:themeShade="BF"/>
        </w:rPr>
        <w:t xml:space="preserve"> </w:t>
      </w:r>
      <w:r w:rsidR="002B1AC4" w:rsidRPr="00715AAF">
        <w:rPr>
          <w:rFonts w:asciiTheme="minorHAnsi" w:hAnsiTheme="minorHAnsi" w:cstheme="minorHAnsi"/>
          <w:b/>
          <w:i/>
          <w:iCs/>
          <w:color w:val="00B050"/>
        </w:rPr>
        <w:t>транзитивной.</w:t>
      </w:r>
    </w:p>
    <w:p w:rsidR="002B1AC4" w:rsidRPr="00715AAF" w:rsidRDefault="00715AAF" w:rsidP="002B1AC4">
      <w:pPr>
        <w:pStyle w:val="a8"/>
        <w:rPr>
          <w:rFonts w:asciiTheme="minorHAnsi" w:hAnsiTheme="minorHAnsi" w:cstheme="minorHAnsi"/>
          <w:b/>
          <w:color w:val="E36C0A" w:themeColor="accent6" w:themeShade="BF"/>
        </w:rPr>
      </w:pPr>
      <w:r>
        <w:rPr>
          <w:rFonts w:asciiTheme="minorHAnsi" w:hAnsiTheme="minorHAnsi" w:cstheme="minorHAnsi"/>
          <w:b/>
          <w:i/>
          <w:iCs/>
          <w:color w:val="00B050"/>
        </w:rPr>
        <w:t xml:space="preserve">Многозначная зависимость </w:t>
      </w:r>
      <w:r>
        <w:rPr>
          <w:rFonts w:asciiTheme="minorHAnsi" w:hAnsiTheme="minorHAnsi" w:cstheme="minorHAnsi"/>
          <w:b/>
          <w:i/>
          <w:iCs/>
          <w:color w:val="E36C0A" w:themeColor="accent6" w:themeShade="BF"/>
        </w:rPr>
        <w:t xml:space="preserve">– это когда, </w:t>
      </w:r>
      <w:r w:rsidR="002B1AC4" w:rsidRPr="00715AAF">
        <w:rPr>
          <w:rFonts w:asciiTheme="minorHAnsi" w:hAnsiTheme="minorHAnsi" w:cstheme="minorHAnsi"/>
          <w:b/>
          <w:color w:val="E36C0A" w:themeColor="accent6" w:themeShade="BF"/>
        </w:rPr>
        <w:t>один атрибут отношения многозначно определяет другой атрибут того же отношения, если для каждого значения первого атрибута существует множество соответствующих значений второго атрибута. Многозначные зависимости могут быть:</w:t>
      </w:r>
    </w:p>
    <w:p w:rsidR="002B1AC4" w:rsidRPr="002B1AC4" w:rsidRDefault="002B1AC4" w:rsidP="002B1AC4">
      <w:pPr>
        <w:pStyle w:val="a8"/>
        <w:numPr>
          <w:ilvl w:val="0"/>
          <w:numId w:val="22"/>
        </w:numPr>
        <w:rPr>
          <w:rFonts w:asciiTheme="minorHAnsi" w:hAnsiTheme="minorHAnsi" w:cstheme="minorHAnsi"/>
          <w:color w:val="000000"/>
        </w:rPr>
      </w:pPr>
      <w:r w:rsidRPr="002B1AC4">
        <w:rPr>
          <w:rFonts w:asciiTheme="minorHAnsi" w:hAnsiTheme="minorHAnsi" w:cstheme="minorHAnsi"/>
          <w:color w:val="000000"/>
        </w:rPr>
        <w:t>один-ко-многим (1:М);</w:t>
      </w:r>
    </w:p>
    <w:p w:rsidR="002B1AC4" w:rsidRPr="002B1AC4" w:rsidRDefault="002B1AC4" w:rsidP="002B1AC4">
      <w:pPr>
        <w:pStyle w:val="a8"/>
        <w:numPr>
          <w:ilvl w:val="0"/>
          <w:numId w:val="22"/>
        </w:numPr>
        <w:rPr>
          <w:rFonts w:asciiTheme="minorHAnsi" w:hAnsiTheme="minorHAnsi" w:cstheme="minorHAnsi"/>
          <w:color w:val="000000"/>
        </w:rPr>
      </w:pPr>
      <w:r w:rsidRPr="002B1AC4">
        <w:rPr>
          <w:rFonts w:asciiTheme="minorHAnsi" w:hAnsiTheme="minorHAnsi" w:cstheme="minorHAnsi"/>
          <w:color w:val="000000"/>
        </w:rPr>
        <w:t>многие-к-одному (М:1);</w:t>
      </w:r>
    </w:p>
    <w:p w:rsidR="002B1AC4" w:rsidRDefault="002B1AC4" w:rsidP="002B1AC4">
      <w:pPr>
        <w:pStyle w:val="a8"/>
        <w:numPr>
          <w:ilvl w:val="0"/>
          <w:numId w:val="22"/>
        </w:numPr>
        <w:rPr>
          <w:rFonts w:asciiTheme="minorHAnsi" w:hAnsiTheme="minorHAnsi" w:cstheme="minorHAnsi"/>
          <w:color w:val="000000"/>
        </w:rPr>
      </w:pPr>
      <w:r w:rsidRPr="002B1AC4">
        <w:rPr>
          <w:rFonts w:asciiTheme="minorHAnsi" w:hAnsiTheme="minorHAnsi" w:cstheme="minorHAnsi"/>
          <w:color w:val="000000"/>
        </w:rPr>
        <w:t>многие-ко-многим (М</w:t>
      </w:r>
      <w:proofErr w:type="gramStart"/>
      <w:r w:rsidRPr="002B1AC4">
        <w:rPr>
          <w:rFonts w:asciiTheme="minorHAnsi" w:hAnsiTheme="minorHAnsi" w:cstheme="minorHAnsi"/>
          <w:color w:val="000000"/>
        </w:rPr>
        <w:t>:М</w:t>
      </w:r>
      <w:proofErr w:type="gramEnd"/>
      <w:r w:rsidRPr="002B1AC4">
        <w:rPr>
          <w:rFonts w:asciiTheme="minorHAnsi" w:hAnsiTheme="minorHAnsi" w:cstheme="minorHAnsi"/>
          <w:color w:val="000000"/>
        </w:rPr>
        <w:t>).</w:t>
      </w:r>
    </w:p>
    <w:p w:rsidR="009B7356" w:rsidRDefault="009B7356" w:rsidP="00715AAF">
      <w:pPr>
        <w:pStyle w:val="a8"/>
        <w:rPr>
          <w:rFonts w:asciiTheme="minorHAnsi" w:hAnsiTheme="minorHAnsi" w:cstheme="minorHAnsi"/>
          <w:color w:val="000000"/>
          <w:lang w:val="en-US"/>
        </w:rPr>
      </w:pPr>
      <w:proofErr w:type="gramStart"/>
      <w:r w:rsidRPr="00EE057A">
        <w:rPr>
          <w:rFonts w:asciiTheme="minorHAnsi" w:hAnsiTheme="minorHAnsi" w:cstheme="minorHAnsi"/>
          <w:b/>
          <w:color w:val="E36C0A" w:themeColor="accent6" w:themeShade="BF"/>
        </w:rPr>
        <w:t>Один ко многим (1:</w:t>
      </w:r>
      <w:proofErr w:type="gramEnd"/>
      <w:r w:rsidRPr="00EE057A">
        <w:rPr>
          <w:rFonts w:asciiTheme="minorHAnsi" w:hAnsiTheme="minorHAnsi" w:cstheme="minorHAnsi"/>
          <w:b/>
          <w:color w:val="E36C0A" w:themeColor="accent6" w:themeShade="BF"/>
        </w:rPr>
        <w:t>М)</w:t>
      </w:r>
      <w:r w:rsidRPr="00EE057A">
        <w:rPr>
          <w:rFonts w:asciiTheme="minorHAnsi" w:hAnsiTheme="minorHAnsi" w:cstheme="minorHAnsi"/>
          <w:color w:val="E36C0A" w:themeColor="accent6" w:themeShade="BF"/>
        </w:rPr>
        <w:t xml:space="preserve"> </w:t>
      </w:r>
      <w:r>
        <w:rPr>
          <w:rFonts w:asciiTheme="minorHAnsi" w:hAnsiTheme="minorHAnsi" w:cstheme="minorHAnsi"/>
          <w:color w:val="000000"/>
        </w:rPr>
        <w:t xml:space="preserve">– эта зависимость реализуется тогда, когда </w:t>
      </w:r>
      <w:r w:rsidR="009A5CF5">
        <w:rPr>
          <w:rFonts w:asciiTheme="minorHAnsi" w:hAnsiTheme="minorHAnsi" w:cstheme="minorHAnsi"/>
          <w:color w:val="000000"/>
        </w:rPr>
        <w:t>объекту</w:t>
      </w:r>
      <w:proofErr w:type="gramStart"/>
      <w:r>
        <w:rPr>
          <w:rFonts w:asciiTheme="minorHAnsi" w:hAnsiTheme="minorHAnsi" w:cstheme="minorHAnsi"/>
          <w:color w:val="000000"/>
        </w:rPr>
        <w:t xml:space="preserve"> А</w:t>
      </w:r>
      <w:proofErr w:type="gramEnd"/>
      <w:r>
        <w:rPr>
          <w:rFonts w:asciiTheme="minorHAnsi" w:hAnsiTheme="minorHAnsi" w:cstheme="minorHAnsi"/>
          <w:color w:val="000000"/>
        </w:rPr>
        <w:t xml:space="preserve"> может </w:t>
      </w:r>
      <w:r w:rsidR="009A5CF5">
        <w:rPr>
          <w:rFonts w:asciiTheme="minorHAnsi" w:hAnsiTheme="minorHAnsi" w:cstheme="minorHAnsi"/>
          <w:color w:val="000000"/>
        </w:rPr>
        <w:t>принадлежать</w:t>
      </w:r>
      <w:r>
        <w:rPr>
          <w:rFonts w:asciiTheme="minorHAnsi" w:hAnsiTheme="minorHAnsi" w:cstheme="minorHAnsi"/>
          <w:color w:val="000000"/>
        </w:rPr>
        <w:t xml:space="preserve"> несколько объектов Б, но объекту Б – может принадлежать лишь один объект А.</w:t>
      </w:r>
      <w:r>
        <w:rPr>
          <w:rFonts w:asciiTheme="minorHAnsi" w:hAnsiTheme="minorHAnsi" w:cstheme="minorHAnsi"/>
          <w:color w:val="000000"/>
        </w:rPr>
        <w:br/>
        <w:t>Например:</w:t>
      </w:r>
    </w:p>
    <w:p w:rsidR="00D770F2" w:rsidRPr="00552D24" w:rsidRDefault="00EE057A" w:rsidP="00715AAF">
      <w:pPr>
        <w:pStyle w:val="a8"/>
        <w:rPr>
          <w:rFonts w:asciiTheme="minorHAnsi" w:hAnsiTheme="minorHAnsi" w:cstheme="minorHAnsi"/>
          <w:b/>
          <w:color w:val="000000"/>
        </w:rPr>
      </w:pPr>
      <w:r w:rsidRPr="00552D24">
        <w:rPr>
          <w:rFonts w:asciiTheme="minorHAnsi" w:hAnsiTheme="minorHAnsi" w:cstheme="minorHAnsi"/>
          <w:b/>
          <w:color w:val="000000"/>
        </w:rPr>
        <w:t xml:space="preserve">Таблица 1. </w:t>
      </w:r>
      <w:r w:rsidR="00D770F2" w:rsidRPr="00552D24">
        <w:rPr>
          <w:rFonts w:asciiTheme="minorHAnsi" w:hAnsiTheme="minorHAnsi" w:cstheme="minorHAnsi"/>
          <w:b/>
          <w:color w:val="000000"/>
        </w:rPr>
        <w:t>Связь с клиентом</w:t>
      </w:r>
    </w:p>
    <w:tbl>
      <w:tblPr>
        <w:tblpPr w:leftFromText="180" w:rightFromText="180" w:vertAnchor="text" w:tblpX="94" w:tblpY="4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63"/>
        <w:gridCol w:w="1143"/>
        <w:gridCol w:w="2235"/>
      </w:tblGrid>
      <w:tr w:rsidR="009B7356" w:rsidTr="00D770F2">
        <w:trPr>
          <w:trHeight w:val="425"/>
        </w:trPr>
        <w:tc>
          <w:tcPr>
            <w:tcW w:w="1188"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rPr>
              <w:t>Клиент</w:t>
            </w:r>
          </w:p>
        </w:tc>
        <w:tc>
          <w:tcPr>
            <w:tcW w:w="1463"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rPr>
              <w:t>Мобильный телефон</w:t>
            </w:r>
          </w:p>
        </w:tc>
        <w:tc>
          <w:tcPr>
            <w:tcW w:w="1143"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rPr>
              <w:t xml:space="preserve"> </w:t>
            </w:r>
            <w:r>
              <w:rPr>
                <w:rFonts w:asciiTheme="minorHAnsi" w:hAnsiTheme="minorHAnsi" w:cstheme="minorHAnsi"/>
                <w:color w:val="000000"/>
                <w:lang w:val="en-US"/>
              </w:rPr>
              <w:t>Skype</w:t>
            </w:r>
          </w:p>
        </w:tc>
        <w:tc>
          <w:tcPr>
            <w:tcW w:w="2235" w:type="dxa"/>
          </w:tcPr>
          <w:p w:rsidR="009B7356" w:rsidRDefault="00D770F2" w:rsidP="00D770F2">
            <w:pPr>
              <w:pStyle w:val="a8"/>
              <w:jc w:val="center"/>
              <w:rPr>
                <w:rFonts w:asciiTheme="minorHAnsi" w:hAnsiTheme="minorHAnsi" w:cstheme="minorHAnsi"/>
                <w:color w:val="000000"/>
                <w:lang w:val="en-US"/>
              </w:rPr>
            </w:pPr>
            <w:r>
              <w:rPr>
                <w:rFonts w:asciiTheme="minorHAnsi" w:hAnsiTheme="minorHAnsi" w:cstheme="minorHAnsi"/>
                <w:color w:val="000000"/>
                <w:lang w:val="en-US"/>
              </w:rPr>
              <w:t>e-mail</w:t>
            </w:r>
          </w:p>
        </w:tc>
      </w:tr>
      <w:tr w:rsidR="009B7356" w:rsidTr="00D770F2">
        <w:trPr>
          <w:trHeight w:val="378"/>
        </w:trPr>
        <w:tc>
          <w:tcPr>
            <w:tcW w:w="1188"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rPr>
              <w:t>Сидоров</w:t>
            </w:r>
          </w:p>
        </w:tc>
        <w:tc>
          <w:tcPr>
            <w:tcW w:w="1463"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lang w:val="en-US"/>
              </w:rPr>
              <w:t>0994563312</w:t>
            </w:r>
          </w:p>
        </w:tc>
        <w:tc>
          <w:tcPr>
            <w:tcW w:w="1143" w:type="dxa"/>
          </w:tcPr>
          <w:p w:rsidR="009B7356" w:rsidRDefault="00D770F2" w:rsidP="009B7356">
            <w:pPr>
              <w:pStyle w:val="a8"/>
              <w:rPr>
                <w:rFonts w:asciiTheme="minorHAnsi" w:hAnsiTheme="minorHAnsi" w:cstheme="minorHAnsi"/>
                <w:color w:val="000000"/>
                <w:lang w:val="en-US"/>
              </w:rPr>
            </w:pPr>
            <w:r>
              <w:rPr>
                <w:rFonts w:asciiTheme="minorHAnsi" w:hAnsiTheme="minorHAnsi" w:cstheme="minorHAnsi"/>
                <w:color w:val="000000"/>
                <w:lang w:val="en-US"/>
              </w:rPr>
              <w:t>sid1489</w:t>
            </w:r>
          </w:p>
        </w:tc>
        <w:tc>
          <w:tcPr>
            <w:tcW w:w="2235" w:type="dxa"/>
          </w:tcPr>
          <w:p w:rsidR="00D770F2" w:rsidRPr="009B7356" w:rsidRDefault="00D770F2" w:rsidP="00D770F2">
            <w:pPr>
              <w:pStyle w:val="a8"/>
              <w:rPr>
                <w:rFonts w:asciiTheme="minorHAnsi" w:hAnsiTheme="minorHAnsi" w:cstheme="minorHAnsi"/>
                <w:color w:val="000000"/>
                <w:lang w:val="en-US"/>
              </w:rPr>
            </w:pPr>
            <w:r>
              <w:rPr>
                <w:rFonts w:asciiTheme="minorHAnsi" w:hAnsiTheme="minorHAnsi" w:cstheme="minorHAnsi"/>
                <w:color w:val="000000"/>
                <w:lang w:val="en-US"/>
              </w:rPr>
              <w:t>sid_1489$gmail.com</w:t>
            </w:r>
          </w:p>
          <w:p w:rsidR="009B7356" w:rsidRDefault="009B7356" w:rsidP="009B7356">
            <w:pPr>
              <w:pStyle w:val="a8"/>
              <w:rPr>
                <w:rFonts w:asciiTheme="minorHAnsi" w:hAnsiTheme="minorHAnsi" w:cstheme="minorHAnsi"/>
                <w:color w:val="000000"/>
                <w:lang w:val="en-US"/>
              </w:rPr>
            </w:pPr>
          </w:p>
        </w:tc>
      </w:tr>
    </w:tbl>
    <w:p w:rsidR="009B7356" w:rsidRPr="009B7356" w:rsidRDefault="009B7356" w:rsidP="00715AAF">
      <w:pPr>
        <w:pStyle w:val="a8"/>
        <w:rPr>
          <w:rFonts w:asciiTheme="minorHAnsi" w:hAnsiTheme="minorHAnsi" w:cstheme="minorHAnsi"/>
          <w:color w:val="000000"/>
          <w:lang w:val="en-US"/>
        </w:rPr>
      </w:pPr>
    </w:p>
    <w:p w:rsidR="009B7356" w:rsidRDefault="009B7356" w:rsidP="00715AAF">
      <w:pPr>
        <w:pStyle w:val="a8"/>
        <w:rPr>
          <w:rFonts w:asciiTheme="minorHAnsi" w:hAnsiTheme="minorHAnsi" w:cstheme="minorHAnsi"/>
          <w:color w:val="000000"/>
        </w:rPr>
      </w:pPr>
      <w:r>
        <w:rPr>
          <w:rFonts w:asciiTheme="minorHAnsi" w:hAnsiTheme="minorHAnsi" w:cstheme="minorHAnsi"/>
          <w:color w:val="000000"/>
        </w:rPr>
        <w:t xml:space="preserve">  </w:t>
      </w:r>
    </w:p>
    <w:p w:rsidR="00715AAF" w:rsidRDefault="00715AAF" w:rsidP="00D770F2">
      <w:pPr>
        <w:pStyle w:val="a8"/>
        <w:rPr>
          <w:rFonts w:asciiTheme="minorHAnsi" w:hAnsiTheme="minorHAnsi" w:cstheme="minorHAnsi"/>
          <w:color w:val="000000"/>
        </w:rPr>
      </w:pPr>
    </w:p>
    <w:p w:rsidR="00EE057A" w:rsidRDefault="00EE057A" w:rsidP="00D770F2">
      <w:pPr>
        <w:pStyle w:val="a8"/>
        <w:rPr>
          <w:rFonts w:asciiTheme="minorHAnsi" w:hAnsiTheme="minorHAnsi" w:cstheme="minorHAnsi"/>
          <w:color w:val="000000"/>
        </w:rPr>
      </w:pPr>
    </w:p>
    <w:p w:rsidR="00EE057A" w:rsidRDefault="00EE057A" w:rsidP="00D770F2">
      <w:pPr>
        <w:pStyle w:val="a8"/>
        <w:rPr>
          <w:rFonts w:asciiTheme="minorHAnsi" w:hAnsiTheme="minorHAnsi" w:cstheme="minorHAnsi"/>
          <w:color w:val="000000"/>
        </w:rPr>
      </w:pPr>
      <w:r>
        <w:rPr>
          <w:rFonts w:asciiTheme="minorHAnsi" w:hAnsiTheme="minorHAnsi" w:cstheme="minorHAnsi"/>
          <w:color w:val="000000"/>
        </w:rPr>
        <w:t>Данный клиент может иметь несколько способов для связи. Но данный мобильный номер, страница в скайпе и мыло может быть закреплен лишь к одному конкретному владельц</w:t>
      </w:r>
      <w:proofErr w:type="gramStart"/>
      <w:r>
        <w:rPr>
          <w:rFonts w:asciiTheme="minorHAnsi" w:hAnsiTheme="minorHAnsi" w:cstheme="minorHAnsi"/>
          <w:color w:val="000000"/>
        </w:rPr>
        <w:t>у(</w:t>
      </w:r>
      <w:proofErr w:type="gramEnd"/>
      <w:r>
        <w:rPr>
          <w:rFonts w:asciiTheme="minorHAnsi" w:hAnsiTheme="minorHAnsi" w:cstheme="minorHAnsi"/>
          <w:color w:val="000000"/>
        </w:rPr>
        <w:t>клиенту).</w:t>
      </w:r>
    </w:p>
    <w:p w:rsidR="00EE057A" w:rsidRDefault="00EE057A" w:rsidP="00D770F2">
      <w:pPr>
        <w:pStyle w:val="a8"/>
        <w:rPr>
          <w:rFonts w:asciiTheme="minorHAnsi" w:hAnsiTheme="minorHAnsi" w:cstheme="minorHAnsi"/>
          <w:color w:val="000000"/>
        </w:rPr>
      </w:pPr>
      <w:r>
        <w:rPr>
          <w:rFonts w:asciiTheme="minorHAnsi" w:hAnsiTheme="minorHAnsi" w:cstheme="minorHAnsi"/>
          <w:color w:val="000000"/>
        </w:rPr>
        <w:t xml:space="preserve">Тоесть номер 099456312 или мыло </w:t>
      </w:r>
      <w:hyperlink r:id="rId37" w:history="1">
        <w:r w:rsidRPr="00865BF3">
          <w:rPr>
            <w:rStyle w:val="a9"/>
            <w:rFonts w:asciiTheme="minorHAnsi" w:hAnsiTheme="minorHAnsi" w:cstheme="minorHAnsi"/>
            <w:lang w:val="en-US"/>
          </w:rPr>
          <w:t>sid_1489@gmail.com</w:t>
        </w:r>
      </w:hyperlink>
      <w:r>
        <w:rPr>
          <w:rFonts w:asciiTheme="minorHAnsi" w:hAnsiTheme="minorHAnsi" w:cstheme="minorHAnsi"/>
          <w:color w:val="000000"/>
          <w:lang w:val="en-US"/>
        </w:rPr>
        <w:t xml:space="preserve"> </w:t>
      </w:r>
      <w:r>
        <w:rPr>
          <w:rFonts w:asciiTheme="minorHAnsi" w:hAnsiTheme="minorHAnsi" w:cstheme="minorHAnsi"/>
          <w:color w:val="000000"/>
        </w:rPr>
        <w:t xml:space="preserve"> не может быть у клиента Вася, Петя и </w:t>
      </w:r>
      <w:proofErr w:type="spellStart"/>
      <w:r>
        <w:rPr>
          <w:rFonts w:asciiTheme="minorHAnsi" w:hAnsiTheme="minorHAnsi" w:cstheme="minorHAnsi"/>
          <w:color w:val="000000"/>
        </w:rPr>
        <w:t>тд</w:t>
      </w:r>
      <w:proofErr w:type="spellEnd"/>
      <w:r>
        <w:rPr>
          <w:rFonts w:asciiTheme="minorHAnsi" w:hAnsiTheme="minorHAnsi" w:cstheme="minorHAnsi"/>
          <w:color w:val="000000"/>
        </w:rPr>
        <w:t>.</w:t>
      </w:r>
    </w:p>
    <w:p w:rsidR="00552D24" w:rsidRPr="00D36CAD" w:rsidRDefault="00552D24" w:rsidP="00552D24">
      <w:pPr>
        <w:pStyle w:val="a8"/>
        <w:rPr>
          <w:rFonts w:ascii="Verdana" w:hAnsi="Verdana"/>
          <w:color w:val="000000" w:themeColor="text1"/>
          <w:sz w:val="18"/>
          <w:szCs w:val="18"/>
        </w:rPr>
      </w:pPr>
      <w:r w:rsidRPr="00552D24">
        <w:rPr>
          <w:rFonts w:asciiTheme="minorHAnsi" w:hAnsiTheme="minorHAnsi" w:cstheme="minorHAnsi"/>
          <w:b/>
          <w:color w:val="000000"/>
        </w:rPr>
        <w:t>Еще пример:</w:t>
      </w:r>
      <w:r>
        <w:rPr>
          <w:rFonts w:asciiTheme="minorHAnsi" w:hAnsiTheme="minorHAnsi" w:cstheme="minorHAnsi"/>
          <w:color w:val="000000"/>
        </w:rPr>
        <w:br/>
      </w:r>
      <w:r w:rsidRPr="00D36CAD">
        <w:rPr>
          <w:rFonts w:ascii="Verdana" w:hAnsi="Verdana"/>
          <w:color w:val="000000" w:themeColor="text1"/>
          <w:sz w:val="18"/>
          <w:szCs w:val="18"/>
        </w:rPr>
        <w:t>Рассмотрим такой сайт интернет магазина:</w:t>
      </w:r>
    </w:p>
    <w:p w:rsidR="00552D24" w:rsidRPr="00D36CAD" w:rsidRDefault="00552D24" w:rsidP="00552D24">
      <w:pPr>
        <w:numPr>
          <w:ilvl w:val="0"/>
          <w:numId w:val="23"/>
        </w:numPr>
        <w:spacing w:after="0" w:line="240" w:lineRule="auto"/>
        <w:ind w:left="525"/>
        <w:rPr>
          <w:rFonts w:ascii="Verdana" w:eastAsia="Times New Roman" w:hAnsi="Verdana" w:cs="Times New Roman"/>
          <w:color w:val="000000" w:themeColor="text1"/>
          <w:sz w:val="20"/>
          <w:szCs w:val="20"/>
          <w:lang w:eastAsia="ru-RU"/>
        </w:rPr>
      </w:pPr>
      <w:r w:rsidRPr="00D36CAD">
        <w:rPr>
          <w:rFonts w:ascii="Verdana" w:eastAsia="Times New Roman" w:hAnsi="Verdana" w:cs="Times New Roman"/>
          <w:color w:val="000000" w:themeColor="text1"/>
          <w:sz w:val="20"/>
          <w:szCs w:val="20"/>
          <w:lang w:eastAsia="ru-RU"/>
        </w:rPr>
        <w:t>У покупателей может быть несколько заказов.</w:t>
      </w:r>
    </w:p>
    <w:p w:rsidR="00552D24" w:rsidRPr="00D36CAD" w:rsidRDefault="00552D24" w:rsidP="00552D24">
      <w:pPr>
        <w:numPr>
          <w:ilvl w:val="0"/>
          <w:numId w:val="23"/>
        </w:numPr>
        <w:spacing w:after="0" w:line="240" w:lineRule="auto"/>
        <w:ind w:left="525"/>
        <w:rPr>
          <w:rFonts w:ascii="Verdana" w:eastAsia="Times New Roman" w:hAnsi="Verdana" w:cs="Times New Roman"/>
          <w:color w:val="000000" w:themeColor="text1"/>
          <w:sz w:val="20"/>
          <w:szCs w:val="20"/>
          <w:lang w:eastAsia="ru-RU"/>
        </w:rPr>
      </w:pPr>
      <w:r w:rsidRPr="00D36CAD">
        <w:rPr>
          <w:rFonts w:ascii="Verdana" w:eastAsia="Times New Roman" w:hAnsi="Verdana" w:cs="Times New Roman"/>
          <w:color w:val="000000" w:themeColor="text1"/>
          <w:sz w:val="20"/>
          <w:szCs w:val="20"/>
          <w:lang w:eastAsia="ru-RU"/>
        </w:rPr>
        <w:t>Заказ может содержать несколько товаров.</w:t>
      </w:r>
    </w:p>
    <w:p w:rsidR="00552D24" w:rsidRPr="00D36CAD" w:rsidRDefault="00552D24" w:rsidP="00552D24">
      <w:pPr>
        <w:numPr>
          <w:ilvl w:val="0"/>
          <w:numId w:val="23"/>
        </w:numPr>
        <w:spacing w:after="0" w:line="240" w:lineRule="auto"/>
        <w:ind w:left="525"/>
        <w:rPr>
          <w:rFonts w:ascii="Verdana" w:eastAsia="Times New Roman" w:hAnsi="Verdana" w:cs="Times New Roman"/>
          <w:color w:val="000000" w:themeColor="text1"/>
          <w:sz w:val="20"/>
          <w:szCs w:val="20"/>
          <w:lang w:eastAsia="ru-RU"/>
        </w:rPr>
      </w:pPr>
      <w:r w:rsidRPr="00D36CAD">
        <w:rPr>
          <w:rFonts w:ascii="Verdana" w:eastAsia="Times New Roman" w:hAnsi="Verdana" w:cs="Times New Roman"/>
          <w:color w:val="000000" w:themeColor="text1"/>
          <w:sz w:val="20"/>
          <w:szCs w:val="20"/>
          <w:lang w:eastAsia="ru-RU"/>
        </w:rPr>
        <w:t>Товары могут иметь описание на нескольких языках.</w:t>
      </w:r>
    </w:p>
    <w:p w:rsidR="00552D24" w:rsidRPr="00D36CAD" w:rsidRDefault="00552D24" w:rsidP="00552D24">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color w:val="000000" w:themeColor="text1"/>
          <w:sz w:val="18"/>
          <w:szCs w:val="18"/>
          <w:lang w:eastAsia="ru-RU"/>
        </w:rPr>
        <w:t>В этих случаях нам потребуется создать связь "Один ко многим". Пример:</w:t>
      </w:r>
    </w:p>
    <w:p w:rsidR="00552D24" w:rsidRPr="00D36CAD" w:rsidRDefault="00552D24" w:rsidP="00552D24">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noProof/>
          <w:color w:val="000000" w:themeColor="text1"/>
          <w:sz w:val="18"/>
          <w:szCs w:val="18"/>
          <w:lang w:eastAsia="ru-RU"/>
        </w:rPr>
        <w:lastRenderedPageBreak/>
        <w:drawing>
          <wp:inline distT="0" distB="0" distL="0" distR="0" wp14:anchorId="1EF544D4" wp14:editId="425E3AA7">
            <wp:extent cx="3352800" cy="1762125"/>
            <wp:effectExtent l="0" t="0" r="0" b="9525"/>
            <wp:docPr id="11" name="Рисунок 11" descr="http://jtest.ru/assets/images/articles/sql/sql%20for%20beginners3/s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test.ru/assets/images/articles/sql/sql%20for%20beginners3/ss_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2800" cy="1762125"/>
                    </a:xfrm>
                    <a:prstGeom prst="rect">
                      <a:avLst/>
                    </a:prstGeom>
                    <a:noFill/>
                    <a:ln>
                      <a:noFill/>
                    </a:ln>
                  </pic:spPr>
                </pic:pic>
              </a:graphicData>
            </a:graphic>
          </wp:inline>
        </w:drawing>
      </w:r>
    </w:p>
    <w:p w:rsidR="00552D24" w:rsidRDefault="00552D24" w:rsidP="00552D24">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color w:val="000000" w:themeColor="text1"/>
          <w:sz w:val="18"/>
          <w:szCs w:val="18"/>
          <w:lang w:eastAsia="ru-RU"/>
        </w:rPr>
        <w:t>Каждый покупатель может иметь 0 или более заказов. Но каждый заказ может принадлежать только одному покупателю.</w:t>
      </w:r>
    </w:p>
    <w:p w:rsidR="00552D24" w:rsidRPr="002B1AC4" w:rsidRDefault="00552D24" w:rsidP="00D770F2">
      <w:pPr>
        <w:pStyle w:val="a8"/>
        <w:rPr>
          <w:rFonts w:asciiTheme="minorHAnsi" w:hAnsiTheme="minorHAnsi" w:cstheme="minorHAnsi"/>
          <w:color w:val="000000"/>
        </w:rPr>
      </w:pPr>
    </w:p>
    <w:p w:rsidR="00D36CAD" w:rsidRDefault="009A5CF5" w:rsidP="00D36CAD">
      <w:pPr>
        <w:pStyle w:val="a8"/>
        <w:rPr>
          <w:rFonts w:ascii="Verdana" w:hAnsi="Verdana"/>
          <w:color w:val="000000" w:themeColor="text1"/>
          <w:sz w:val="18"/>
          <w:szCs w:val="18"/>
        </w:rPr>
      </w:pPr>
      <w:proofErr w:type="gramStart"/>
      <w:r>
        <w:rPr>
          <w:rFonts w:cstheme="minorHAnsi"/>
          <w:b/>
          <w:color w:val="E36C0A" w:themeColor="accent6" w:themeShade="BF"/>
        </w:rPr>
        <w:t>Многие</w:t>
      </w:r>
      <w:r w:rsidRPr="00EE057A">
        <w:rPr>
          <w:rFonts w:asciiTheme="minorHAnsi" w:hAnsiTheme="minorHAnsi" w:cstheme="minorHAnsi"/>
          <w:b/>
          <w:color w:val="E36C0A" w:themeColor="accent6" w:themeShade="BF"/>
        </w:rPr>
        <w:t xml:space="preserve"> ко многим (1:</w:t>
      </w:r>
      <w:proofErr w:type="gramEnd"/>
      <w:r w:rsidRPr="00EE057A">
        <w:rPr>
          <w:rFonts w:asciiTheme="minorHAnsi" w:hAnsiTheme="minorHAnsi" w:cstheme="minorHAnsi"/>
          <w:b/>
          <w:color w:val="E36C0A" w:themeColor="accent6" w:themeShade="BF"/>
        </w:rPr>
        <w:t>М)</w:t>
      </w:r>
      <w:r>
        <w:rPr>
          <w:rFonts w:cstheme="minorHAnsi"/>
          <w:b/>
          <w:color w:val="E36C0A" w:themeColor="accent6" w:themeShade="BF"/>
        </w:rPr>
        <w:t xml:space="preserve"> – </w:t>
      </w:r>
      <w:r>
        <w:rPr>
          <w:rFonts w:asciiTheme="minorHAnsi" w:hAnsiTheme="minorHAnsi" w:cstheme="minorHAnsi"/>
          <w:color w:val="000000"/>
        </w:rPr>
        <w:t xml:space="preserve">эта зависимость реализуется тогда, когда </w:t>
      </w:r>
      <w:r w:rsidR="0017476A">
        <w:rPr>
          <w:rFonts w:asciiTheme="minorHAnsi" w:hAnsiTheme="minorHAnsi" w:cstheme="minorHAnsi"/>
          <w:color w:val="000000"/>
        </w:rPr>
        <w:t>объектам</w:t>
      </w:r>
      <w:proofErr w:type="gramStart"/>
      <w:r>
        <w:rPr>
          <w:rFonts w:asciiTheme="minorHAnsi" w:hAnsiTheme="minorHAnsi" w:cstheme="minorHAnsi"/>
          <w:color w:val="000000"/>
        </w:rPr>
        <w:t xml:space="preserve"> А</w:t>
      </w:r>
      <w:proofErr w:type="gramEnd"/>
      <w:r>
        <w:rPr>
          <w:rFonts w:asciiTheme="minorHAnsi" w:hAnsiTheme="minorHAnsi" w:cstheme="minorHAnsi"/>
          <w:color w:val="000000"/>
        </w:rPr>
        <w:t xml:space="preserve"> может принадлежать несколько объектов Б, но </w:t>
      </w:r>
      <w:r w:rsidR="0017476A">
        <w:rPr>
          <w:rFonts w:asciiTheme="minorHAnsi" w:hAnsiTheme="minorHAnsi" w:cstheme="minorHAnsi"/>
          <w:color w:val="000000"/>
        </w:rPr>
        <w:t>и объектам</w:t>
      </w:r>
      <w:r>
        <w:rPr>
          <w:rFonts w:asciiTheme="minorHAnsi" w:hAnsiTheme="minorHAnsi" w:cstheme="minorHAnsi"/>
          <w:color w:val="000000"/>
        </w:rPr>
        <w:t xml:space="preserve"> Б – может принадлежать</w:t>
      </w:r>
      <w:r w:rsidR="0017476A">
        <w:rPr>
          <w:rFonts w:asciiTheme="minorHAnsi" w:hAnsiTheme="minorHAnsi" w:cstheme="minorHAnsi"/>
          <w:color w:val="000000"/>
        </w:rPr>
        <w:t xml:space="preserve"> несколько</w:t>
      </w:r>
      <w:r>
        <w:rPr>
          <w:rFonts w:asciiTheme="minorHAnsi" w:hAnsiTheme="minorHAnsi" w:cstheme="minorHAnsi"/>
          <w:color w:val="000000"/>
        </w:rPr>
        <w:t xml:space="preserve"> объект</w:t>
      </w:r>
      <w:r w:rsidR="0017476A">
        <w:rPr>
          <w:rFonts w:asciiTheme="minorHAnsi" w:hAnsiTheme="minorHAnsi" w:cstheme="minorHAnsi"/>
          <w:color w:val="000000"/>
        </w:rPr>
        <w:t>ов</w:t>
      </w:r>
      <w:r>
        <w:rPr>
          <w:rFonts w:asciiTheme="minorHAnsi" w:hAnsiTheme="minorHAnsi" w:cstheme="minorHAnsi"/>
          <w:color w:val="000000"/>
        </w:rPr>
        <w:t xml:space="preserve"> А.</w:t>
      </w:r>
      <w:r>
        <w:rPr>
          <w:rFonts w:asciiTheme="minorHAnsi" w:hAnsiTheme="minorHAnsi" w:cstheme="minorHAnsi"/>
          <w:color w:val="000000"/>
        </w:rPr>
        <w:br/>
      </w:r>
    </w:p>
    <w:p w:rsidR="00552D24" w:rsidRPr="00552D24" w:rsidRDefault="00552D24" w:rsidP="00552D24">
      <w:pPr>
        <w:spacing w:after="300" w:line="456" w:lineRule="atLeast"/>
        <w:rPr>
          <w:rFonts w:ascii="Verdana" w:eastAsia="Times New Roman" w:hAnsi="Verdana" w:cs="Times New Roman"/>
          <w:color w:val="000000" w:themeColor="text1"/>
          <w:sz w:val="18"/>
          <w:szCs w:val="18"/>
          <w:lang w:eastAsia="ru-RU"/>
        </w:rPr>
      </w:pPr>
      <w:r w:rsidRPr="00552D24">
        <w:rPr>
          <w:rFonts w:ascii="Verdana" w:eastAsia="Times New Roman" w:hAnsi="Verdana" w:cs="Times New Roman"/>
          <w:color w:val="000000" w:themeColor="text1"/>
          <w:sz w:val="18"/>
          <w:szCs w:val="18"/>
          <w:lang w:eastAsia="ru-RU"/>
        </w:rPr>
        <w:t>Например, каждый заказ может содержать множество товаров. И каждый товар может присутствовать во многих заказах.</w:t>
      </w:r>
    </w:p>
    <w:p w:rsidR="00552D24" w:rsidRPr="00552D24" w:rsidRDefault="00552D24" w:rsidP="00552D24">
      <w:pPr>
        <w:spacing w:after="300" w:line="456" w:lineRule="atLeast"/>
        <w:rPr>
          <w:rFonts w:ascii="Verdana" w:eastAsia="Times New Roman" w:hAnsi="Verdana" w:cs="Times New Roman"/>
          <w:color w:val="000000" w:themeColor="text1"/>
          <w:sz w:val="18"/>
          <w:szCs w:val="18"/>
          <w:lang w:eastAsia="ru-RU"/>
        </w:rPr>
      </w:pPr>
      <w:r w:rsidRPr="00552D24">
        <w:rPr>
          <w:rFonts w:ascii="Verdana" w:eastAsia="Times New Roman" w:hAnsi="Verdana" w:cs="Times New Roman"/>
          <w:color w:val="000000" w:themeColor="text1"/>
          <w:sz w:val="18"/>
          <w:szCs w:val="18"/>
          <w:lang w:eastAsia="ru-RU"/>
        </w:rPr>
        <w:t>Для такой связи нам потребуется создать дополнительную таблицу:</w:t>
      </w:r>
    </w:p>
    <w:p w:rsidR="00552D24" w:rsidRPr="00552D24" w:rsidRDefault="00552D24" w:rsidP="00552D24">
      <w:pPr>
        <w:spacing w:after="300" w:line="456" w:lineRule="atLeast"/>
        <w:rPr>
          <w:rFonts w:ascii="Verdana" w:eastAsia="Times New Roman" w:hAnsi="Verdana" w:cs="Times New Roman"/>
          <w:color w:val="000000" w:themeColor="text1"/>
          <w:sz w:val="18"/>
          <w:szCs w:val="18"/>
          <w:lang w:eastAsia="ru-RU"/>
        </w:rPr>
      </w:pPr>
      <w:r w:rsidRPr="00552D24">
        <w:rPr>
          <w:rFonts w:ascii="Verdana" w:eastAsia="Times New Roman" w:hAnsi="Verdana" w:cs="Times New Roman"/>
          <w:noProof/>
          <w:color w:val="000000" w:themeColor="text1"/>
          <w:sz w:val="18"/>
          <w:szCs w:val="18"/>
          <w:lang w:eastAsia="ru-RU"/>
        </w:rPr>
        <w:drawing>
          <wp:inline distT="0" distB="0" distL="0" distR="0" wp14:anchorId="12BF1F04" wp14:editId="4915885C">
            <wp:extent cx="4076700" cy="2971800"/>
            <wp:effectExtent l="0" t="0" r="0" b="0"/>
            <wp:docPr id="12" name="Рисунок 12" descr="http://jtest.ru/assets/images/articles/sql/sql%20for%20beginners3/s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jtest.ru/assets/images/articles/sql/sql%20for%20beginners3/ss_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2971800"/>
                    </a:xfrm>
                    <a:prstGeom prst="rect">
                      <a:avLst/>
                    </a:prstGeom>
                    <a:noFill/>
                    <a:ln>
                      <a:noFill/>
                    </a:ln>
                  </pic:spPr>
                </pic:pic>
              </a:graphicData>
            </a:graphic>
          </wp:inline>
        </w:drawing>
      </w:r>
    </w:p>
    <w:p w:rsidR="00552D24" w:rsidRPr="00D36CAD" w:rsidRDefault="00552D24" w:rsidP="00D36CAD">
      <w:pPr>
        <w:spacing w:after="300" w:line="456" w:lineRule="atLeast"/>
        <w:rPr>
          <w:rFonts w:ascii="Verdana" w:eastAsia="Times New Roman" w:hAnsi="Verdana" w:cs="Times New Roman"/>
          <w:color w:val="000000" w:themeColor="text1"/>
          <w:sz w:val="18"/>
          <w:szCs w:val="18"/>
          <w:lang w:eastAsia="ru-RU"/>
        </w:rPr>
      </w:pPr>
      <w:r w:rsidRPr="00552D24">
        <w:rPr>
          <w:rFonts w:ascii="Verdana" w:eastAsia="Times New Roman" w:hAnsi="Verdana" w:cs="Times New Roman"/>
          <w:color w:val="000000" w:themeColor="text1"/>
          <w:sz w:val="18"/>
          <w:szCs w:val="18"/>
          <w:lang w:eastAsia="ru-RU"/>
        </w:rPr>
        <w:t xml:space="preserve">Назначение таблицы </w:t>
      </w:r>
      <w:r w:rsidRPr="00892A2B">
        <w:rPr>
          <w:rFonts w:ascii="Verdana" w:eastAsia="Times New Roman" w:hAnsi="Verdana" w:cs="Times New Roman"/>
          <w:b/>
          <w:color w:val="000000" w:themeColor="text1"/>
          <w:sz w:val="18"/>
          <w:szCs w:val="18"/>
          <w:lang w:eastAsia="ru-RU"/>
        </w:rPr>
        <w:t>"Items_Orders"</w:t>
      </w:r>
      <w:r w:rsidRPr="00552D24">
        <w:rPr>
          <w:rFonts w:ascii="Verdana" w:eastAsia="Times New Roman" w:hAnsi="Verdana" w:cs="Times New Roman"/>
          <w:color w:val="000000" w:themeColor="text1"/>
          <w:sz w:val="18"/>
          <w:szCs w:val="18"/>
          <w:lang w:eastAsia="ru-RU"/>
        </w:rPr>
        <w:t xml:space="preserve"> только одно - создать связь "Многие ко многим" между товарами и заказами.</w:t>
      </w:r>
    </w:p>
    <w:p w:rsidR="0017476A" w:rsidRDefault="009A5CF5" w:rsidP="009A5CF5">
      <w:pPr>
        <w:pStyle w:val="a8"/>
        <w:rPr>
          <w:rFonts w:asciiTheme="minorHAnsi" w:hAnsiTheme="minorHAnsi" w:cstheme="minorHAnsi"/>
          <w:color w:val="000000"/>
        </w:rPr>
      </w:pPr>
      <w:r>
        <w:rPr>
          <w:rFonts w:asciiTheme="minorHAnsi" w:hAnsiTheme="minorHAnsi" w:cstheme="minorHAnsi"/>
          <w:color w:val="000000"/>
        </w:rPr>
        <w:t>Например:</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4"/>
        <w:gridCol w:w="1939"/>
        <w:gridCol w:w="1819"/>
      </w:tblGrid>
      <w:tr w:rsidR="00BF7578" w:rsidTr="00BF7578">
        <w:trPr>
          <w:trHeight w:val="450"/>
        </w:trPr>
        <w:tc>
          <w:tcPr>
            <w:tcW w:w="1484" w:type="dxa"/>
          </w:tcPr>
          <w:p w:rsidR="00BF7578" w:rsidRPr="00D36CAD" w:rsidRDefault="00BF7578" w:rsidP="00BF7578">
            <w:pPr>
              <w:pStyle w:val="a8"/>
              <w:rPr>
                <w:rFonts w:asciiTheme="minorHAnsi" w:hAnsiTheme="minorHAnsi" w:cstheme="minorHAnsi"/>
                <w:color w:val="000000" w:themeColor="text1"/>
                <w:lang w:val="en-US"/>
              </w:rPr>
            </w:pPr>
            <w:r w:rsidRPr="00D36CAD">
              <w:rPr>
                <w:rFonts w:asciiTheme="minorHAnsi" w:hAnsiTheme="minorHAnsi" w:cstheme="minorHAnsi"/>
                <w:color w:val="000000" w:themeColor="text1"/>
              </w:rPr>
              <w:t>Мобильные телефоны</w:t>
            </w:r>
            <w:r w:rsidRPr="00D36CAD">
              <w:rPr>
                <w:rFonts w:asciiTheme="minorHAnsi" w:hAnsiTheme="minorHAnsi" w:cstheme="minorHAnsi"/>
                <w:color w:val="000000" w:themeColor="text1"/>
                <w:lang w:val="en-US"/>
              </w:rPr>
              <w:t xml:space="preserve">     </w:t>
            </w:r>
          </w:p>
        </w:tc>
        <w:tc>
          <w:tcPr>
            <w:tcW w:w="885" w:type="dxa"/>
          </w:tcPr>
          <w:p w:rsidR="008C3005" w:rsidRPr="00D36CAD" w:rsidRDefault="008C3005">
            <w:pPr>
              <w:rPr>
                <w:rFonts w:eastAsia="Times New Roman" w:cstheme="minorHAnsi"/>
                <w:color w:val="000000" w:themeColor="text1"/>
                <w:sz w:val="24"/>
                <w:szCs w:val="24"/>
                <w:lang w:eastAsia="ru-RU"/>
              </w:rPr>
            </w:pPr>
            <w:r w:rsidRPr="00D36CAD">
              <w:rPr>
                <w:rFonts w:eastAsia="Times New Roman" w:cstheme="minorHAnsi"/>
                <w:color w:val="000000" w:themeColor="text1"/>
                <w:sz w:val="24"/>
                <w:szCs w:val="24"/>
                <w:lang w:val="en-US" w:eastAsia="ru-RU"/>
              </w:rPr>
              <w:t xml:space="preserve">Id </w:t>
            </w:r>
            <w:r w:rsidRPr="00D36CAD">
              <w:rPr>
                <w:rFonts w:eastAsia="Times New Roman" w:cstheme="minorHAnsi"/>
                <w:color w:val="000000" w:themeColor="text1"/>
                <w:sz w:val="24"/>
                <w:szCs w:val="24"/>
                <w:lang w:eastAsia="ru-RU"/>
              </w:rPr>
              <w:t xml:space="preserve">Моб телефонов + </w:t>
            </w:r>
            <w:r w:rsidRPr="00D36CAD">
              <w:rPr>
                <w:rFonts w:eastAsia="Times New Roman" w:cstheme="minorHAnsi"/>
                <w:color w:val="000000" w:themeColor="text1"/>
                <w:sz w:val="24"/>
                <w:szCs w:val="24"/>
                <w:lang w:eastAsia="ru-RU"/>
              </w:rPr>
              <w:br/>
            </w:r>
            <w:r w:rsidRPr="00D36CAD">
              <w:rPr>
                <w:rFonts w:eastAsia="Times New Roman" w:cstheme="minorHAnsi"/>
                <w:color w:val="000000" w:themeColor="text1"/>
                <w:sz w:val="24"/>
                <w:szCs w:val="24"/>
                <w:lang w:val="en-US" w:eastAsia="ru-RU"/>
              </w:rPr>
              <w:lastRenderedPageBreak/>
              <w:t xml:space="preserve">Id </w:t>
            </w:r>
            <w:r w:rsidRPr="00D36CAD">
              <w:rPr>
                <w:rFonts w:eastAsia="Times New Roman" w:cstheme="minorHAnsi"/>
                <w:color w:val="000000" w:themeColor="text1"/>
                <w:sz w:val="24"/>
                <w:szCs w:val="24"/>
                <w:lang w:eastAsia="ru-RU"/>
              </w:rPr>
              <w:t>Производителей</w:t>
            </w:r>
          </w:p>
          <w:p w:rsidR="00BF7578" w:rsidRPr="00D36CAD" w:rsidRDefault="00BF7578" w:rsidP="00BF7578">
            <w:pPr>
              <w:pStyle w:val="a8"/>
              <w:rPr>
                <w:rFonts w:asciiTheme="minorHAnsi" w:hAnsiTheme="minorHAnsi" w:cstheme="minorHAnsi"/>
                <w:color w:val="000000" w:themeColor="text1"/>
                <w:lang w:val="en-US"/>
              </w:rPr>
            </w:pPr>
          </w:p>
        </w:tc>
        <w:tc>
          <w:tcPr>
            <w:tcW w:w="1650" w:type="dxa"/>
            <w:shd w:val="clear" w:color="auto" w:fill="auto"/>
          </w:tcPr>
          <w:p w:rsidR="00BF7578" w:rsidRPr="00D36CAD" w:rsidRDefault="00BF7578">
            <w:pPr>
              <w:rPr>
                <w:rFonts w:cstheme="minorHAnsi"/>
                <w:color w:val="000000"/>
                <w:sz w:val="24"/>
                <w:szCs w:val="24"/>
              </w:rPr>
            </w:pPr>
            <w:r w:rsidRPr="00D36CAD">
              <w:rPr>
                <w:rFonts w:cstheme="minorHAnsi"/>
                <w:color w:val="000000"/>
                <w:sz w:val="24"/>
                <w:szCs w:val="24"/>
              </w:rPr>
              <w:lastRenderedPageBreak/>
              <w:t>Производители</w:t>
            </w:r>
          </w:p>
        </w:tc>
      </w:tr>
      <w:tr w:rsidR="00BF7578" w:rsidTr="00BF7578">
        <w:trPr>
          <w:trHeight w:val="1125"/>
        </w:trPr>
        <w:tc>
          <w:tcPr>
            <w:tcW w:w="1484" w:type="dxa"/>
          </w:tcPr>
          <w:p w:rsidR="00BF7578" w:rsidRPr="00D36CAD" w:rsidRDefault="008C3005" w:rsidP="00BF7578">
            <w:pPr>
              <w:pStyle w:val="a8"/>
              <w:rPr>
                <w:rFonts w:asciiTheme="minorHAnsi" w:hAnsiTheme="minorHAnsi" w:cstheme="minorHAnsi"/>
                <w:color w:val="000000"/>
                <w:lang w:val="en-US"/>
              </w:rPr>
            </w:pPr>
            <w:r w:rsidRPr="00D36CAD">
              <w:rPr>
                <w:rFonts w:asciiTheme="minorHAnsi" w:hAnsiTheme="minorHAnsi" w:cstheme="minorHAnsi"/>
                <w:color w:val="000000"/>
                <w:lang w:val="en-US"/>
              </w:rPr>
              <w:lastRenderedPageBreak/>
              <w:sym w:font="Wingdings" w:char="F0E0"/>
            </w:r>
          </w:p>
          <w:p w:rsidR="008C3005" w:rsidRPr="00D36CAD" w:rsidRDefault="008C3005" w:rsidP="00BF7578">
            <w:pPr>
              <w:pStyle w:val="a8"/>
              <w:rPr>
                <w:rFonts w:asciiTheme="minorHAnsi" w:hAnsiTheme="minorHAnsi" w:cstheme="minorHAnsi"/>
                <w:color w:val="000000"/>
                <w:lang w:val="en-US"/>
              </w:rPr>
            </w:pPr>
            <w:r w:rsidRPr="00D36CAD">
              <w:rPr>
                <w:rFonts w:asciiTheme="minorHAnsi" w:hAnsiTheme="minorHAnsi" w:cstheme="minorHAnsi"/>
                <w:color w:val="000000"/>
                <w:lang w:val="en-US"/>
              </w:rPr>
              <w:sym w:font="Wingdings" w:char="F0E0"/>
            </w:r>
          </w:p>
        </w:tc>
        <w:tc>
          <w:tcPr>
            <w:tcW w:w="885" w:type="dxa"/>
          </w:tcPr>
          <w:p w:rsidR="00BF7578" w:rsidRPr="00D36CAD" w:rsidRDefault="00BF7578" w:rsidP="00BF7578">
            <w:pPr>
              <w:pStyle w:val="a8"/>
              <w:rPr>
                <w:rFonts w:asciiTheme="minorHAnsi" w:hAnsiTheme="minorHAnsi" w:cstheme="minorHAnsi"/>
                <w:color w:val="000000"/>
              </w:rPr>
            </w:pPr>
          </w:p>
        </w:tc>
        <w:tc>
          <w:tcPr>
            <w:tcW w:w="1650" w:type="dxa"/>
            <w:shd w:val="clear" w:color="auto" w:fill="auto"/>
          </w:tcPr>
          <w:p w:rsidR="00BF7578" w:rsidRPr="00D36CAD" w:rsidRDefault="008C3005">
            <w:pPr>
              <w:rPr>
                <w:rFonts w:cstheme="minorHAnsi"/>
                <w:color w:val="000000"/>
                <w:sz w:val="24"/>
                <w:szCs w:val="24"/>
                <w:lang w:val="en-US"/>
              </w:rPr>
            </w:pPr>
            <w:r w:rsidRPr="00D36CAD">
              <w:rPr>
                <w:rFonts w:cstheme="minorHAnsi"/>
                <w:color w:val="000000"/>
                <w:sz w:val="24"/>
                <w:szCs w:val="24"/>
                <w:lang w:val="en-US"/>
              </w:rPr>
              <w:sym w:font="Wingdings" w:char="F0DF"/>
            </w:r>
          </w:p>
          <w:p w:rsidR="008C3005" w:rsidRPr="00D36CAD" w:rsidRDefault="008C3005">
            <w:pPr>
              <w:rPr>
                <w:rFonts w:cstheme="minorHAnsi"/>
                <w:color w:val="000000"/>
                <w:sz w:val="24"/>
                <w:szCs w:val="24"/>
                <w:lang w:val="en-US"/>
              </w:rPr>
            </w:pPr>
            <w:r w:rsidRPr="00D36CAD">
              <w:rPr>
                <w:rFonts w:cstheme="minorHAnsi"/>
                <w:color w:val="000000"/>
                <w:sz w:val="24"/>
                <w:szCs w:val="24"/>
                <w:lang w:val="en-US"/>
              </w:rPr>
              <w:sym w:font="Wingdings" w:char="F0DF"/>
            </w:r>
            <w:r w:rsidRPr="00D36CAD">
              <w:rPr>
                <w:rFonts w:cstheme="minorHAnsi"/>
                <w:color w:val="000000"/>
                <w:sz w:val="24"/>
                <w:szCs w:val="24"/>
                <w:lang w:val="en-US"/>
              </w:rPr>
              <w:t xml:space="preserve"> </w:t>
            </w:r>
          </w:p>
        </w:tc>
      </w:tr>
    </w:tbl>
    <w:p w:rsidR="00BF7578" w:rsidRPr="00BF7578" w:rsidRDefault="00BF7578" w:rsidP="009A5CF5">
      <w:pPr>
        <w:pStyle w:val="a8"/>
        <w:rPr>
          <w:rFonts w:asciiTheme="minorHAnsi" w:hAnsiTheme="minorHAnsi" w:cstheme="minorHAnsi"/>
          <w:color w:val="000000"/>
          <w:lang w:val="en-US"/>
        </w:rPr>
      </w:pPr>
      <w:r>
        <w:rPr>
          <w:rFonts w:asciiTheme="minorHAnsi" w:hAnsiTheme="minorHAnsi" w:cstheme="minorHAnsi"/>
          <w:color w:val="000000"/>
          <w:lang w:val="en-US"/>
        </w:rPr>
        <w:t xml:space="preserve">   </w:t>
      </w:r>
    </w:p>
    <w:p w:rsidR="0017476A" w:rsidRDefault="0017476A" w:rsidP="009A5CF5">
      <w:pPr>
        <w:pStyle w:val="a8"/>
        <w:rPr>
          <w:rFonts w:asciiTheme="minorHAnsi" w:hAnsiTheme="minorHAnsi" w:cstheme="minorHAnsi"/>
          <w:color w:val="000000"/>
        </w:rPr>
      </w:pPr>
      <w:r>
        <w:rPr>
          <w:rFonts w:asciiTheme="minorHAnsi" w:hAnsiTheme="minorHAnsi" w:cstheme="minorHAnsi"/>
          <w:color w:val="000000"/>
        </w:rPr>
        <w:t>Мобильный телефон может иметь много разных производителей, но при этом у производителей может быть много разных моделей мобильных телефонов.</w:t>
      </w:r>
    </w:p>
    <w:p w:rsidR="0017476A" w:rsidRDefault="0017476A" w:rsidP="009A5CF5">
      <w:pPr>
        <w:pStyle w:val="a8"/>
        <w:rPr>
          <w:rFonts w:asciiTheme="minorHAnsi" w:hAnsiTheme="minorHAnsi" w:cstheme="minorHAnsi"/>
          <w:color w:val="000000"/>
          <w:lang w:val="en-US"/>
        </w:rPr>
      </w:pPr>
      <w:r>
        <w:rPr>
          <w:rFonts w:asciiTheme="minorHAnsi" w:hAnsiTheme="minorHAnsi" w:cstheme="minorHAnsi"/>
          <w:color w:val="000000"/>
        </w:rPr>
        <w:t>Для установления связи между этими двумя таблицами создается третья связующая таблица, в которую отправляем айдишники с первой таблицы и со второй.</w:t>
      </w:r>
    </w:p>
    <w:p w:rsidR="00A4041A" w:rsidRDefault="00A4041A" w:rsidP="00E222EE">
      <w:pPr>
        <w:shd w:val="clear" w:color="auto" w:fill="F7F7F7"/>
        <w:spacing w:line="255" w:lineRule="atLeast"/>
        <w:rPr>
          <w:rFonts w:cstheme="minorHAnsi"/>
          <w:noProof/>
          <w:color w:val="FF0000"/>
          <w:sz w:val="24"/>
          <w:szCs w:val="24"/>
          <w:shd w:val="clear" w:color="auto" w:fill="E6F3F9"/>
        </w:rPr>
      </w:pPr>
    </w:p>
    <w:p w:rsidR="009A5CF5" w:rsidRPr="00C06C71" w:rsidRDefault="009A5CF5" w:rsidP="009A5CF5">
      <w:pPr>
        <w:shd w:val="clear" w:color="auto" w:fill="F7F7F7"/>
        <w:spacing w:line="255" w:lineRule="atLeast"/>
        <w:rPr>
          <w:rFonts w:cstheme="minorHAnsi"/>
          <w:color w:val="000000" w:themeColor="text1"/>
          <w:sz w:val="24"/>
          <w:szCs w:val="24"/>
          <w:shd w:val="clear" w:color="auto" w:fill="F7F7F7"/>
        </w:rPr>
      </w:pPr>
      <w:r>
        <w:rPr>
          <w:rFonts w:cstheme="minorHAnsi"/>
          <w:color w:val="000000" w:themeColor="text1"/>
          <w:sz w:val="24"/>
          <w:szCs w:val="24"/>
          <w:shd w:val="clear" w:color="auto" w:fill="F7F7F7"/>
        </w:rPr>
        <w:t>Еще пример:</w:t>
      </w:r>
      <w:r w:rsidRPr="006B7CFB">
        <w:rPr>
          <w:rFonts w:cstheme="minorHAnsi"/>
          <w:color w:val="000000" w:themeColor="text1"/>
          <w:sz w:val="24"/>
          <w:szCs w:val="24"/>
          <w:shd w:val="clear" w:color="auto" w:fill="F7F7F7"/>
        </w:rPr>
        <w:t xml:space="preserve"> ученики в таблице учеников и по айдишнику связываются с кабинетом. Кабинеты в</w:t>
      </w:r>
      <w:r>
        <w:rPr>
          <w:rFonts w:cstheme="minorHAnsi"/>
          <w:color w:val="000000" w:themeColor="text1"/>
          <w:sz w:val="24"/>
          <w:szCs w:val="24"/>
          <w:shd w:val="clear" w:color="auto" w:fill="F7F7F7"/>
        </w:rPr>
        <w:t xml:space="preserve"> отдельной таблице... и т.д</w:t>
      </w:r>
      <w:proofErr w:type="gramStart"/>
      <w:r>
        <w:rPr>
          <w:rFonts w:cstheme="minorHAnsi"/>
          <w:color w:val="000000" w:themeColor="text1"/>
          <w:sz w:val="24"/>
          <w:szCs w:val="24"/>
          <w:shd w:val="clear" w:color="auto" w:fill="F7F7F7"/>
        </w:rPr>
        <w:t>....</w:t>
      </w:r>
      <w:proofErr w:type="gramEnd"/>
      <w:r>
        <w:rPr>
          <w:rFonts w:cstheme="minorHAnsi"/>
          <w:color w:val="000000" w:themeColor="text1"/>
          <w:sz w:val="24"/>
          <w:szCs w:val="24"/>
          <w:shd w:val="clear" w:color="auto" w:fill="F7F7F7"/>
        </w:rPr>
        <w:t>Н</w:t>
      </w:r>
      <w:r w:rsidRPr="006B7CFB">
        <w:rPr>
          <w:rFonts w:cstheme="minorHAnsi"/>
          <w:color w:val="000000" w:themeColor="text1"/>
          <w:sz w:val="24"/>
          <w:szCs w:val="24"/>
          <w:shd w:val="clear" w:color="auto" w:fill="F7F7F7"/>
        </w:rPr>
        <w:t>о если ученик может посещать разные каб</w:t>
      </w:r>
      <w:r w:rsidR="00C1755E">
        <w:rPr>
          <w:rFonts w:cstheme="minorHAnsi"/>
          <w:color w:val="000000" w:themeColor="text1"/>
          <w:sz w:val="24"/>
          <w:szCs w:val="24"/>
          <w:shd w:val="clear" w:color="auto" w:fill="F7F7F7"/>
        </w:rPr>
        <w:t>инеты, то тут уже надо Т</w:t>
      </w:r>
      <w:r>
        <w:rPr>
          <w:rFonts w:cstheme="minorHAnsi"/>
          <w:color w:val="000000" w:themeColor="text1"/>
          <w:sz w:val="24"/>
          <w:szCs w:val="24"/>
          <w:shd w:val="clear" w:color="auto" w:fill="F7F7F7"/>
        </w:rPr>
        <w:t>аблица</w:t>
      </w:r>
      <w:r w:rsidR="00C1755E">
        <w:rPr>
          <w:rFonts w:cstheme="minorHAnsi"/>
          <w:color w:val="000000" w:themeColor="text1"/>
          <w:sz w:val="24"/>
          <w:szCs w:val="24"/>
          <w:shd w:val="clear" w:color="auto" w:fill="F7F7F7"/>
        </w:rPr>
        <w:t>:</w:t>
      </w:r>
      <w:r>
        <w:rPr>
          <w:rFonts w:cstheme="minorHAnsi"/>
          <w:color w:val="000000" w:themeColor="text1"/>
          <w:sz w:val="24"/>
          <w:szCs w:val="24"/>
          <w:shd w:val="clear" w:color="auto" w:fill="F7F7F7"/>
        </w:rPr>
        <w:t xml:space="preserve"> У</w:t>
      </w:r>
      <w:r w:rsidRPr="006B7CFB">
        <w:rPr>
          <w:rFonts w:cstheme="minorHAnsi"/>
          <w:color w:val="000000" w:themeColor="text1"/>
          <w:sz w:val="24"/>
          <w:szCs w:val="24"/>
          <w:shd w:val="clear" w:color="auto" w:fill="F7F7F7"/>
        </w:rPr>
        <w:t>ченик</w:t>
      </w:r>
      <w:r>
        <w:rPr>
          <w:rFonts w:cstheme="minorHAnsi"/>
          <w:color w:val="000000" w:themeColor="text1"/>
          <w:sz w:val="24"/>
          <w:szCs w:val="24"/>
          <w:shd w:val="clear" w:color="auto" w:fill="F7F7F7"/>
        </w:rPr>
        <w:t xml:space="preserve"> к </w:t>
      </w:r>
      <w:r w:rsidRPr="006B7CFB">
        <w:rPr>
          <w:rFonts w:cstheme="minorHAnsi"/>
          <w:color w:val="000000" w:themeColor="text1"/>
          <w:sz w:val="24"/>
          <w:szCs w:val="24"/>
          <w:shd w:val="clear" w:color="auto" w:fill="F7F7F7"/>
        </w:rPr>
        <w:t>кабинетам</w:t>
      </w:r>
      <w:proofErr w:type="gramStart"/>
      <w:r w:rsidRPr="006B7CFB">
        <w:rPr>
          <w:rFonts w:cstheme="minorHAnsi"/>
          <w:color w:val="000000" w:themeColor="text1"/>
          <w:sz w:val="24"/>
          <w:szCs w:val="24"/>
          <w:shd w:val="clear" w:color="auto" w:fill="F7F7F7"/>
        </w:rPr>
        <w:t>....</w:t>
      </w:r>
      <w:r w:rsidRPr="006B7CFB">
        <w:t xml:space="preserve"> </w:t>
      </w:r>
      <w:proofErr w:type="gramEnd"/>
      <w:r w:rsidRPr="006B7CFB">
        <w:rPr>
          <w:rFonts w:cstheme="minorHAnsi"/>
          <w:color w:val="000000" w:themeColor="text1"/>
          <w:sz w:val="24"/>
          <w:szCs w:val="24"/>
          <w:shd w:val="clear" w:color="auto" w:fill="F7F7F7"/>
        </w:rPr>
        <w:t>а в одном кабинете может быть много учеников</w:t>
      </w:r>
      <w:r>
        <w:rPr>
          <w:rFonts w:cstheme="minorHAnsi"/>
          <w:color w:val="000000" w:themeColor="text1"/>
          <w:sz w:val="24"/>
          <w:szCs w:val="24"/>
          <w:shd w:val="clear" w:color="auto" w:fill="F7F7F7"/>
        </w:rPr>
        <w:t xml:space="preserve">, </w:t>
      </w:r>
      <w:r w:rsidRPr="006B7CFB">
        <w:rPr>
          <w:rFonts w:cstheme="minorHAnsi"/>
          <w:color w:val="000000" w:themeColor="text1"/>
          <w:sz w:val="24"/>
          <w:szCs w:val="24"/>
          <w:shd w:val="clear" w:color="auto" w:fill="F7F7F7"/>
        </w:rPr>
        <w:t>то уже таблица строится с двумя колонками</w:t>
      </w:r>
      <w:r w:rsidR="00C1755E">
        <w:rPr>
          <w:rFonts w:cstheme="minorHAnsi"/>
          <w:color w:val="000000" w:themeColor="text1"/>
          <w:sz w:val="24"/>
          <w:szCs w:val="24"/>
          <w:shd w:val="clear" w:color="auto" w:fill="F7F7F7"/>
        </w:rPr>
        <w:t>: Ученик_</w:t>
      </w:r>
      <w:r w:rsidR="00C1755E">
        <w:rPr>
          <w:rFonts w:cstheme="minorHAnsi"/>
          <w:color w:val="000000" w:themeColor="text1"/>
          <w:sz w:val="24"/>
          <w:szCs w:val="24"/>
          <w:shd w:val="clear" w:color="auto" w:fill="F7F7F7"/>
          <w:lang w:val="en-US"/>
        </w:rPr>
        <w:t>id</w:t>
      </w:r>
      <w:r w:rsidR="00C1755E">
        <w:rPr>
          <w:rFonts w:cstheme="minorHAnsi"/>
          <w:color w:val="000000" w:themeColor="text1"/>
          <w:sz w:val="24"/>
          <w:szCs w:val="24"/>
          <w:shd w:val="clear" w:color="auto" w:fill="F7F7F7"/>
        </w:rPr>
        <w:t>, Кабинет</w:t>
      </w:r>
      <w:r w:rsidR="00C1755E">
        <w:rPr>
          <w:rFonts w:cstheme="minorHAnsi"/>
          <w:color w:val="000000" w:themeColor="text1"/>
          <w:sz w:val="24"/>
          <w:szCs w:val="24"/>
          <w:shd w:val="clear" w:color="auto" w:fill="F7F7F7"/>
          <w:lang w:val="en-US"/>
        </w:rPr>
        <w:t>_id</w:t>
      </w:r>
      <w:r>
        <w:rPr>
          <w:rFonts w:cstheme="minorHAnsi"/>
          <w:color w:val="000000" w:themeColor="text1"/>
          <w:sz w:val="24"/>
          <w:szCs w:val="24"/>
          <w:shd w:val="clear" w:color="auto" w:fill="F7F7F7"/>
        </w:rPr>
        <w:t xml:space="preserve">. Запросом </w:t>
      </w:r>
      <w:r>
        <w:rPr>
          <w:rFonts w:cstheme="minorHAnsi"/>
          <w:color w:val="000000" w:themeColor="text1"/>
          <w:sz w:val="24"/>
          <w:szCs w:val="24"/>
          <w:shd w:val="clear" w:color="auto" w:fill="F7F7F7"/>
          <w:lang w:val="en-US"/>
        </w:rPr>
        <w:t>JOIN</w:t>
      </w:r>
      <w:r w:rsidRPr="006B7CFB">
        <w:rPr>
          <w:rFonts w:cstheme="minorHAnsi"/>
          <w:color w:val="000000" w:themeColor="text1"/>
          <w:sz w:val="24"/>
          <w:szCs w:val="24"/>
          <w:shd w:val="clear" w:color="auto" w:fill="F7F7F7"/>
        </w:rPr>
        <w:t xml:space="preserve"> можешь вытянуть</w:t>
      </w:r>
      <w:r>
        <w:rPr>
          <w:rFonts w:cstheme="minorHAnsi"/>
          <w:color w:val="000000" w:themeColor="text1"/>
          <w:sz w:val="24"/>
          <w:szCs w:val="24"/>
          <w:shd w:val="clear" w:color="auto" w:fill="F7F7F7"/>
          <w:lang w:val="en-US"/>
        </w:rPr>
        <w:t xml:space="preserve"> </w:t>
      </w:r>
      <w:r w:rsidRPr="006B7CFB">
        <w:rPr>
          <w:rFonts w:cstheme="minorHAnsi"/>
          <w:color w:val="000000" w:themeColor="text1"/>
          <w:sz w:val="24"/>
          <w:szCs w:val="24"/>
          <w:shd w:val="clear" w:color="auto" w:fill="F7F7F7"/>
        </w:rPr>
        <w:t>ученика какого - то и его кабинеты</w:t>
      </w:r>
      <w:r>
        <w:rPr>
          <w:rFonts w:cstheme="minorHAnsi"/>
          <w:color w:val="000000" w:themeColor="text1"/>
          <w:sz w:val="24"/>
          <w:szCs w:val="24"/>
          <w:shd w:val="clear" w:color="auto" w:fill="F7F7F7"/>
          <w:lang w:val="en-US"/>
        </w:rPr>
        <w:t xml:space="preserve"> </w:t>
      </w:r>
      <w:r w:rsidRPr="006B7CFB">
        <w:rPr>
          <w:rFonts w:cstheme="minorHAnsi"/>
          <w:color w:val="000000" w:themeColor="text1"/>
          <w:sz w:val="24"/>
          <w:szCs w:val="24"/>
          <w:shd w:val="clear" w:color="auto" w:fill="F7F7F7"/>
        </w:rPr>
        <w:t>или</w:t>
      </w:r>
      <w:r>
        <w:rPr>
          <w:rFonts w:cstheme="minorHAnsi"/>
          <w:color w:val="000000" w:themeColor="text1"/>
          <w:sz w:val="24"/>
          <w:szCs w:val="24"/>
          <w:shd w:val="clear" w:color="auto" w:fill="F7F7F7"/>
        </w:rPr>
        <w:t xml:space="preserve"> кабинет и кто его посе</w:t>
      </w:r>
      <w:r w:rsidRPr="006B7CFB">
        <w:rPr>
          <w:rFonts w:cstheme="minorHAnsi"/>
          <w:color w:val="000000" w:themeColor="text1"/>
          <w:sz w:val="24"/>
          <w:szCs w:val="24"/>
          <w:shd w:val="clear" w:color="auto" w:fill="F7F7F7"/>
        </w:rPr>
        <w:t>щает</w:t>
      </w:r>
      <w:r w:rsidR="00C1755E">
        <w:rPr>
          <w:rFonts w:cstheme="minorHAnsi"/>
          <w:color w:val="000000" w:themeColor="text1"/>
          <w:sz w:val="24"/>
          <w:szCs w:val="24"/>
          <w:shd w:val="clear" w:color="auto" w:fill="F7F7F7"/>
        </w:rPr>
        <w:t>.</w:t>
      </w:r>
      <w:r w:rsidR="00C1755E">
        <w:rPr>
          <w:rFonts w:cstheme="minorHAnsi"/>
          <w:color w:val="000000" w:themeColor="text1"/>
          <w:sz w:val="24"/>
          <w:szCs w:val="24"/>
          <w:shd w:val="clear" w:color="auto" w:fill="F7F7F7"/>
        </w:rPr>
        <w:br/>
        <w:t>Н</w:t>
      </w:r>
      <w:r w:rsidRPr="00C06C71">
        <w:rPr>
          <w:rFonts w:cstheme="minorHAnsi"/>
          <w:color w:val="000000" w:themeColor="text1"/>
          <w:sz w:val="24"/>
          <w:szCs w:val="24"/>
          <w:shd w:val="clear" w:color="auto" w:fill="F7F7F7"/>
        </w:rPr>
        <w:t>о</w:t>
      </w:r>
      <w:r w:rsidR="00C1755E">
        <w:rPr>
          <w:rFonts w:cstheme="minorHAnsi"/>
          <w:color w:val="000000" w:themeColor="text1"/>
          <w:sz w:val="24"/>
          <w:szCs w:val="24"/>
          <w:shd w:val="clear" w:color="auto" w:fill="F7F7F7"/>
        </w:rPr>
        <w:t>,</w:t>
      </w:r>
      <w:r w:rsidRPr="00C06C71">
        <w:rPr>
          <w:rFonts w:cstheme="minorHAnsi"/>
          <w:color w:val="000000" w:themeColor="text1"/>
          <w:sz w:val="24"/>
          <w:szCs w:val="24"/>
          <w:shd w:val="clear" w:color="auto" w:fill="F7F7F7"/>
        </w:rPr>
        <w:t xml:space="preserve"> если взять сущность такую</w:t>
      </w:r>
      <w:r w:rsidR="00C1755E">
        <w:rPr>
          <w:rFonts w:cstheme="minorHAnsi"/>
          <w:color w:val="000000" w:themeColor="text1"/>
          <w:sz w:val="24"/>
          <w:szCs w:val="24"/>
          <w:shd w:val="clear" w:color="auto" w:fill="F7F7F7"/>
        </w:rPr>
        <w:t>,</w:t>
      </w:r>
      <w:r w:rsidRPr="00C06C71">
        <w:rPr>
          <w:rFonts w:cstheme="minorHAnsi"/>
          <w:color w:val="000000" w:themeColor="text1"/>
          <w:sz w:val="24"/>
          <w:szCs w:val="24"/>
          <w:shd w:val="clear" w:color="auto" w:fill="F7F7F7"/>
        </w:rPr>
        <w:t xml:space="preserve"> что будет только у</w:t>
      </w:r>
      <w:r w:rsidR="00C1755E">
        <w:rPr>
          <w:rFonts w:cstheme="minorHAnsi"/>
          <w:color w:val="000000" w:themeColor="text1"/>
          <w:sz w:val="24"/>
          <w:szCs w:val="24"/>
          <w:shd w:val="clear" w:color="auto" w:fill="F7F7F7"/>
        </w:rPr>
        <w:t xml:space="preserve"> одного ученик</w:t>
      </w:r>
      <w:r w:rsidRPr="00C06C71">
        <w:rPr>
          <w:rFonts w:cstheme="minorHAnsi"/>
          <w:color w:val="000000" w:themeColor="text1"/>
          <w:sz w:val="24"/>
          <w:szCs w:val="24"/>
          <w:shd w:val="clear" w:color="auto" w:fill="F7F7F7"/>
        </w:rPr>
        <w:t>а. Например его ...трусы... то здесь будет соотношение 1 ко многим</w:t>
      </w:r>
      <w:proofErr w:type="gramStart"/>
      <w:r w:rsidRPr="00C06C71">
        <w:rPr>
          <w:rFonts w:cstheme="minorHAnsi"/>
          <w:color w:val="000000" w:themeColor="text1"/>
          <w:sz w:val="24"/>
          <w:szCs w:val="24"/>
          <w:shd w:val="clear" w:color="auto" w:fill="F7F7F7"/>
        </w:rPr>
        <w:t>.</w:t>
      </w:r>
      <w:proofErr w:type="gramEnd"/>
      <w:r w:rsidRPr="00C06C71">
        <w:rPr>
          <w:rFonts w:cstheme="minorHAnsi"/>
          <w:color w:val="000000" w:themeColor="text1"/>
          <w:sz w:val="24"/>
          <w:szCs w:val="24"/>
          <w:shd w:val="clear" w:color="auto" w:fill="F7F7F7"/>
        </w:rPr>
        <w:t xml:space="preserve"> </w:t>
      </w:r>
      <w:proofErr w:type="gramStart"/>
      <w:r w:rsidRPr="00C06C71">
        <w:rPr>
          <w:rFonts w:cstheme="minorHAnsi"/>
          <w:color w:val="000000" w:themeColor="text1"/>
          <w:sz w:val="24"/>
          <w:szCs w:val="24"/>
          <w:shd w:val="clear" w:color="auto" w:fill="F7F7F7"/>
        </w:rPr>
        <w:t>т</w:t>
      </w:r>
      <w:proofErr w:type="gramEnd"/>
      <w:r w:rsidRPr="00C06C71">
        <w:rPr>
          <w:rFonts w:cstheme="minorHAnsi"/>
          <w:color w:val="000000" w:themeColor="text1"/>
          <w:sz w:val="24"/>
          <w:szCs w:val="24"/>
          <w:shd w:val="clear" w:color="auto" w:fill="F7F7F7"/>
        </w:rPr>
        <w:t xml:space="preserve">.к. никто не будет носить трусы другого ученика... </w:t>
      </w:r>
      <w:proofErr w:type="gramStart"/>
      <w:r w:rsidRPr="00C06C71">
        <w:rPr>
          <w:rFonts w:cstheme="minorHAnsi"/>
          <w:color w:val="000000" w:themeColor="text1"/>
          <w:sz w:val="24"/>
          <w:szCs w:val="24"/>
          <w:shd w:val="clear" w:color="auto" w:fill="F7F7F7"/>
        </w:rPr>
        <w:t>Ну</w:t>
      </w:r>
      <w:proofErr w:type="gramEnd"/>
      <w:r w:rsidRPr="00C06C71">
        <w:rPr>
          <w:rFonts w:cstheme="minorHAnsi"/>
          <w:color w:val="000000" w:themeColor="text1"/>
          <w:sz w:val="24"/>
          <w:szCs w:val="24"/>
          <w:shd w:val="clear" w:color="auto" w:fill="F7F7F7"/>
        </w:rPr>
        <w:t xml:space="preserve"> пример хуевый просто пример...</w:t>
      </w:r>
    </w:p>
    <w:p w:rsidR="009A5CF5" w:rsidRPr="00C06C71" w:rsidRDefault="009A5CF5" w:rsidP="009A5CF5">
      <w:pPr>
        <w:shd w:val="clear" w:color="auto" w:fill="F7F7F7"/>
        <w:spacing w:line="255" w:lineRule="atLeast"/>
        <w:rPr>
          <w:rFonts w:cstheme="minorHAnsi"/>
          <w:color w:val="000000" w:themeColor="text1"/>
          <w:sz w:val="24"/>
          <w:szCs w:val="24"/>
          <w:shd w:val="clear" w:color="auto" w:fill="F7F7F7"/>
        </w:rPr>
      </w:pPr>
      <w:r w:rsidRPr="00C06C71">
        <w:rPr>
          <w:rFonts w:cstheme="minorHAnsi"/>
          <w:color w:val="000000" w:themeColor="text1"/>
          <w:sz w:val="24"/>
          <w:szCs w:val="24"/>
          <w:shd w:val="clear" w:color="auto" w:fill="F7F7F7"/>
        </w:rPr>
        <w:t>и тогда связующая таблица не нужна</w:t>
      </w:r>
      <w:proofErr w:type="gramStart"/>
      <w:r w:rsidRPr="00C06C71">
        <w:rPr>
          <w:rFonts w:cstheme="minorHAnsi"/>
          <w:color w:val="000000" w:themeColor="text1"/>
          <w:sz w:val="24"/>
          <w:szCs w:val="24"/>
          <w:shd w:val="clear" w:color="auto" w:fill="F7F7F7"/>
        </w:rPr>
        <w:t>.</w:t>
      </w:r>
      <w:proofErr w:type="gramEnd"/>
      <w:r w:rsidRPr="00C06C71">
        <w:rPr>
          <w:rFonts w:cstheme="minorHAnsi"/>
          <w:color w:val="000000" w:themeColor="text1"/>
          <w:sz w:val="24"/>
          <w:szCs w:val="24"/>
          <w:shd w:val="clear" w:color="auto" w:fill="F7F7F7"/>
        </w:rPr>
        <w:t xml:space="preserve"> </w:t>
      </w:r>
      <w:proofErr w:type="gramStart"/>
      <w:r w:rsidRPr="00C06C71">
        <w:rPr>
          <w:rFonts w:cstheme="minorHAnsi"/>
          <w:color w:val="000000" w:themeColor="text1"/>
          <w:sz w:val="24"/>
          <w:szCs w:val="24"/>
          <w:shd w:val="clear" w:color="auto" w:fill="F7F7F7"/>
        </w:rPr>
        <w:t>а</w:t>
      </w:r>
      <w:proofErr w:type="gramEnd"/>
      <w:r w:rsidRPr="00C06C71">
        <w:rPr>
          <w:rFonts w:cstheme="minorHAnsi"/>
          <w:color w:val="000000" w:themeColor="text1"/>
          <w:sz w:val="24"/>
          <w:szCs w:val="24"/>
          <w:shd w:val="clear" w:color="auto" w:fill="F7F7F7"/>
        </w:rPr>
        <w:t xml:space="preserve"> в таблице т</w:t>
      </w:r>
      <w:r w:rsidR="00552D24">
        <w:rPr>
          <w:rFonts w:cstheme="minorHAnsi"/>
          <w:color w:val="000000" w:themeColor="text1"/>
          <w:sz w:val="24"/>
          <w:szCs w:val="24"/>
          <w:shd w:val="clear" w:color="auto" w:fill="F7F7F7"/>
        </w:rPr>
        <w:t xml:space="preserve">русов будет просто </w:t>
      </w:r>
      <w:r w:rsidR="00552D24" w:rsidRPr="00552D24">
        <w:rPr>
          <w:rFonts w:cstheme="minorHAnsi"/>
          <w:b/>
          <w:color w:val="000000" w:themeColor="text1"/>
          <w:sz w:val="24"/>
          <w:szCs w:val="24"/>
          <w:shd w:val="clear" w:color="auto" w:fill="F7F7F7"/>
          <w:lang w:val="en-US"/>
        </w:rPr>
        <w:t>id</w:t>
      </w:r>
      <w:r w:rsidRPr="00552D24">
        <w:rPr>
          <w:rFonts w:cstheme="minorHAnsi"/>
          <w:b/>
          <w:color w:val="000000" w:themeColor="text1"/>
          <w:sz w:val="24"/>
          <w:szCs w:val="24"/>
          <w:shd w:val="clear" w:color="auto" w:fill="F7F7F7"/>
        </w:rPr>
        <w:t xml:space="preserve"> хозяина</w:t>
      </w:r>
      <w:r w:rsidRPr="00552D24">
        <w:rPr>
          <w:rFonts w:cstheme="minorHAnsi"/>
          <w:color w:val="000000" w:themeColor="text1"/>
          <w:sz w:val="24"/>
          <w:szCs w:val="24"/>
          <w:shd w:val="clear" w:color="auto" w:fill="F7F7F7"/>
        </w:rPr>
        <w:t xml:space="preserve"> </w:t>
      </w:r>
      <w:r w:rsidR="00552D24">
        <w:rPr>
          <w:rFonts w:cstheme="minorHAnsi"/>
          <w:color w:val="000000" w:themeColor="text1"/>
          <w:sz w:val="24"/>
          <w:szCs w:val="24"/>
          <w:shd w:val="clear" w:color="auto" w:fill="F7F7F7"/>
        </w:rPr>
        <w:t xml:space="preserve">( </w:t>
      </w:r>
      <w:r w:rsidR="00552D24" w:rsidRPr="00552D24">
        <w:rPr>
          <w:rFonts w:cstheme="minorHAnsi"/>
          <w:b/>
          <w:color w:val="000000" w:themeColor="text1"/>
          <w:sz w:val="24"/>
          <w:szCs w:val="24"/>
          <w:shd w:val="clear" w:color="auto" w:fill="F7F7F7"/>
          <w:lang w:val="en-US"/>
        </w:rPr>
        <w:t>id</w:t>
      </w:r>
      <w:r w:rsidRPr="00552D24">
        <w:rPr>
          <w:rFonts w:cstheme="minorHAnsi"/>
          <w:b/>
          <w:color w:val="000000" w:themeColor="text1"/>
          <w:sz w:val="24"/>
          <w:szCs w:val="24"/>
          <w:shd w:val="clear" w:color="auto" w:fill="F7F7F7"/>
        </w:rPr>
        <w:t xml:space="preserve"> ученика</w:t>
      </w:r>
      <w:r w:rsidR="00552D24">
        <w:rPr>
          <w:rFonts w:cstheme="minorHAnsi"/>
          <w:color w:val="000000" w:themeColor="text1"/>
          <w:sz w:val="24"/>
          <w:szCs w:val="24"/>
          <w:shd w:val="clear" w:color="auto" w:fill="F7F7F7"/>
        </w:rPr>
        <w:t>). таблица: трусы_</w:t>
      </w:r>
      <w:r w:rsidR="00552D24">
        <w:rPr>
          <w:rFonts w:cstheme="minorHAnsi"/>
          <w:color w:val="000000" w:themeColor="text1"/>
          <w:sz w:val="24"/>
          <w:szCs w:val="24"/>
          <w:shd w:val="clear" w:color="auto" w:fill="F7F7F7"/>
          <w:lang w:val="en-US"/>
        </w:rPr>
        <w:t>id</w:t>
      </w:r>
      <w:r w:rsidR="00552D24">
        <w:rPr>
          <w:rFonts w:cstheme="minorHAnsi"/>
          <w:color w:val="000000" w:themeColor="text1"/>
          <w:sz w:val="24"/>
          <w:szCs w:val="24"/>
          <w:shd w:val="clear" w:color="auto" w:fill="F7F7F7"/>
        </w:rPr>
        <w:t>, трусы_</w:t>
      </w:r>
      <w:r w:rsidR="00552D24">
        <w:rPr>
          <w:rFonts w:cstheme="minorHAnsi"/>
          <w:color w:val="000000" w:themeColor="text1"/>
          <w:sz w:val="24"/>
          <w:szCs w:val="24"/>
          <w:shd w:val="clear" w:color="auto" w:fill="F7F7F7"/>
          <w:lang w:val="en-US"/>
        </w:rPr>
        <w:t>name</w:t>
      </w:r>
      <w:r w:rsidR="00552D24">
        <w:rPr>
          <w:rFonts w:cstheme="minorHAnsi"/>
          <w:color w:val="000000" w:themeColor="text1"/>
          <w:sz w:val="24"/>
          <w:szCs w:val="24"/>
          <w:shd w:val="clear" w:color="auto" w:fill="F7F7F7"/>
        </w:rPr>
        <w:t>, хозяин_</w:t>
      </w:r>
      <w:r w:rsidR="00552D24">
        <w:rPr>
          <w:rFonts w:cstheme="minorHAnsi"/>
          <w:color w:val="000000" w:themeColor="text1"/>
          <w:sz w:val="24"/>
          <w:szCs w:val="24"/>
          <w:shd w:val="clear" w:color="auto" w:fill="F7F7F7"/>
          <w:lang w:val="en-US"/>
        </w:rPr>
        <w:t>id</w:t>
      </w:r>
      <w:r w:rsidRPr="00C06C71">
        <w:rPr>
          <w:rFonts w:cstheme="minorHAnsi"/>
          <w:color w:val="000000" w:themeColor="text1"/>
          <w:sz w:val="24"/>
          <w:szCs w:val="24"/>
          <w:shd w:val="clear" w:color="auto" w:fill="F7F7F7"/>
        </w:rPr>
        <w:t xml:space="preserve">. </w:t>
      </w:r>
    </w:p>
    <w:p w:rsidR="009A5CF5" w:rsidRDefault="009A5CF5" w:rsidP="009A5CF5">
      <w:pPr>
        <w:shd w:val="clear" w:color="auto" w:fill="F7F7F7"/>
        <w:spacing w:line="255" w:lineRule="atLeast"/>
        <w:rPr>
          <w:rFonts w:cstheme="minorHAnsi"/>
          <w:color w:val="000000" w:themeColor="text1"/>
          <w:sz w:val="24"/>
          <w:szCs w:val="24"/>
          <w:shd w:val="clear" w:color="auto" w:fill="F7F7F7"/>
        </w:rPr>
      </w:pPr>
      <w:r w:rsidRPr="00C06C71">
        <w:rPr>
          <w:rFonts w:cstheme="minorHAnsi"/>
          <w:color w:val="000000" w:themeColor="text1"/>
          <w:sz w:val="24"/>
          <w:szCs w:val="24"/>
          <w:shd w:val="clear" w:color="auto" w:fill="F7F7F7"/>
        </w:rPr>
        <w:t xml:space="preserve">короче база должна </w:t>
      </w:r>
      <w:proofErr w:type="gramStart"/>
      <w:r w:rsidRPr="00C06C71">
        <w:rPr>
          <w:rFonts w:cstheme="minorHAnsi"/>
          <w:color w:val="000000" w:themeColor="text1"/>
          <w:sz w:val="24"/>
          <w:szCs w:val="24"/>
          <w:shd w:val="clear" w:color="auto" w:fill="F7F7F7"/>
        </w:rPr>
        <w:t>строится</w:t>
      </w:r>
      <w:proofErr w:type="gramEnd"/>
      <w:r w:rsidRPr="00C06C71">
        <w:rPr>
          <w:rFonts w:cstheme="minorHAnsi"/>
          <w:color w:val="000000" w:themeColor="text1"/>
          <w:sz w:val="24"/>
          <w:szCs w:val="24"/>
          <w:shd w:val="clear" w:color="auto" w:fill="F7F7F7"/>
        </w:rPr>
        <w:t xml:space="preserve"> по бизнес логике задачи.</w:t>
      </w:r>
    </w:p>
    <w:p w:rsidR="00D36CAD" w:rsidRDefault="00D36CAD" w:rsidP="009A5CF5">
      <w:pPr>
        <w:shd w:val="clear" w:color="auto" w:fill="F7F7F7"/>
        <w:spacing w:line="255" w:lineRule="atLeast"/>
        <w:rPr>
          <w:rFonts w:cstheme="minorHAnsi"/>
          <w:color w:val="000000" w:themeColor="text1"/>
          <w:sz w:val="24"/>
          <w:szCs w:val="24"/>
          <w:shd w:val="clear" w:color="auto" w:fill="F7F7F7"/>
        </w:rPr>
      </w:pPr>
    </w:p>
    <w:p w:rsidR="00D36CAD" w:rsidRPr="00D36CAD" w:rsidRDefault="00D36CAD" w:rsidP="00D36CAD">
      <w:pPr>
        <w:pStyle w:val="3"/>
        <w:spacing w:before="0" w:after="150"/>
        <w:rPr>
          <w:rFonts w:asciiTheme="minorHAnsi" w:hAnsiTheme="minorHAnsi" w:cstheme="minorHAnsi"/>
          <w:b w:val="0"/>
          <w:color w:val="000000" w:themeColor="text1"/>
          <w:sz w:val="24"/>
          <w:szCs w:val="24"/>
        </w:rPr>
      </w:pPr>
      <w:r w:rsidRPr="00D36CAD">
        <w:rPr>
          <w:rFonts w:asciiTheme="minorHAnsi" w:hAnsiTheme="minorHAnsi" w:cstheme="minorHAnsi"/>
          <w:color w:val="E36C0A" w:themeColor="accent6" w:themeShade="BF"/>
          <w:sz w:val="24"/>
          <w:szCs w:val="24"/>
        </w:rPr>
        <w:t>Связь один к одному</w:t>
      </w:r>
      <w:r>
        <w:rPr>
          <w:rFonts w:asciiTheme="minorHAnsi" w:hAnsiTheme="minorHAnsi" w:cstheme="minorHAnsi"/>
          <w:color w:val="E36C0A" w:themeColor="accent6" w:themeShade="BF"/>
          <w:sz w:val="24"/>
          <w:szCs w:val="24"/>
          <w:lang w:val="en-US"/>
        </w:rPr>
        <w:t xml:space="preserve"> </w:t>
      </w:r>
      <w:r>
        <w:rPr>
          <w:rFonts w:asciiTheme="minorHAnsi" w:hAnsiTheme="minorHAnsi" w:cstheme="minorHAnsi"/>
          <w:color w:val="E36C0A" w:themeColor="accent6" w:themeShade="BF"/>
          <w:sz w:val="24"/>
          <w:szCs w:val="24"/>
        </w:rPr>
        <w:t>(1</w:t>
      </w:r>
      <w:r>
        <w:rPr>
          <w:rFonts w:asciiTheme="minorHAnsi" w:hAnsiTheme="minorHAnsi" w:cstheme="minorHAnsi"/>
          <w:color w:val="E36C0A" w:themeColor="accent6" w:themeShade="BF"/>
          <w:sz w:val="24"/>
          <w:szCs w:val="24"/>
          <w:lang w:val="en-US"/>
        </w:rPr>
        <w:t>:1</w:t>
      </w:r>
      <w:r>
        <w:rPr>
          <w:rFonts w:asciiTheme="minorHAnsi" w:hAnsiTheme="minorHAnsi" w:cstheme="minorHAnsi"/>
          <w:color w:val="E36C0A" w:themeColor="accent6" w:themeShade="BF"/>
          <w:sz w:val="24"/>
          <w:szCs w:val="24"/>
        </w:rPr>
        <w:t>)</w:t>
      </w:r>
      <w:r>
        <w:rPr>
          <w:rFonts w:asciiTheme="minorHAnsi" w:hAnsiTheme="minorHAnsi" w:cstheme="minorHAnsi"/>
          <w:color w:val="E36C0A" w:themeColor="accent6" w:themeShade="BF"/>
          <w:sz w:val="24"/>
          <w:szCs w:val="24"/>
          <w:lang w:val="en-US"/>
        </w:rPr>
        <w:t xml:space="preserve"> –</w:t>
      </w:r>
      <w:r>
        <w:rPr>
          <w:rFonts w:asciiTheme="minorHAnsi" w:hAnsiTheme="minorHAnsi" w:cstheme="minorHAnsi"/>
          <w:color w:val="E36C0A" w:themeColor="accent6" w:themeShade="BF"/>
          <w:sz w:val="24"/>
          <w:szCs w:val="24"/>
        </w:rPr>
        <w:t xml:space="preserve"> </w:t>
      </w:r>
      <w:r w:rsidRPr="00D36CAD">
        <w:rPr>
          <w:rFonts w:asciiTheme="minorHAnsi" w:hAnsiTheme="minorHAnsi" w:cstheme="minorHAnsi"/>
          <w:b w:val="0"/>
          <w:color w:val="000000"/>
        </w:rPr>
        <w:t>эта зависимость реализуется тогда</w:t>
      </w:r>
      <w:r>
        <w:rPr>
          <w:rFonts w:asciiTheme="minorHAnsi" w:hAnsiTheme="minorHAnsi" w:cstheme="minorHAnsi"/>
          <w:color w:val="000000"/>
        </w:rPr>
        <w:t>,</w:t>
      </w:r>
      <w:r>
        <w:rPr>
          <w:rFonts w:asciiTheme="minorHAnsi" w:hAnsiTheme="minorHAnsi" w:cstheme="minorHAnsi"/>
          <w:color w:val="E36C0A" w:themeColor="accent6" w:themeShade="BF"/>
          <w:sz w:val="24"/>
          <w:szCs w:val="24"/>
          <w:lang w:val="en-US"/>
        </w:rPr>
        <w:t xml:space="preserve"> </w:t>
      </w:r>
      <w:r>
        <w:rPr>
          <w:rFonts w:asciiTheme="minorHAnsi" w:hAnsiTheme="minorHAnsi" w:cstheme="minorHAnsi"/>
          <w:b w:val="0"/>
          <w:color w:val="000000" w:themeColor="text1"/>
          <w:sz w:val="24"/>
          <w:szCs w:val="24"/>
        </w:rPr>
        <w:t>когда объекту</w:t>
      </w:r>
      <w:proofErr w:type="gramStart"/>
      <w:r>
        <w:rPr>
          <w:rFonts w:asciiTheme="minorHAnsi" w:hAnsiTheme="minorHAnsi" w:cstheme="minorHAnsi"/>
          <w:b w:val="0"/>
          <w:color w:val="000000" w:themeColor="text1"/>
          <w:sz w:val="24"/>
          <w:szCs w:val="24"/>
        </w:rPr>
        <w:t xml:space="preserve"> А</w:t>
      </w:r>
      <w:proofErr w:type="gramEnd"/>
      <w:r>
        <w:rPr>
          <w:rFonts w:asciiTheme="minorHAnsi" w:hAnsiTheme="minorHAnsi" w:cstheme="minorHAnsi"/>
          <w:b w:val="0"/>
          <w:color w:val="000000" w:themeColor="text1"/>
          <w:sz w:val="24"/>
          <w:szCs w:val="24"/>
        </w:rPr>
        <w:t xml:space="preserve"> может принадлежать лишь один объект Б. </w:t>
      </w:r>
    </w:p>
    <w:p w:rsidR="00D36CAD" w:rsidRPr="00D36CAD" w:rsidRDefault="00D36CAD" w:rsidP="00D36CAD">
      <w:pPr>
        <w:pStyle w:val="a8"/>
        <w:spacing w:before="0" w:beforeAutospacing="0" w:after="300" w:afterAutospacing="0" w:line="456" w:lineRule="atLeast"/>
        <w:rPr>
          <w:rFonts w:asciiTheme="minorHAnsi" w:hAnsiTheme="minorHAnsi" w:cstheme="minorHAnsi"/>
          <w:color w:val="000000" w:themeColor="text1"/>
        </w:rPr>
      </w:pPr>
      <w:r w:rsidRPr="00D36CAD">
        <w:rPr>
          <w:rFonts w:asciiTheme="minorHAnsi" w:hAnsiTheme="minorHAnsi" w:cstheme="minorHAnsi"/>
          <w:color w:val="000000" w:themeColor="text1"/>
        </w:rPr>
        <w:t>Допустим, есть таблица покупателей (</w:t>
      </w:r>
      <w:r w:rsidRPr="00D36CAD">
        <w:rPr>
          <w:rFonts w:asciiTheme="minorHAnsi" w:hAnsiTheme="minorHAnsi" w:cstheme="minorHAnsi"/>
          <w:color w:val="000000" w:themeColor="text1"/>
          <w:lang w:val="en-US"/>
        </w:rPr>
        <w:t>customers</w:t>
      </w:r>
      <w:r w:rsidRPr="00D36CAD">
        <w:rPr>
          <w:rFonts w:asciiTheme="minorHAnsi" w:hAnsiTheme="minorHAnsi" w:cstheme="minorHAnsi"/>
          <w:color w:val="000000" w:themeColor="text1"/>
        </w:rPr>
        <w:t>):</w:t>
      </w:r>
    </w:p>
    <w:p w:rsidR="00EE057A" w:rsidRDefault="00C1755E" w:rsidP="00E222EE">
      <w:pPr>
        <w:shd w:val="clear" w:color="auto" w:fill="F7F7F7"/>
        <w:spacing w:line="255" w:lineRule="atLeast"/>
        <w:rPr>
          <w:rFonts w:cstheme="minorHAnsi"/>
          <w:noProof/>
          <w:color w:val="FF0000"/>
          <w:sz w:val="24"/>
          <w:szCs w:val="24"/>
          <w:shd w:val="clear" w:color="auto" w:fill="E6F3F9"/>
        </w:rPr>
      </w:pPr>
      <w:r>
        <w:rPr>
          <w:noProof/>
          <w:lang w:eastAsia="ru-RU"/>
        </w:rPr>
        <w:drawing>
          <wp:inline distT="0" distB="0" distL="0" distR="0">
            <wp:extent cx="4152900" cy="847725"/>
            <wp:effectExtent l="0" t="0" r="0" b="9525"/>
            <wp:docPr id="9" name="Рисунок 9" descr="http://jtest.ru/assets/images/articles/sql/sql%20for%20beginners3/s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test.ru/assets/images/articles/sql/sql%20for%20beginners3/ss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847725"/>
                    </a:xfrm>
                    <a:prstGeom prst="rect">
                      <a:avLst/>
                    </a:prstGeom>
                    <a:noFill/>
                    <a:ln>
                      <a:noFill/>
                    </a:ln>
                  </pic:spPr>
                </pic:pic>
              </a:graphicData>
            </a:graphic>
          </wp:inline>
        </w:drawing>
      </w:r>
    </w:p>
    <w:p w:rsidR="00D36CAD" w:rsidRPr="00D36CAD" w:rsidRDefault="00D36CAD" w:rsidP="00D36CAD">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color w:val="000000" w:themeColor="text1"/>
          <w:sz w:val="18"/>
          <w:szCs w:val="18"/>
          <w:lang w:eastAsia="ru-RU"/>
        </w:rPr>
        <w:t xml:space="preserve">Мы можем расположить информацию </w:t>
      </w:r>
      <w:proofErr w:type="gramStart"/>
      <w:r w:rsidRPr="00D36CAD">
        <w:rPr>
          <w:rFonts w:ascii="Verdana" w:eastAsia="Times New Roman" w:hAnsi="Verdana" w:cs="Times New Roman"/>
          <w:color w:val="000000" w:themeColor="text1"/>
          <w:sz w:val="18"/>
          <w:szCs w:val="18"/>
          <w:lang w:eastAsia="ru-RU"/>
        </w:rPr>
        <w:t>о</w:t>
      </w:r>
      <w:proofErr w:type="gramEnd"/>
      <w:r w:rsidRPr="00D36CAD">
        <w:rPr>
          <w:rFonts w:ascii="Verdana" w:eastAsia="Times New Roman" w:hAnsi="Verdana" w:cs="Times New Roman"/>
          <w:color w:val="000000" w:themeColor="text1"/>
          <w:sz w:val="18"/>
          <w:szCs w:val="18"/>
          <w:lang w:eastAsia="ru-RU"/>
        </w:rPr>
        <w:t xml:space="preserve"> адресе покупателя в другой таблице:</w:t>
      </w:r>
    </w:p>
    <w:p w:rsidR="00D36CAD" w:rsidRPr="00D36CAD" w:rsidRDefault="00D36CAD" w:rsidP="00D36CAD">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noProof/>
          <w:color w:val="000000" w:themeColor="text1"/>
          <w:sz w:val="18"/>
          <w:szCs w:val="18"/>
          <w:lang w:eastAsia="ru-RU"/>
        </w:rPr>
        <w:lastRenderedPageBreak/>
        <w:drawing>
          <wp:inline distT="0" distB="0" distL="0" distR="0" wp14:anchorId="217BFBCB" wp14:editId="2C775D0F">
            <wp:extent cx="3771900" cy="1524000"/>
            <wp:effectExtent l="0" t="0" r="0" b="0"/>
            <wp:docPr id="10" name="Рисунок 10" descr="http://jtest.ru/assets/images/articles/sql/sql%20for%20beginners3/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test.ru/assets/images/articles/sql/sql%20for%20beginners3/ss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1524000"/>
                    </a:xfrm>
                    <a:prstGeom prst="rect">
                      <a:avLst/>
                    </a:prstGeom>
                    <a:noFill/>
                    <a:ln>
                      <a:noFill/>
                    </a:ln>
                  </pic:spPr>
                </pic:pic>
              </a:graphicData>
            </a:graphic>
          </wp:inline>
        </w:drawing>
      </w:r>
    </w:p>
    <w:p w:rsidR="00D36CAD" w:rsidRPr="00D36CAD" w:rsidRDefault="00D36CAD" w:rsidP="00D36CAD">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color w:val="000000" w:themeColor="text1"/>
          <w:sz w:val="18"/>
          <w:szCs w:val="18"/>
          <w:lang w:eastAsia="ru-RU"/>
        </w:rPr>
        <w:t>Теперь у нас есть связь между таблицами покупателей (</w:t>
      </w:r>
      <w:r w:rsidRPr="00D36CAD">
        <w:rPr>
          <w:rFonts w:ascii="Verdana" w:eastAsia="Times New Roman" w:hAnsi="Verdana" w:cs="Times New Roman"/>
          <w:color w:val="000000" w:themeColor="text1"/>
          <w:sz w:val="18"/>
          <w:szCs w:val="18"/>
          <w:lang w:val="en-US" w:eastAsia="ru-RU"/>
        </w:rPr>
        <w:t>Customers</w:t>
      </w:r>
      <w:r w:rsidRPr="00D36CAD">
        <w:rPr>
          <w:rFonts w:ascii="Verdana" w:eastAsia="Times New Roman" w:hAnsi="Verdana" w:cs="Times New Roman"/>
          <w:color w:val="000000" w:themeColor="text1"/>
          <w:sz w:val="18"/>
          <w:szCs w:val="18"/>
          <w:lang w:eastAsia="ru-RU"/>
        </w:rPr>
        <w:t>) и адресами (</w:t>
      </w:r>
      <w:r w:rsidRPr="00D36CAD">
        <w:rPr>
          <w:rFonts w:ascii="Verdana" w:eastAsia="Times New Roman" w:hAnsi="Verdana" w:cs="Times New Roman"/>
          <w:color w:val="000000" w:themeColor="text1"/>
          <w:sz w:val="18"/>
          <w:szCs w:val="18"/>
          <w:lang w:val="en-US" w:eastAsia="ru-RU"/>
        </w:rPr>
        <w:t>Addresses</w:t>
      </w:r>
      <w:r w:rsidRPr="00D36CAD">
        <w:rPr>
          <w:rFonts w:ascii="Verdana" w:eastAsia="Times New Roman" w:hAnsi="Verdana" w:cs="Times New Roman"/>
          <w:color w:val="000000" w:themeColor="text1"/>
          <w:sz w:val="18"/>
          <w:szCs w:val="18"/>
          <w:lang w:eastAsia="ru-RU"/>
        </w:rPr>
        <w:t xml:space="preserve">). Если каждый адрес может принадлежать только одному покупателю, то такая связь называется "Один к одному". Имейте </w:t>
      </w:r>
      <w:proofErr w:type="gramStart"/>
      <w:r w:rsidRPr="00D36CAD">
        <w:rPr>
          <w:rFonts w:ascii="Verdana" w:eastAsia="Times New Roman" w:hAnsi="Verdana" w:cs="Times New Roman"/>
          <w:color w:val="000000" w:themeColor="text1"/>
          <w:sz w:val="18"/>
          <w:szCs w:val="18"/>
          <w:lang w:eastAsia="ru-RU"/>
        </w:rPr>
        <w:t>ввиду</w:t>
      </w:r>
      <w:proofErr w:type="gramEnd"/>
      <w:r w:rsidRPr="00D36CAD">
        <w:rPr>
          <w:rFonts w:ascii="Verdana" w:eastAsia="Times New Roman" w:hAnsi="Verdana" w:cs="Times New Roman"/>
          <w:color w:val="000000" w:themeColor="text1"/>
          <w:sz w:val="18"/>
          <w:szCs w:val="18"/>
          <w:lang w:eastAsia="ru-RU"/>
        </w:rPr>
        <w:t xml:space="preserve">, что </w:t>
      </w:r>
      <w:proofErr w:type="gramStart"/>
      <w:r w:rsidRPr="00D36CAD">
        <w:rPr>
          <w:rFonts w:ascii="Verdana" w:eastAsia="Times New Roman" w:hAnsi="Verdana" w:cs="Times New Roman"/>
          <w:color w:val="000000" w:themeColor="text1"/>
          <w:sz w:val="18"/>
          <w:szCs w:val="18"/>
          <w:lang w:eastAsia="ru-RU"/>
        </w:rPr>
        <w:t>такой</w:t>
      </w:r>
      <w:proofErr w:type="gramEnd"/>
      <w:r w:rsidRPr="00D36CAD">
        <w:rPr>
          <w:rFonts w:ascii="Verdana" w:eastAsia="Times New Roman" w:hAnsi="Verdana" w:cs="Times New Roman"/>
          <w:color w:val="000000" w:themeColor="text1"/>
          <w:sz w:val="18"/>
          <w:szCs w:val="18"/>
          <w:lang w:eastAsia="ru-RU"/>
        </w:rPr>
        <w:t xml:space="preserve"> тип отношений не очень </w:t>
      </w:r>
      <w:proofErr w:type="spellStart"/>
      <w:r w:rsidRPr="00D36CAD">
        <w:rPr>
          <w:rFonts w:ascii="Verdana" w:eastAsia="Times New Roman" w:hAnsi="Verdana" w:cs="Times New Roman"/>
          <w:color w:val="000000" w:themeColor="text1"/>
          <w:sz w:val="18"/>
          <w:szCs w:val="18"/>
          <w:lang w:eastAsia="ru-RU"/>
        </w:rPr>
        <w:t>рас</w:t>
      </w:r>
      <w:r>
        <w:rPr>
          <w:rFonts w:ascii="Verdana" w:eastAsia="Times New Roman" w:hAnsi="Verdana" w:cs="Times New Roman"/>
          <w:color w:val="000000" w:themeColor="text1"/>
          <w:sz w:val="18"/>
          <w:szCs w:val="18"/>
          <w:lang w:eastAsia="ru-RU"/>
        </w:rPr>
        <w:t>п</w:t>
      </w:r>
      <w:r w:rsidRPr="00D36CAD">
        <w:rPr>
          <w:rFonts w:ascii="Verdana" w:eastAsia="Times New Roman" w:hAnsi="Verdana" w:cs="Times New Roman"/>
          <w:color w:val="000000" w:themeColor="text1"/>
          <w:sz w:val="18"/>
          <w:szCs w:val="18"/>
          <w:lang w:eastAsia="ru-RU"/>
        </w:rPr>
        <w:t>остранен</w:t>
      </w:r>
      <w:proofErr w:type="spellEnd"/>
      <w:r w:rsidRPr="00D36CAD">
        <w:rPr>
          <w:rFonts w:ascii="Verdana" w:eastAsia="Times New Roman" w:hAnsi="Verdana" w:cs="Times New Roman"/>
          <w:color w:val="000000" w:themeColor="text1"/>
          <w:sz w:val="18"/>
          <w:szCs w:val="18"/>
          <w:lang w:eastAsia="ru-RU"/>
        </w:rPr>
        <w:t>. Наша первоначальная таблица, в которой информация о покупателе и его адресе хранилась вместе, в большинстве случаев работает нормально.</w:t>
      </w:r>
    </w:p>
    <w:p w:rsidR="00D36CAD" w:rsidRPr="00D36CAD" w:rsidRDefault="00D36CAD" w:rsidP="00D36CAD">
      <w:pPr>
        <w:spacing w:after="300" w:line="456" w:lineRule="atLeast"/>
        <w:rPr>
          <w:rFonts w:ascii="Verdana" w:eastAsia="Times New Roman" w:hAnsi="Verdana" w:cs="Times New Roman"/>
          <w:color w:val="000000" w:themeColor="text1"/>
          <w:sz w:val="18"/>
          <w:szCs w:val="18"/>
          <w:lang w:eastAsia="ru-RU"/>
        </w:rPr>
      </w:pPr>
      <w:r w:rsidRPr="00D36CAD">
        <w:rPr>
          <w:rFonts w:ascii="Verdana" w:eastAsia="Times New Roman" w:hAnsi="Verdana" w:cs="Times New Roman"/>
          <w:color w:val="000000" w:themeColor="text1"/>
          <w:sz w:val="18"/>
          <w:szCs w:val="18"/>
          <w:lang w:eastAsia="ru-RU"/>
        </w:rPr>
        <w:t>Обратите внимание, что теперь поле с названием "</w:t>
      </w:r>
      <w:r w:rsidRPr="00D36CAD">
        <w:rPr>
          <w:rFonts w:ascii="Verdana" w:eastAsia="Times New Roman" w:hAnsi="Verdana" w:cs="Times New Roman"/>
          <w:noProof/>
          <w:color w:val="000000" w:themeColor="text1"/>
          <w:sz w:val="18"/>
          <w:szCs w:val="18"/>
          <w:lang w:val="en-US" w:eastAsia="ru-RU"/>
        </w:rPr>
        <w:t>address</w:t>
      </w:r>
      <w:r w:rsidRPr="00D36CAD">
        <w:rPr>
          <w:rFonts w:ascii="Verdana" w:eastAsia="Times New Roman" w:hAnsi="Verdana" w:cs="Times New Roman"/>
          <w:color w:val="000000" w:themeColor="text1"/>
          <w:sz w:val="18"/>
          <w:szCs w:val="18"/>
          <w:lang w:val="en-US" w:eastAsia="ru-RU"/>
        </w:rPr>
        <w:t>_id</w:t>
      </w:r>
      <w:r w:rsidRPr="00D36CAD">
        <w:rPr>
          <w:rFonts w:ascii="Verdana" w:eastAsia="Times New Roman" w:hAnsi="Verdana" w:cs="Times New Roman"/>
          <w:color w:val="000000" w:themeColor="text1"/>
          <w:sz w:val="18"/>
          <w:szCs w:val="18"/>
          <w:lang w:eastAsia="ru-RU"/>
        </w:rPr>
        <w:t>", в таблице покупателей, ссылается на соответствующую запись в таблице адресов. Оно называется внешним ключом (</w:t>
      </w:r>
      <w:r w:rsidRPr="00D36CAD">
        <w:rPr>
          <w:rFonts w:ascii="Verdana" w:eastAsia="Times New Roman" w:hAnsi="Verdana" w:cs="Times New Roman"/>
          <w:noProof/>
          <w:color w:val="000000" w:themeColor="text1"/>
          <w:sz w:val="18"/>
          <w:szCs w:val="18"/>
          <w:lang w:val="en-US" w:eastAsia="ru-RU"/>
        </w:rPr>
        <w:t>Foreign</w:t>
      </w:r>
      <w:r w:rsidRPr="00D36CAD">
        <w:rPr>
          <w:rFonts w:ascii="Verdana" w:eastAsia="Times New Roman" w:hAnsi="Verdana" w:cs="Times New Roman"/>
          <w:color w:val="000000" w:themeColor="text1"/>
          <w:sz w:val="18"/>
          <w:szCs w:val="18"/>
          <w:lang w:eastAsia="ru-RU"/>
        </w:rPr>
        <w:t xml:space="preserve"> </w:t>
      </w:r>
      <w:r w:rsidRPr="00D36CAD">
        <w:rPr>
          <w:rFonts w:ascii="Verdana" w:eastAsia="Times New Roman" w:hAnsi="Verdana" w:cs="Times New Roman"/>
          <w:noProof/>
          <w:color w:val="000000" w:themeColor="text1"/>
          <w:sz w:val="18"/>
          <w:szCs w:val="18"/>
          <w:lang w:val="en-US" w:eastAsia="ru-RU"/>
        </w:rPr>
        <w:t>Key</w:t>
      </w:r>
      <w:r w:rsidRPr="00D36CAD">
        <w:rPr>
          <w:rFonts w:ascii="Verdana" w:eastAsia="Times New Roman" w:hAnsi="Verdana" w:cs="Times New Roman"/>
          <w:color w:val="000000" w:themeColor="text1"/>
          <w:sz w:val="18"/>
          <w:szCs w:val="18"/>
          <w:lang w:eastAsia="ru-RU"/>
        </w:rPr>
        <w:t>) и используется во всех видах связей в базе. Мы рассмотрим этот вопрос позже в этой статье.</w:t>
      </w:r>
    </w:p>
    <w:p w:rsidR="00EE057A" w:rsidRDefault="00EE057A" w:rsidP="00E222EE">
      <w:pPr>
        <w:shd w:val="clear" w:color="auto" w:fill="F7F7F7"/>
        <w:spacing w:line="255" w:lineRule="atLeast"/>
        <w:rPr>
          <w:rFonts w:cstheme="minorHAnsi"/>
          <w:noProof/>
          <w:color w:val="FF0000"/>
          <w:sz w:val="24"/>
          <w:szCs w:val="24"/>
          <w:shd w:val="clear" w:color="auto" w:fill="E6F3F9"/>
          <w:lang w:val="en-US"/>
        </w:rPr>
      </w:pPr>
    </w:p>
    <w:p w:rsidR="00574075" w:rsidRDefault="00574075" w:rsidP="00E222EE">
      <w:pPr>
        <w:shd w:val="clear" w:color="auto" w:fill="F7F7F7"/>
        <w:spacing w:line="255" w:lineRule="atLeast"/>
        <w:rPr>
          <w:rFonts w:ascii="Arial Black" w:hAnsi="Arial Black" w:cstheme="minorHAnsi"/>
          <w:b/>
          <w:color w:val="FF0000"/>
          <w:sz w:val="36"/>
          <w:szCs w:val="36"/>
          <w:u w:val="single"/>
        </w:rPr>
      </w:pPr>
      <w:r>
        <w:rPr>
          <w:rFonts w:ascii="Arial Black" w:hAnsi="Arial Black" w:cstheme="minorHAnsi"/>
          <w:b/>
          <w:color w:val="FF0000"/>
          <w:sz w:val="36"/>
          <w:szCs w:val="36"/>
          <w:u w:val="single"/>
        </w:rPr>
        <w:t>Соединение данных из двух таблиц</w:t>
      </w:r>
      <w:r>
        <w:rPr>
          <w:rFonts w:ascii="Arial Black" w:hAnsi="Arial Black" w:cstheme="minorHAnsi"/>
          <w:b/>
          <w:color w:val="FF0000"/>
          <w:sz w:val="36"/>
          <w:szCs w:val="36"/>
          <w:u w:val="single"/>
          <w:lang w:val="en-US"/>
        </w:rPr>
        <w:t xml:space="preserve"> </w:t>
      </w:r>
      <w:r>
        <w:rPr>
          <w:rFonts w:ascii="Arial Black" w:hAnsi="Arial Black" w:cstheme="minorHAnsi"/>
          <w:b/>
          <w:color w:val="FF0000"/>
          <w:sz w:val="36"/>
          <w:szCs w:val="36"/>
          <w:u w:val="single"/>
        </w:rPr>
        <w:t>в случае их нормализации, когда есть отношение многие ко многим.</w:t>
      </w:r>
    </w:p>
    <w:p w:rsidR="00574075" w:rsidRDefault="00574075" w:rsidP="00E222EE">
      <w:pPr>
        <w:shd w:val="clear" w:color="auto" w:fill="F7F7F7"/>
        <w:spacing w:line="255" w:lineRule="atLeast"/>
        <w:rPr>
          <w:rFonts w:cstheme="minorHAnsi"/>
          <w:noProof/>
          <w:sz w:val="24"/>
          <w:szCs w:val="24"/>
          <w:shd w:val="clear" w:color="auto" w:fill="E6F3F9"/>
        </w:rPr>
      </w:pPr>
      <w:r w:rsidRPr="00574075">
        <w:rPr>
          <w:rFonts w:cstheme="minorHAnsi"/>
          <w:noProof/>
          <w:sz w:val="24"/>
          <w:szCs w:val="24"/>
          <w:shd w:val="clear" w:color="auto" w:fill="E6F3F9"/>
        </w:rPr>
        <w:t>Н</w:t>
      </w:r>
      <w:r>
        <w:rPr>
          <w:rFonts w:cstheme="minorHAnsi"/>
          <w:noProof/>
          <w:sz w:val="24"/>
          <w:szCs w:val="24"/>
          <w:shd w:val="clear" w:color="auto" w:fill="E6F3F9"/>
        </w:rPr>
        <w:t>а</w:t>
      </w:r>
      <w:r w:rsidRPr="00574075">
        <w:rPr>
          <w:rFonts w:cstheme="minorHAnsi"/>
          <w:noProof/>
          <w:sz w:val="24"/>
          <w:szCs w:val="24"/>
          <w:shd w:val="clear" w:color="auto" w:fill="E6F3F9"/>
        </w:rPr>
        <w:t>пример</w:t>
      </w:r>
      <w:r>
        <w:rPr>
          <w:rFonts w:cstheme="minorHAnsi"/>
          <w:noProof/>
          <w:sz w:val="24"/>
          <w:szCs w:val="24"/>
          <w:shd w:val="clear" w:color="auto" w:fill="E6F3F9"/>
        </w:rPr>
        <w:t xml:space="preserve">, мы создали связующую таблицу </w:t>
      </w:r>
      <w:r>
        <w:rPr>
          <w:rFonts w:cstheme="minorHAnsi"/>
          <w:b/>
          <w:noProof/>
          <w:color w:val="E36C0A" w:themeColor="accent6" w:themeShade="BF"/>
          <w:sz w:val="24"/>
          <w:szCs w:val="24"/>
          <w:shd w:val="clear" w:color="auto" w:fill="E6F3F9"/>
          <w:lang w:val="en-US"/>
        </w:rPr>
        <w:t>connect_pupils_teachers</w:t>
      </w:r>
      <w:r>
        <w:rPr>
          <w:rFonts w:cstheme="minorHAnsi"/>
          <w:noProof/>
          <w:sz w:val="24"/>
          <w:szCs w:val="24"/>
          <w:shd w:val="clear" w:color="auto" w:fill="E6F3F9"/>
        </w:rPr>
        <w:t xml:space="preserve">, которая содержит </w:t>
      </w:r>
      <w:r w:rsidRPr="00D54CE0">
        <w:rPr>
          <w:rFonts w:cstheme="minorHAnsi"/>
          <w:b/>
          <w:noProof/>
          <w:color w:val="00B050"/>
          <w:sz w:val="24"/>
          <w:szCs w:val="24"/>
          <w:shd w:val="clear" w:color="auto" w:fill="E6F3F9"/>
          <w:lang w:val="en-US"/>
        </w:rPr>
        <w:t>id</w:t>
      </w:r>
      <w:r>
        <w:rPr>
          <w:rFonts w:cstheme="minorHAnsi"/>
          <w:noProof/>
          <w:sz w:val="24"/>
          <w:szCs w:val="24"/>
          <w:shd w:val="clear" w:color="auto" w:fill="E6F3F9"/>
          <w:lang w:val="en-US"/>
        </w:rPr>
        <w:t xml:space="preserve"> </w:t>
      </w:r>
      <w:r>
        <w:rPr>
          <w:rFonts w:cstheme="minorHAnsi"/>
          <w:noProof/>
          <w:sz w:val="24"/>
          <w:szCs w:val="24"/>
          <w:shd w:val="clear" w:color="auto" w:fill="E6F3F9"/>
        </w:rPr>
        <w:t>других таблиц</w:t>
      </w:r>
      <w:r>
        <w:rPr>
          <w:rFonts w:cstheme="minorHAnsi"/>
          <w:noProof/>
          <w:sz w:val="24"/>
          <w:szCs w:val="24"/>
          <w:shd w:val="clear" w:color="auto" w:fill="E6F3F9"/>
          <w:lang w:val="en-US"/>
        </w:rPr>
        <w:t xml:space="preserve"> </w:t>
      </w:r>
      <w:r w:rsidRPr="00574075">
        <w:rPr>
          <w:rFonts w:cstheme="minorHAnsi"/>
          <w:b/>
          <w:noProof/>
          <w:color w:val="E36C0A" w:themeColor="accent6" w:themeShade="BF"/>
          <w:sz w:val="24"/>
          <w:szCs w:val="24"/>
          <w:shd w:val="clear" w:color="auto" w:fill="E6F3F9"/>
          <w:lang w:val="en-US"/>
        </w:rPr>
        <w:t>pupils</w:t>
      </w:r>
      <w:r>
        <w:rPr>
          <w:rFonts w:cstheme="minorHAnsi"/>
          <w:b/>
          <w:noProof/>
          <w:color w:val="E36C0A" w:themeColor="accent6" w:themeShade="BF"/>
          <w:sz w:val="24"/>
          <w:szCs w:val="24"/>
          <w:shd w:val="clear" w:color="auto" w:fill="E6F3F9"/>
          <w:lang w:val="en-US"/>
        </w:rPr>
        <w:t xml:space="preserve"> </w:t>
      </w:r>
      <w:r>
        <w:rPr>
          <w:rFonts w:cstheme="minorHAnsi"/>
          <w:noProof/>
          <w:color w:val="000000" w:themeColor="text1"/>
          <w:sz w:val="24"/>
          <w:szCs w:val="24"/>
          <w:shd w:val="clear" w:color="auto" w:fill="E6F3F9"/>
        </w:rPr>
        <w:t xml:space="preserve">и </w:t>
      </w:r>
      <w:r>
        <w:rPr>
          <w:rFonts w:cstheme="minorHAnsi"/>
          <w:b/>
          <w:noProof/>
          <w:color w:val="E36C0A" w:themeColor="accent6" w:themeShade="BF"/>
          <w:sz w:val="24"/>
          <w:szCs w:val="24"/>
          <w:shd w:val="clear" w:color="auto" w:fill="E6F3F9"/>
          <w:lang w:val="en-US"/>
        </w:rPr>
        <w:t>teachers</w:t>
      </w:r>
      <w:r>
        <w:rPr>
          <w:rFonts w:cstheme="minorHAnsi"/>
          <w:noProof/>
          <w:sz w:val="24"/>
          <w:szCs w:val="24"/>
          <w:shd w:val="clear" w:color="auto" w:fill="E6F3F9"/>
        </w:rPr>
        <w:t xml:space="preserve">. </w:t>
      </w:r>
    </w:p>
    <w:p w:rsidR="00574075" w:rsidRDefault="00574075" w:rsidP="00E222EE">
      <w:pPr>
        <w:shd w:val="clear" w:color="auto" w:fill="F7F7F7"/>
        <w:spacing w:line="255" w:lineRule="atLeast"/>
        <w:rPr>
          <w:rFonts w:cstheme="minorHAnsi"/>
          <w:noProof/>
          <w:sz w:val="24"/>
          <w:szCs w:val="24"/>
          <w:shd w:val="clear" w:color="auto" w:fill="E6F3F9"/>
        </w:rPr>
      </w:pPr>
      <w:r>
        <w:rPr>
          <w:rFonts w:cstheme="minorHAnsi"/>
          <w:noProof/>
          <w:sz w:val="24"/>
          <w:szCs w:val="24"/>
          <w:shd w:val="clear" w:color="auto" w:fill="E6F3F9"/>
          <w:lang w:eastAsia="ru-RU"/>
        </w:rPr>
        <w:lastRenderedPageBreak/>
        <w:drawing>
          <wp:inline distT="0" distB="0" distL="0" distR="0">
            <wp:extent cx="5429250" cy="4505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ишествие Христа!.png"/>
                    <pic:cNvPicPr/>
                  </pic:nvPicPr>
                  <pic:blipFill>
                    <a:blip r:embed="rId22">
                      <a:extLst>
                        <a:ext uri="{28A0092B-C50C-407E-A947-70E740481C1C}">
                          <a14:useLocalDpi xmlns:a14="http://schemas.microsoft.com/office/drawing/2010/main" val="0"/>
                        </a:ext>
                      </a:extLst>
                    </a:blip>
                    <a:stretch>
                      <a:fillRect/>
                    </a:stretch>
                  </pic:blipFill>
                  <pic:spPr>
                    <a:xfrm>
                      <a:off x="0" y="0"/>
                      <a:ext cx="5429250" cy="4505325"/>
                    </a:xfrm>
                    <a:prstGeom prst="rect">
                      <a:avLst/>
                    </a:prstGeom>
                  </pic:spPr>
                </pic:pic>
              </a:graphicData>
            </a:graphic>
          </wp:inline>
        </w:drawing>
      </w:r>
    </w:p>
    <w:p w:rsidR="00574075" w:rsidRDefault="00574075" w:rsidP="00E222EE">
      <w:pPr>
        <w:shd w:val="clear" w:color="auto" w:fill="F7F7F7"/>
        <w:spacing w:line="255" w:lineRule="atLeast"/>
        <w:rPr>
          <w:rFonts w:cstheme="minorHAnsi"/>
          <w:b/>
          <w:noProof/>
          <w:color w:val="00B050"/>
          <w:sz w:val="24"/>
          <w:szCs w:val="24"/>
          <w:shd w:val="clear" w:color="auto" w:fill="E6F3F9"/>
          <w:lang w:val="en-US"/>
        </w:rPr>
      </w:pPr>
      <w:r>
        <w:rPr>
          <w:rFonts w:cstheme="minorHAnsi"/>
          <w:noProof/>
          <w:sz w:val="24"/>
          <w:szCs w:val="24"/>
          <w:shd w:val="clear" w:color="auto" w:fill="E6F3F9"/>
        </w:rPr>
        <w:t>Чтобы сделать запрос на вывод данных из двух таблиц</w:t>
      </w:r>
      <w:r w:rsidR="0091108E">
        <w:rPr>
          <w:rFonts w:cstheme="minorHAnsi"/>
          <w:noProof/>
          <w:sz w:val="24"/>
          <w:szCs w:val="24"/>
          <w:shd w:val="clear" w:color="auto" w:fill="E6F3F9"/>
          <w:lang w:val="en-US"/>
        </w:rPr>
        <w:t xml:space="preserve"> </w:t>
      </w:r>
      <w:r w:rsidR="0091108E">
        <w:rPr>
          <w:rFonts w:cstheme="minorHAnsi"/>
          <w:noProof/>
          <w:sz w:val="24"/>
          <w:szCs w:val="24"/>
          <w:shd w:val="clear" w:color="auto" w:fill="E6F3F9"/>
        </w:rPr>
        <w:t xml:space="preserve">пишем в самом </w:t>
      </w:r>
      <w:r w:rsidR="0091108E" w:rsidRPr="0091108E">
        <w:rPr>
          <w:rFonts w:cstheme="minorHAnsi"/>
          <w:b/>
          <w:noProof/>
          <w:color w:val="E36C0A" w:themeColor="accent6" w:themeShade="BF"/>
          <w:sz w:val="24"/>
          <w:szCs w:val="24"/>
          <w:shd w:val="clear" w:color="auto" w:fill="E6F3F9"/>
          <w:lang w:val="en-US"/>
        </w:rPr>
        <w:t>PHP MyAdmin</w:t>
      </w:r>
      <w:r w:rsidR="0091108E">
        <w:rPr>
          <w:rFonts w:cstheme="minorHAnsi"/>
          <w:noProof/>
          <w:sz w:val="24"/>
          <w:szCs w:val="24"/>
          <w:shd w:val="clear" w:color="auto" w:fill="E6F3F9"/>
          <w:lang w:val="en-US"/>
        </w:rPr>
        <w:t xml:space="preserve"> </w:t>
      </w:r>
      <w:r w:rsidR="0091108E">
        <w:rPr>
          <w:rFonts w:cstheme="minorHAnsi"/>
          <w:noProof/>
          <w:sz w:val="24"/>
          <w:szCs w:val="24"/>
          <w:shd w:val="clear" w:color="auto" w:fill="E6F3F9"/>
        </w:rPr>
        <w:t xml:space="preserve">в закладке </w:t>
      </w:r>
      <w:r w:rsidR="0091108E" w:rsidRPr="0091108E">
        <w:rPr>
          <w:rFonts w:cstheme="minorHAnsi"/>
          <w:b/>
          <w:noProof/>
          <w:color w:val="00B050"/>
          <w:sz w:val="24"/>
          <w:szCs w:val="24"/>
          <w:shd w:val="clear" w:color="auto" w:fill="E6F3F9"/>
          <w:lang w:val="en-US"/>
        </w:rPr>
        <w:t>SQL</w:t>
      </w:r>
    </w:p>
    <w:p w:rsidR="0091108E" w:rsidRPr="0091108E" w:rsidRDefault="0091108E" w:rsidP="00E222EE">
      <w:pPr>
        <w:shd w:val="clear" w:color="auto" w:fill="F7F7F7"/>
        <w:spacing w:line="255" w:lineRule="atLeast"/>
        <w:rPr>
          <w:rFonts w:cstheme="minorHAnsi"/>
          <w:noProof/>
          <w:sz w:val="24"/>
          <w:szCs w:val="24"/>
          <w:shd w:val="clear" w:color="auto" w:fill="E6F3F9"/>
          <w:lang w:val="en-US"/>
        </w:rPr>
      </w:pPr>
      <w:r>
        <w:rPr>
          <w:rFonts w:cstheme="minorHAnsi"/>
          <w:noProof/>
          <w:sz w:val="24"/>
          <w:szCs w:val="24"/>
          <w:shd w:val="clear" w:color="auto" w:fill="E6F3F9"/>
          <w:lang w:eastAsia="ru-RU"/>
        </w:rPr>
        <w:drawing>
          <wp:inline distT="0" distB="0" distL="0" distR="0" wp14:anchorId="5EBC2EBD" wp14:editId="7459E7BE">
            <wp:extent cx="6648450" cy="31718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170613"/>
                    </a:xfrm>
                    <a:prstGeom prst="rect">
                      <a:avLst/>
                    </a:prstGeom>
                  </pic:spPr>
                </pic:pic>
              </a:graphicData>
            </a:graphic>
          </wp:inline>
        </w:drawing>
      </w:r>
    </w:p>
    <w:p w:rsidR="00EE057A" w:rsidRDefault="0091108E" w:rsidP="00E222EE">
      <w:pPr>
        <w:shd w:val="clear" w:color="auto" w:fill="F7F7F7"/>
        <w:spacing w:line="255" w:lineRule="atLeast"/>
        <w:rPr>
          <w:rFonts w:cstheme="minorHAnsi"/>
          <w:noProof/>
          <w:color w:val="000000" w:themeColor="text1"/>
          <w:sz w:val="24"/>
          <w:szCs w:val="24"/>
          <w:shd w:val="clear" w:color="auto" w:fill="E6F3F9"/>
        </w:rPr>
      </w:pPr>
      <w:r w:rsidRPr="0091108E">
        <w:rPr>
          <w:rFonts w:cstheme="minorHAnsi"/>
          <w:noProof/>
          <w:color w:val="000000" w:themeColor="text1"/>
          <w:sz w:val="24"/>
          <w:szCs w:val="24"/>
          <w:shd w:val="clear" w:color="auto" w:fill="E6F3F9"/>
        </w:rPr>
        <w:t>Жмем кнопку Вперед и получаем выборк</w:t>
      </w:r>
      <w:r>
        <w:rPr>
          <w:rFonts w:cstheme="minorHAnsi"/>
          <w:noProof/>
          <w:color w:val="000000" w:themeColor="text1"/>
          <w:sz w:val="24"/>
          <w:szCs w:val="24"/>
          <w:shd w:val="clear" w:color="auto" w:fill="E6F3F9"/>
        </w:rPr>
        <w:t xml:space="preserve">у отношения Учителей к Ученикам.  Тоесть, мы увидели, у каких учителей какие ученики. </w:t>
      </w:r>
      <w:proofErr w:type="gramStart"/>
      <w:r>
        <w:rPr>
          <w:rFonts w:cstheme="minorHAnsi"/>
          <w:noProof/>
          <w:color w:val="000000" w:themeColor="text1"/>
          <w:sz w:val="24"/>
          <w:szCs w:val="24"/>
          <w:shd w:val="clear" w:color="auto" w:fill="E6F3F9"/>
        </w:rPr>
        <w:t>Слава Богу к тиранше Горян я не попал)лол</w:t>
      </w:r>
      <w:proofErr w:type="gramEnd"/>
    </w:p>
    <w:p w:rsidR="00C95E68" w:rsidRPr="00C95E68" w:rsidRDefault="0091108E" w:rsidP="00E222EE">
      <w:pPr>
        <w:shd w:val="clear" w:color="auto" w:fill="F7F7F7"/>
        <w:spacing w:line="255" w:lineRule="atLeast"/>
        <w:rPr>
          <w:rFonts w:cstheme="minorHAnsi"/>
          <w:noProof/>
          <w:color w:val="000000" w:themeColor="text1"/>
          <w:sz w:val="24"/>
          <w:szCs w:val="24"/>
          <w:shd w:val="clear" w:color="auto" w:fill="E6F3F9"/>
          <w:lang w:val="en-US"/>
        </w:rPr>
      </w:pPr>
      <w:r>
        <w:rPr>
          <w:rFonts w:cstheme="minorHAnsi"/>
          <w:noProof/>
          <w:color w:val="000000" w:themeColor="text1"/>
          <w:sz w:val="24"/>
          <w:szCs w:val="24"/>
          <w:shd w:val="clear" w:color="auto" w:fill="E6F3F9"/>
          <w:lang w:eastAsia="ru-RU"/>
        </w:rPr>
        <w:lastRenderedPageBreak/>
        <w:drawing>
          <wp:inline distT="0" distB="0" distL="0" distR="0">
            <wp:extent cx="4105275" cy="47720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s.png"/>
                    <pic:cNvPicPr/>
                  </pic:nvPicPr>
                  <pic:blipFill>
                    <a:blip r:embed="rId43">
                      <a:extLst>
                        <a:ext uri="{28A0092B-C50C-407E-A947-70E740481C1C}">
                          <a14:useLocalDpi xmlns:a14="http://schemas.microsoft.com/office/drawing/2010/main" val="0"/>
                        </a:ext>
                      </a:extLst>
                    </a:blip>
                    <a:stretch>
                      <a:fillRect/>
                    </a:stretch>
                  </pic:blipFill>
                  <pic:spPr>
                    <a:xfrm>
                      <a:off x="0" y="0"/>
                      <a:ext cx="4105275" cy="4772025"/>
                    </a:xfrm>
                    <a:prstGeom prst="rect">
                      <a:avLst/>
                    </a:prstGeom>
                  </pic:spPr>
                </pic:pic>
              </a:graphicData>
            </a:graphic>
          </wp:inline>
        </w:drawing>
      </w:r>
    </w:p>
    <w:p w:rsidR="00C95E68" w:rsidRDefault="00C95E68" w:rsidP="00B1089E">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Подключение других файлов:</w:t>
      </w:r>
      <w:r>
        <w:rPr>
          <w:rFonts w:ascii="Arial Black" w:hAnsi="Arial Black" w:cstheme="minorHAnsi"/>
          <w:b/>
          <w:color w:val="FF0000"/>
          <w:sz w:val="36"/>
          <w:szCs w:val="36"/>
          <w:u w:val="single"/>
        </w:rPr>
        <w:br/>
      </w:r>
      <w:r>
        <w:rPr>
          <w:rFonts w:ascii="Arial Black" w:hAnsi="Arial Black" w:cstheme="minorHAnsi"/>
          <w:b/>
          <w:noProof/>
          <w:color w:val="FF0000"/>
          <w:sz w:val="36"/>
          <w:szCs w:val="36"/>
          <w:u w:val="single"/>
          <w:lang w:eastAsia="ru-RU"/>
        </w:rPr>
        <w:drawing>
          <wp:inline distT="0" distB="0" distL="0" distR="0">
            <wp:extent cx="6267450" cy="952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дключение.png"/>
                    <pic:cNvPicPr/>
                  </pic:nvPicPr>
                  <pic:blipFill>
                    <a:blip r:embed="rId44">
                      <a:extLst>
                        <a:ext uri="{28A0092B-C50C-407E-A947-70E740481C1C}">
                          <a14:useLocalDpi xmlns:a14="http://schemas.microsoft.com/office/drawing/2010/main" val="0"/>
                        </a:ext>
                      </a:extLst>
                    </a:blip>
                    <a:stretch>
                      <a:fillRect/>
                    </a:stretch>
                  </pic:blipFill>
                  <pic:spPr>
                    <a:xfrm>
                      <a:off x="0" y="0"/>
                      <a:ext cx="6267450" cy="952500"/>
                    </a:xfrm>
                    <a:prstGeom prst="rect">
                      <a:avLst/>
                    </a:prstGeom>
                  </pic:spPr>
                </pic:pic>
              </a:graphicData>
            </a:graphic>
          </wp:inline>
        </w:drawing>
      </w:r>
    </w:p>
    <w:p w:rsidR="00C95E68" w:rsidRPr="00C95E68" w:rsidRDefault="00C95E68" w:rsidP="00B1089E">
      <w:pPr>
        <w:rPr>
          <w:rFonts w:ascii="Arial Black" w:hAnsi="Arial Black" w:cstheme="minorHAnsi"/>
          <w:b/>
          <w:color w:val="FF0000"/>
          <w:sz w:val="36"/>
          <w:szCs w:val="36"/>
          <w:u w:val="single"/>
          <w:lang w:val="en-US"/>
        </w:rPr>
      </w:pPr>
      <w:r>
        <w:rPr>
          <w:rFonts w:ascii="Arial Black" w:hAnsi="Arial Black" w:cstheme="minorHAnsi"/>
          <w:b/>
          <w:noProof/>
          <w:color w:val="FF0000"/>
          <w:sz w:val="36"/>
          <w:szCs w:val="36"/>
          <w:u w:val="single"/>
          <w:lang w:eastAsia="ru-RU"/>
        </w:rPr>
        <w:drawing>
          <wp:inline distT="0" distB="0" distL="0" distR="0">
            <wp:extent cx="6257925" cy="24765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 и include_once в PHP.jpg"/>
                    <pic:cNvPicPr/>
                  </pic:nvPicPr>
                  <pic:blipFill>
                    <a:blip r:embed="rId45">
                      <a:extLst>
                        <a:ext uri="{28A0092B-C50C-407E-A947-70E740481C1C}">
                          <a14:useLocalDpi xmlns:a14="http://schemas.microsoft.com/office/drawing/2010/main" val="0"/>
                        </a:ext>
                      </a:extLst>
                    </a:blip>
                    <a:stretch>
                      <a:fillRect/>
                    </a:stretch>
                  </pic:blipFill>
                  <pic:spPr>
                    <a:xfrm>
                      <a:off x="0" y="0"/>
                      <a:ext cx="6257925" cy="2476500"/>
                    </a:xfrm>
                    <a:prstGeom prst="rect">
                      <a:avLst/>
                    </a:prstGeom>
                  </pic:spPr>
                </pic:pic>
              </a:graphicData>
            </a:graphic>
          </wp:inline>
        </w:drawing>
      </w:r>
    </w:p>
    <w:p w:rsidR="00C95E68" w:rsidRDefault="00C25419" w:rsidP="00B1089E">
      <w:pPr>
        <w:rPr>
          <w:rFonts w:ascii="Arial" w:hAnsi="Arial" w:cs="Arial"/>
          <w:noProof/>
          <w:color w:val="242729"/>
          <w:sz w:val="23"/>
          <w:szCs w:val="23"/>
          <w:shd w:val="clear" w:color="auto" w:fill="E6ECF9"/>
          <w:lang w:val="en-US"/>
        </w:rPr>
      </w:pPr>
      <w:r w:rsidRPr="00C25419">
        <w:rPr>
          <w:rFonts w:ascii="Arial" w:hAnsi="Arial" w:cs="Arial"/>
          <w:noProof/>
          <w:color w:val="000000" w:themeColor="text1"/>
          <w:shd w:val="clear" w:color="auto" w:fill="FFFFFF"/>
          <w:lang w:val="en-US"/>
        </w:rPr>
        <w:t xml:space="preserve">А разница </w:t>
      </w:r>
      <w:r w:rsidR="000F0AD1" w:rsidRPr="00C25419">
        <w:rPr>
          <w:rFonts w:ascii="Arial" w:hAnsi="Arial" w:cs="Arial"/>
          <w:noProof/>
          <w:color w:val="242729"/>
          <w:sz w:val="23"/>
          <w:szCs w:val="23"/>
          <w:shd w:val="clear" w:color="auto" w:fill="E6ECF9"/>
          <w:lang w:val="en-US"/>
        </w:rPr>
        <w:t xml:space="preserve"> между include_once и require_once</w:t>
      </w:r>
      <w:r w:rsidRPr="00C25419">
        <w:rPr>
          <w:rFonts w:ascii="Arial" w:hAnsi="Arial" w:cs="Arial"/>
          <w:noProof/>
          <w:color w:val="242729"/>
          <w:sz w:val="23"/>
          <w:szCs w:val="23"/>
          <w:shd w:val="clear" w:color="auto" w:fill="E6ECF9"/>
          <w:lang w:val="en-US"/>
        </w:rPr>
        <w:t xml:space="preserve"> заключается в том</w:t>
      </w:r>
      <w:r w:rsidR="000F0AD1" w:rsidRPr="00C25419">
        <w:rPr>
          <w:rFonts w:ascii="Arial" w:hAnsi="Arial" w:cs="Arial"/>
          <w:noProof/>
          <w:color w:val="242729"/>
          <w:sz w:val="23"/>
          <w:szCs w:val="23"/>
          <w:shd w:val="clear" w:color="auto" w:fill="E6ECF9"/>
          <w:lang w:val="en-US"/>
        </w:rPr>
        <w:t>,</w:t>
      </w:r>
      <w:r w:rsidRPr="00C25419">
        <w:rPr>
          <w:rFonts w:ascii="Arial" w:hAnsi="Arial" w:cs="Arial"/>
          <w:noProof/>
          <w:color w:val="242729"/>
          <w:sz w:val="23"/>
          <w:szCs w:val="23"/>
          <w:shd w:val="clear" w:color="auto" w:fill="E6ECF9"/>
          <w:lang w:val="en-US"/>
        </w:rPr>
        <w:t xml:space="preserve"> что</w:t>
      </w:r>
      <w:r w:rsidR="000F0AD1" w:rsidRPr="00C25419">
        <w:rPr>
          <w:rFonts w:ascii="Arial" w:hAnsi="Arial" w:cs="Arial"/>
          <w:noProof/>
          <w:color w:val="242729"/>
          <w:sz w:val="23"/>
          <w:szCs w:val="23"/>
          <w:shd w:val="clear" w:color="auto" w:fill="E6ECF9"/>
          <w:lang w:val="en-US"/>
        </w:rPr>
        <w:t xml:space="preserve"> если функция include_once получает какую-либо ошибку, она будет предупреждать вас и выполнять код, но функция require_once обнаруживает любую ошибку, которая остановит сценарий и не выполнит код.</w:t>
      </w:r>
    </w:p>
    <w:p w:rsidR="00EA6C47" w:rsidRDefault="00EA6C47" w:rsidP="00B1089E">
      <w:pPr>
        <w:rPr>
          <w:rFonts w:ascii="Arial Black" w:hAnsi="Arial Black" w:cstheme="minorHAnsi"/>
          <w:b/>
          <w:color w:val="FF0000"/>
          <w:sz w:val="36"/>
          <w:szCs w:val="36"/>
          <w:u w:val="single"/>
        </w:rPr>
      </w:pPr>
      <w:r>
        <w:rPr>
          <w:rFonts w:ascii="Arial Black" w:hAnsi="Arial Black" w:cstheme="minorHAnsi"/>
          <w:b/>
          <w:color w:val="FF0000"/>
          <w:sz w:val="36"/>
          <w:szCs w:val="36"/>
          <w:u w:val="single"/>
        </w:rPr>
        <w:lastRenderedPageBreak/>
        <w:t>Регистрация</w:t>
      </w:r>
    </w:p>
    <w:p w:rsidR="001959FB" w:rsidRDefault="001959FB" w:rsidP="00B1089E">
      <w:pPr>
        <w:rPr>
          <w:rFonts w:ascii="Arial Black" w:hAnsi="Arial Black" w:cstheme="minorHAnsi"/>
          <w:b/>
          <w:color w:val="FF0000"/>
          <w:sz w:val="36"/>
          <w:szCs w:val="36"/>
          <w:u w:val="single"/>
        </w:rPr>
      </w:pPr>
    </w:p>
    <w:p w:rsidR="001959FB" w:rsidRPr="001959FB" w:rsidRDefault="001959FB" w:rsidP="001959FB">
      <w:pPr>
        <w:shd w:val="clear" w:color="auto" w:fill="FFFFFF"/>
        <w:spacing w:after="404" w:line="240" w:lineRule="auto"/>
        <w:textAlignment w:val="baseline"/>
        <w:rPr>
          <w:rFonts w:ascii="Arial" w:eastAsia="Times New Roman" w:hAnsi="Arial" w:cs="Arial"/>
          <w:b/>
          <w:noProof/>
          <w:color w:val="E36C0A" w:themeColor="accent6" w:themeShade="BF"/>
          <w:sz w:val="36"/>
          <w:szCs w:val="36"/>
          <w:lang w:eastAsia="ru-RU"/>
        </w:rPr>
      </w:pPr>
      <w:r>
        <w:rPr>
          <w:rFonts w:ascii="Arial" w:eastAsia="Times New Roman" w:hAnsi="Arial" w:cs="Arial"/>
          <w:b/>
          <w:noProof/>
          <w:color w:val="E36C0A" w:themeColor="accent6" w:themeShade="BF"/>
          <w:sz w:val="36"/>
          <w:szCs w:val="36"/>
          <w:lang w:eastAsia="ru-RU"/>
        </w:rPr>
        <w:t>Теория от меня</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val="en-US" w:eastAsia="ru-RU"/>
        </w:rPr>
      </w:pPr>
      <w:r w:rsidRPr="001959FB">
        <w:rPr>
          <w:rFonts w:ascii="Arial" w:eastAsia="Times New Roman" w:hAnsi="Arial" w:cs="Arial"/>
          <w:noProof/>
          <w:color w:val="333333"/>
          <w:lang w:val="en-US" w:eastAsia="ru-RU"/>
        </w:rPr>
        <w:t>Создали форму "Регистрации"---&gt; Клиент ее заполнил и отправил нам на сервер методом ПОСТ ---&gt; Мы проверили, что клиент ее заполнил правильно и если не возникло ошибок при заполнении, то заносим всю информацию в БД, вкючая хешированный пароль с солью ---&gt; Во втором файле клиент уже заполняет форму "Авторизации" ---&gt; После того, как он ее отправил нам на сервер, ме ее снова проверили, и , в случае првильного заполнения выводим из БД логин и пароль, которые проверяем на сопадение ---&gt; Если данные совпали, то мы записываем клиента в Сессию в глобальный массив $_SESSION. Но как только клиент покинул сайт, то сессия прпадает, и именно для того, чтобы сервер его запомнил, мы даем клиенту COOKIES, которая храниться у него(как я понял) и при повторном посещения нашего сайта мы ее видем</w:t>
      </w:r>
    </w:p>
    <w:p w:rsidR="001959FB" w:rsidRPr="001959FB" w:rsidRDefault="001959FB" w:rsidP="001959FB">
      <w:pPr>
        <w:shd w:val="clear" w:color="auto" w:fill="FFFFFF"/>
        <w:spacing w:after="404" w:line="240" w:lineRule="auto"/>
        <w:textAlignment w:val="baseline"/>
        <w:rPr>
          <w:rFonts w:ascii="Arial" w:eastAsia="Times New Roman" w:hAnsi="Arial" w:cs="Arial"/>
          <w:b/>
          <w:noProof/>
          <w:color w:val="E36C0A" w:themeColor="accent6" w:themeShade="BF"/>
          <w:sz w:val="36"/>
          <w:szCs w:val="36"/>
          <w:lang w:eastAsia="ru-RU"/>
        </w:rPr>
      </w:pPr>
      <w:r>
        <w:rPr>
          <w:rFonts w:ascii="Arial" w:eastAsia="Times New Roman" w:hAnsi="Arial" w:cs="Arial"/>
          <w:b/>
          <w:noProof/>
          <w:color w:val="E36C0A" w:themeColor="accent6" w:themeShade="BF"/>
          <w:sz w:val="36"/>
          <w:szCs w:val="36"/>
          <w:lang w:eastAsia="ru-RU"/>
        </w:rPr>
        <w:t>Теория от Ивана</w:t>
      </w:r>
    </w:p>
    <w:p w:rsid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Pr>
          <w:rFonts w:ascii="Arial" w:eastAsia="Times New Roman" w:hAnsi="Arial" w:cs="Arial"/>
          <w:noProof/>
          <w:color w:val="333333"/>
          <w:lang w:eastAsia="ru-RU"/>
        </w:rPr>
        <w:br/>
      </w:r>
      <w:r w:rsidRPr="001959FB">
        <w:rPr>
          <w:rFonts w:ascii="Arial" w:eastAsia="Times New Roman" w:hAnsi="Arial" w:cs="Arial"/>
          <w:noProof/>
          <w:color w:val="333333"/>
          <w:lang w:eastAsia="ru-RU"/>
        </w:rPr>
        <w:t xml:space="preserve">1. проверил что всё ок и залогинился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2. сгенерил уникальный ключ после того как залогинился и засунул его или в базу ( возле юзера колонку токен создай ) или в сессию.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3. так же сгенеренный ключ держишь на стороен клиента в бразуере</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4. по ключу с кукисом понимаешь кто именно залогинен ( если нпример в базе висит этот ключ)</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или же просто с сессиии вытягиваешь ключ и сраниваешь его с ключем с кукисов</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суть в том просто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что на стороне клиента ( браузер ) и на стороне сервера ( база или сессия ) висит токен ( ключ хеш набор случайных символов ). И если они идентичны то юзер авторизирован.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user_id | name | surname | token_auth | password| колонки</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дальше  $user =  select * from users where token =  $_COOKIES[token];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echo "Hello, ".$user["name"];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в общем сделай чтобы работало хоть как - то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такое грубо говоря делается в любом месте где тебе надо понять сейчас авторизирован человек или непонятно кто он. </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или же как вариант чтобы каждый раз не дергать запрос в базу</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lastRenderedPageBreak/>
        <w:t>можешь и самого пользователя уже записать в кукисы.</w:t>
      </w:r>
    </w:p>
    <w:p w:rsidR="001959FB" w:rsidRPr="001959FB"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 xml:space="preserve">но в реальной жизни создается обьект контейнера и там потом где надо проверить кто сейчас будет по типу $this-&gt;container-&gt;getUserRole(); </w:t>
      </w:r>
    </w:p>
    <w:p w:rsidR="001959FB" w:rsidRPr="00EA6C47" w:rsidRDefault="001959FB" w:rsidP="001959FB">
      <w:pPr>
        <w:shd w:val="clear" w:color="auto" w:fill="FFFFFF"/>
        <w:spacing w:after="404" w:line="240" w:lineRule="auto"/>
        <w:textAlignment w:val="baseline"/>
        <w:rPr>
          <w:rFonts w:ascii="Arial" w:eastAsia="Times New Roman" w:hAnsi="Arial" w:cs="Arial"/>
          <w:noProof/>
          <w:color w:val="333333"/>
          <w:lang w:eastAsia="ru-RU"/>
        </w:rPr>
      </w:pPr>
      <w:r w:rsidRPr="001959FB">
        <w:rPr>
          <w:rFonts w:ascii="Arial" w:eastAsia="Times New Roman" w:hAnsi="Arial" w:cs="Arial"/>
          <w:noProof/>
          <w:color w:val="333333"/>
          <w:lang w:eastAsia="ru-RU"/>
        </w:rPr>
        <w:t>об этом уже скоро</w:t>
      </w:r>
    </w:p>
    <w:p w:rsidR="001959FB" w:rsidRDefault="001959FB" w:rsidP="00B1089E">
      <w:pPr>
        <w:rPr>
          <w:rFonts w:ascii="Arial Black" w:hAnsi="Arial Black" w:cstheme="minorHAnsi"/>
          <w:b/>
          <w:color w:val="FF0000"/>
          <w:sz w:val="36"/>
          <w:szCs w:val="36"/>
          <w:u w:val="single"/>
        </w:rPr>
      </w:pPr>
    </w:p>
    <w:p w:rsidR="004F123D" w:rsidRDefault="004F123D" w:rsidP="00B1089E">
      <w:pPr>
        <w:rPr>
          <w:rFonts w:ascii="Arial" w:hAnsi="Arial" w:cs="Arial"/>
          <w:noProof/>
          <w:color w:val="000000" w:themeColor="text1"/>
          <w:shd w:val="clear" w:color="auto" w:fill="FFFFFF"/>
        </w:rPr>
      </w:pPr>
      <w:r w:rsidRPr="00EA6C47">
        <w:rPr>
          <w:rFonts w:ascii="Arial" w:hAnsi="Arial" w:cs="Arial"/>
          <w:b/>
          <w:color w:val="E36C0A" w:themeColor="accent6" w:themeShade="BF"/>
          <w:sz w:val="36"/>
          <w:szCs w:val="36"/>
        </w:rPr>
        <w:t>Создание гостевой книги:</w:t>
      </w:r>
      <w:r w:rsidRPr="00EA6C47">
        <w:rPr>
          <w:rFonts w:ascii="Arial" w:hAnsi="Arial" w:cs="Arial"/>
          <w:b/>
          <w:color w:val="FF0000"/>
          <w:sz w:val="36"/>
          <w:szCs w:val="36"/>
          <w:u w:val="single"/>
        </w:rPr>
        <w:br/>
      </w:r>
      <w:r>
        <w:rPr>
          <w:rFonts w:ascii="Arial" w:hAnsi="Arial" w:cs="Arial"/>
          <w:noProof/>
          <w:color w:val="000000" w:themeColor="text1"/>
          <w:shd w:val="clear" w:color="auto" w:fill="FFFFFF"/>
        </w:rPr>
        <w:t>Гостевая книга должна содержать следующие функицональные страницы:</w:t>
      </w:r>
    </w:p>
    <w:p w:rsidR="004F123D" w:rsidRDefault="004F123D" w:rsidP="004F123D">
      <w:pPr>
        <w:pStyle w:val="a3"/>
        <w:numPr>
          <w:ilvl w:val="0"/>
          <w:numId w:val="26"/>
        </w:numPr>
        <w:rPr>
          <w:rFonts w:ascii="Arial" w:hAnsi="Arial" w:cs="Arial"/>
          <w:noProof/>
          <w:color w:val="000000" w:themeColor="text1"/>
          <w:shd w:val="clear" w:color="auto" w:fill="FFFFFF"/>
        </w:rPr>
      </w:pPr>
      <w:r>
        <w:rPr>
          <w:rFonts w:ascii="Arial" w:hAnsi="Arial" w:cs="Arial"/>
          <w:noProof/>
          <w:color w:val="000000" w:themeColor="text1"/>
          <w:shd w:val="clear" w:color="auto" w:fill="FFFFFF"/>
        </w:rPr>
        <w:t>Страница регистрации, содержащая форму для заполнение следующих полей:</w:t>
      </w:r>
    </w:p>
    <w:p w:rsidR="004F123D" w:rsidRDefault="004F123D" w:rsidP="004F123D">
      <w:pPr>
        <w:pStyle w:val="a3"/>
        <w:rPr>
          <w:rFonts w:ascii="Arial" w:hAnsi="Arial" w:cs="Arial"/>
          <w:noProof/>
          <w:color w:val="000000" w:themeColor="text1"/>
          <w:shd w:val="clear" w:color="auto" w:fill="FFFFFF"/>
        </w:rPr>
      </w:pPr>
      <w:r>
        <w:rPr>
          <w:rFonts w:ascii="Arial" w:hAnsi="Arial" w:cs="Arial"/>
          <w:noProof/>
          <w:color w:val="000000" w:themeColor="text1"/>
          <w:shd w:val="clear" w:color="auto" w:fill="FFFFFF"/>
        </w:rPr>
        <w:t xml:space="preserve">- логин; </w:t>
      </w:r>
    </w:p>
    <w:p w:rsidR="004F123D" w:rsidRDefault="004F123D" w:rsidP="004F123D">
      <w:pPr>
        <w:pStyle w:val="a3"/>
        <w:rPr>
          <w:rFonts w:ascii="Arial" w:hAnsi="Arial" w:cs="Arial"/>
          <w:noProof/>
          <w:color w:val="000000" w:themeColor="text1"/>
          <w:shd w:val="clear" w:color="auto" w:fill="FFFFFF"/>
        </w:rPr>
      </w:pPr>
      <w:r>
        <w:rPr>
          <w:rFonts w:ascii="Arial" w:hAnsi="Arial" w:cs="Arial"/>
          <w:noProof/>
          <w:color w:val="000000" w:themeColor="text1"/>
          <w:shd w:val="clear" w:color="auto" w:fill="FFFFFF"/>
        </w:rPr>
        <w:t>- пароль;</w:t>
      </w:r>
    </w:p>
    <w:p w:rsidR="004F123D" w:rsidRDefault="004F123D" w:rsidP="004F123D">
      <w:pPr>
        <w:pStyle w:val="a3"/>
        <w:rPr>
          <w:rFonts w:ascii="Arial" w:hAnsi="Arial" w:cs="Arial"/>
          <w:noProof/>
          <w:color w:val="000000" w:themeColor="text1"/>
          <w:shd w:val="clear" w:color="auto" w:fill="FFFFFF"/>
        </w:rPr>
      </w:pPr>
      <w:r>
        <w:rPr>
          <w:rFonts w:ascii="Arial" w:hAnsi="Arial" w:cs="Arial"/>
          <w:noProof/>
          <w:color w:val="000000" w:themeColor="text1"/>
          <w:shd w:val="clear" w:color="auto" w:fill="FFFFFF"/>
        </w:rPr>
        <w:t>- подтверждение пароля;</w:t>
      </w:r>
    </w:p>
    <w:p w:rsidR="004F123D" w:rsidRDefault="004F123D" w:rsidP="004F123D">
      <w:pPr>
        <w:pStyle w:val="a3"/>
        <w:rPr>
          <w:rFonts w:ascii="Arial" w:hAnsi="Arial" w:cs="Arial"/>
          <w:noProof/>
          <w:color w:val="000000" w:themeColor="text1"/>
          <w:shd w:val="clear" w:color="auto" w:fill="FFFFFF"/>
          <w:lang w:val="en-US"/>
        </w:rPr>
      </w:pPr>
      <w:r>
        <w:rPr>
          <w:rFonts w:ascii="Arial" w:hAnsi="Arial" w:cs="Arial"/>
          <w:noProof/>
          <w:color w:val="000000" w:themeColor="text1"/>
          <w:shd w:val="clear" w:color="auto" w:fill="FFFFFF"/>
        </w:rPr>
        <w:t xml:space="preserve">- </w:t>
      </w:r>
      <w:r>
        <w:rPr>
          <w:rFonts w:ascii="Arial" w:hAnsi="Arial" w:cs="Arial"/>
          <w:noProof/>
          <w:color w:val="000000" w:themeColor="text1"/>
          <w:shd w:val="clear" w:color="auto" w:fill="FFFFFF"/>
          <w:lang w:val="en-US"/>
        </w:rPr>
        <w:t>e-mail</w:t>
      </w:r>
    </w:p>
    <w:p w:rsidR="004F123D" w:rsidRDefault="004F123D" w:rsidP="004F123D">
      <w:pPr>
        <w:pStyle w:val="a3"/>
        <w:rPr>
          <w:rFonts w:ascii="Arial" w:hAnsi="Arial" w:cs="Arial"/>
          <w:noProof/>
          <w:color w:val="000000" w:themeColor="text1"/>
          <w:shd w:val="clear" w:color="auto" w:fill="FFFFFF"/>
        </w:rPr>
      </w:pPr>
      <w:r>
        <w:rPr>
          <w:rFonts w:ascii="Arial" w:hAnsi="Arial" w:cs="Arial"/>
          <w:noProof/>
          <w:color w:val="000000" w:themeColor="text1"/>
          <w:shd w:val="clear" w:color="auto" w:fill="FFFFFF"/>
          <w:lang w:val="en-US"/>
        </w:rPr>
        <w:t xml:space="preserve">- </w:t>
      </w:r>
      <w:r>
        <w:rPr>
          <w:rFonts w:ascii="Arial" w:hAnsi="Arial" w:cs="Arial"/>
          <w:noProof/>
          <w:color w:val="000000" w:themeColor="text1"/>
          <w:shd w:val="clear" w:color="auto" w:fill="FFFFFF"/>
        </w:rPr>
        <w:t>согласие с правилами</w:t>
      </w:r>
    </w:p>
    <w:p w:rsidR="004F123D" w:rsidRDefault="004F123D" w:rsidP="004F123D">
      <w:pPr>
        <w:rPr>
          <w:rFonts w:ascii="Arial" w:hAnsi="Arial" w:cs="Arial"/>
          <w:noProof/>
          <w:color w:val="000000" w:themeColor="text1"/>
          <w:shd w:val="clear" w:color="auto" w:fill="FFFFFF"/>
        </w:rPr>
      </w:pPr>
      <w:r>
        <w:rPr>
          <w:rFonts w:ascii="Arial" w:hAnsi="Arial" w:cs="Arial"/>
          <w:noProof/>
          <w:color w:val="000000" w:themeColor="text1"/>
          <w:shd w:val="clear" w:color="auto" w:fill="FFFFFF"/>
        </w:rPr>
        <w:t xml:space="preserve">      </w:t>
      </w:r>
      <w:r w:rsidRPr="004F123D">
        <w:rPr>
          <w:rFonts w:ascii="Arial" w:hAnsi="Arial" w:cs="Arial"/>
          <w:noProof/>
          <w:color w:val="000000" w:themeColor="text1"/>
          <w:shd w:val="clear" w:color="auto" w:fill="FFFFFF"/>
        </w:rPr>
        <w:t>2. Страница авторизации. На нее можно попасть лишь после прохождения регистрации</w:t>
      </w:r>
    </w:p>
    <w:p w:rsidR="005601E9" w:rsidRDefault="005601E9" w:rsidP="005601E9">
      <w:pPr>
        <w:pStyle w:val="2"/>
        <w:shd w:val="clear" w:color="auto" w:fill="FFFFFF"/>
        <w:spacing w:before="0" w:beforeAutospacing="0" w:after="0" w:afterAutospacing="0"/>
        <w:textAlignment w:val="baseline"/>
        <w:rPr>
          <w:rFonts w:ascii="Arial" w:hAnsi="Arial" w:cs="Arial"/>
          <w:color w:val="E36C0A" w:themeColor="accent6" w:themeShade="BF"/>
          <w:sz w:val="28"/>
          <w:szCs w:val="28"/>
        </w:rPr>
      </w:pPr>
      <w:r w:rsidRPr="005601E9">
        <w:rPr>
          <w:rFonts w:ascii="Arial" w:hAnsi="Arial" w:cs="Arial"/>
          <w:color w:val="E36C0A" w:themeColor="accent6" w:themeShade="BF"/>
          <w:sz w:val="28"/>
          <w:szCs w:val="28"/>
        </w:rPr>
        <w:t>Подготовка</w:t>
      </w:r>
    </w:p>
    <w:p w:rsidR="005601E9" w:rsidRPr="005601E9" w:rsidRDefault="005601E9" w:rsidP="005601E9">
      <w:pPr>
        <w:pStyle w:val="2"/>
        <w:shd w:val="clear" w:color="auto" w:fill="FFFFFF"/>
        <w:spacing w:before="0" w:beforeAutospacing="0" w:after="0" w:afterAutospacing="0"/>
        <w:textAlignment w:val="baseline"/>
        <w:rPr>
          <w:rFonts w:ascii="Arial" w:hAnsi="Arial" w:cs="Arial"/>
          <w:color w:val="E36C0A" w:themeColor="accent6" w:themeShade="BF"/>
          <w:sz w:val="28"/>
          <w:szCs w:val="28"/>
        </w:rPr>
      </w:pPr>
    </w:p>
    <w:p w:rsidR="005601E9" w:rsidRDefault="005601E9" w:rsidP="005601E9">
      <w:pPr>
        <w:pStyle w:val="a8"/>
        <w:shd w:val="clear" w:color="auto" w:fill="FFFFFF"/>
        <w:spacing w:before="0" w:beforeAutospacing="0" w:after="404" w:afterAutospacing="0"/>
        <w:textAlignment w:val="baseline"/>
        <w:rPr>
          <w:rFonts w:ascii="Arial" w:hAnsi="Arial" w:cs="Arial"/>
          <w:color w:val="333333"/>
          <w:sz w:val="22"/>
          <w:szCs w:val="22"/>
        </w:rPr>
      </w:pPr>
      <w:r w:rsidRPr="005601E9">
        <w:rPr>
          <w:rFonts w:ascii="Arial" w:hAnsi="Arial" w:cs="Arial"/>
          <w:color w:val="333333"/>
          <w:sz w:val="22"/>
          <w:szCs w:val="22"/>
        </w:rPr>
        <w:t>Для начала, создадим необходимую иерархию папок и файлов. Выглядеть она должна так:</w:t>
      </w:r>
    </w:p>
    <w:p w:rsidR="005601E9" w:rsidRDefault="005601E9" w:rsidP="005601E9">
      <w:pPr>
        <w:pStyle w:val="a8"/>
        <w:shd w:val="clear" w:color="auto" w:fill="FFFFFF"/>
        <w:spacing w:before="0" w:beforeAutospacing="0" w:after="404" w:afterAutospacing="0"/>
        <w:textAlignment w:val="baseline"/>
        <w:rPr>
          <w:rFonts w:ascii="Arial" w:hAnsi="Arial" w:cs="Arial"/>
          <w:color w:val="333333"/>
          <w:sz w:val="22"/>
          <w:szCs w:val="22"/>
        </w:rPr>
      </w:pPr>
      <w:r>
        <w:rPr>
          <w:rFonts w:ascii="Arial" w:hAnsi="Arial" w:cs="Arial"/>
          <w:noProof/>
          <w:color w:val="333333"/>
          <w:sz w:val="22"/>
          <w:szCs w:val="22"/>
        </w:rPr>
        <w:drawing>
          <wp:inline distT="0" distB="0" distL="0" distR="0">
            <wp:extent cx="5410200" cy="2247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ерархия.png"/>
                    <pic:cNvPicPr/>
                  </pic:nvPicPr>
                  <pic:blipFill>
                    <a:blip r:embed="rId46">
                      <a:extLst>
                        <a:ext uri="{28A0092B-C50C-407E-A947-70E740481C1C}">
                          <a14:useLocalDpi xmlns:a14="http://schemas.microsoft.com/office/drawing/2010/main" val="0"/>
                        </a:ext>
                      </a:extLst>
                    </a:blip>
                    <a:stretch>
                      <a:fillRect/>
                    </a:stretch>
                  </pic:blipFill>
                  <pic:spPr>
                    <a:xfrm>
                      <a:off x="0" y="0"/>
                      <a:ext cx="5410200" cy="2247900"/>
                    </a:xfrm>
                    <a:prstGeom prst="rect">
                      <a:avLst/>
                    </a:prstGeom>
                  </pic:spPr>
                </pic:pic>
              </a:graphicData>
            </a:graphic>
          </wp:inline>
        </w:drawing>
      </w:r>
    </w:p>
    <w:p w:rsidR="005601E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r w:rsidRPr="005601E9">
        <w:rPr>
          <w:rFonts w:ascii="Arial" w:hAnsi="Arial" w:cs="Arial"/>
          <w:noProof/>
          <w:color w:val="333333"/>
          <w:sz w:val="22"/>
          <w:szCs w:val="22"/>
          <w:shd w:val="clear" w:color="auto" w:fill="FFFFFF"/>
          <w:lang w:val="en-US"/>
        </w:rPr>
        <w:t>Сейчас мы будем работать исключительно с папкой </w:t>
      </w:r>
      <w:r w:rsidRPr="005601E9">
        <w:rPr>
          <w:rStyle w:val="ab"/>
          <w:rFonts w:ascii="Arial" w:hAnsi="Arial" w:cs="Arial"/>
          <w:b/>
          <w:noProof/>
          <w:color w:val="E36C0A" w:themeColor="accent6" w:themeShade="BF"/>
          <w:sz w:val="22"/>
          <w:szCs w:val="22"/>
          <w:bdr w:val="none" w:sz="0" w:space="0" w:color="auto" w:frame="1"/>
          <w:shd w:val="clear" w:color="auto" w:fill="FFFFFF"/>
          <w:lang w:val="en-US"/>
        </w:rPr>
        <w:t>registration</w:t>
      </w:r>
      <w:r w:rsidRPr="005601E9">
        <w:rPr>
          <w:rFonts w:ascii="Arial" w:hAnsi="Arial" w:cs="Arial"/>
          <w:b/>
          <w:noProof/>
          <w:color w:val="E36C0A" w:themeColor="accent6" w:themeShade="BF"/>
          <w:sz w:val="22"/>
          <w:szCs w:val="22"/>
          <w:shd w:val="clear" w:color="auto" w:fill="FFFFFF"/>
          <w:lang w:val="en-US"/>
        </w:rPr>
        <w:t>.</w:t>
      </w:r>
      <w:r w:rsidRPr="005601E9">
        <w:rPr>
          <w:rFonts w:ascii="Arial" w:hAnsi="Arial" w:cs="Arial"/>
          <w:noProof/>
          <w:color w:val="333333"/>
          <w:sz w:val="22"/>
          <w:szCs w:val="22"/>
          <w:shd w:val="clear" w:color="auto" w:fill="FFFFFF"/>
          <w:lang w:val="en-US"/>
        </w:rPr>
        <w:t xml:space="preserve"> Внутри неё расположен подкаталог </w:t>
      </w:r>
      <w:r w:rsidRPr="005601E9">
        <w:rPr>
          <w:rFonts w:ascii="Arial" w:hAnsi="Arial" w:cs="Arial"/>
          <w:b/>
          <w:noProof/>
          <w:color w:val="E36C0A" w:themeColor="accent6" w:themeShade="BF"/>
          <w:sz w:val="22"/>
          <w:szCs w:val="22"/>
          <w:shd w:val="clear" w:color="auto" w:fill="FFFFFF"/>
          <w:lang w:val="en-US"/>
        </w:rPr>
        <w:t>template</w:t>
      </w:r>
      <w:r w:rsidRPr="005601E9">
        <w:rPr>
          <w:rFonts w:ascii="Arial" w:hAnsi="Arial" w:cs="Arial"/>
          <w:noProof/>
          <w:color w:val="333333"/>
          <w:sz w:val="22"/>
          <w:szCs w:val="22"/>
          <w:shd w:val="clear" w:color="auto" w:fill="FFFFFF"/>
          <w:lang w:val="en-US"/>
        </w:rPr>
        <w:t xml:space="preserve">, в котором будут находиться все файлы, отвечающие за внешний вид модуля Регистрации (html шаблоны, </w:t>
      </w:r>
      <w:r w:rsidRPr="005601E9">
        <w:rPr>
          <w:rFonts w:ascii="Arial" w:hAnsi="Arial" w:cs="Arial"/>
          <w:b/>
          <w:noProof/>
          <w:color w:val="E36C0A" w:themeColor="accent6" w:themeShade="BF"/>
          <w:sz w:val="22"/>
          <w:szCs w:val="22"/>
          <w:shd w:val="clear" w:color="auto" w:fill="FFFFFF"/>
          <w:lang w:val="en-US"/>
        </w:rPr>
        <w:t>css</w:t>
      </w:r>
      <w:r w:rsidRPr="005601E9">
        <w:rPr>
          <w:rFonts w:ascii="Arial" w:hAnsi="Arial" w:cs="Arial"/>
          <w:noProof/>
          <w:color w:val="333333"/>
          <w:sz w:val="22"/>
          <w:szCs w:val="22"/>
          <w:shd w:val="clear" w:color="auto" w:fill="FFFFFF"/>
          <w:lang w:val="en-US"/>
        </w:rPr>
        <w:t xml:space="preserve"> файлы и различные изображения). В этой папке создаём файл </w:t>
      </w:r>
      <w:r w:rsidRPr="005601E9">
        <w:rPr>
          <w:rFonts w:ascii="Arial" w:hAnsi="Arial" w:cs="Arial"/>
          <w:b/>
          <w:noProof/>
          <w:color w:val="E36C0A" w:themeColor="accent6" w:themeShade="BF"/>
          <w:sz w:val="22"/>
          <w:szCs w:val="22"/>
          <w:shd w:val="clear" w:color="auto" w:fill="FFFFFF"/>
          <w:lang w:val="en-US"/>
        </w:rPr>
        <w:t>registration.php</w:t>
      </w:r>
      <w:r w:rsidRPr="005601E9">
        <w:rPr>
          <w:rFonts w:ascii="Arial" w:hAnsi="Arial" w:cs="Arial"/>
          <w:noProof/>
          <w:color w:val="333333"/>
          <w:sz w:val="22"/>
          <w:szCs w:val="22"/>
          <w:shd w:val="clear" w:color="auto" w:fill="FFFFFF"/>
          <w:lang w:val="en-US"/>
        </w:rPr>
        <w:t>. Он будет содержать саму форму регистрации. Вкратце, она должна выглядеть так:</w:t>
      </w:r>
    </w:p>
    <w:p w:rsid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5601E9">
        <w:rPr>
          <w:rFonts w:ascii="inherit" w:eastAsia="Times New Roman" w:hAnsi="inherit" w:cs="Courier New"/>
          <w:b/>
          <w:bCs/>
          <w:noProof/>
          <w:color w:val="00B05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form</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method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"post"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action</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"index.php"</w:t>
      </w:r>
      <w:r w:rsidRPr="005601E9">
        <w:rPr>
          <w:rFonts w:ascii="inherit" w:eastAsia="Times New Roman" w:hAnsi="inherit" w:cs="Courier New"/>
          <w:noProof/>
          <w:color w:val="009900"/>
          <w:sz w:val="21"/>
          <w:szCs w:val="21"/>
          <w:bdr w:val="none" w:sz="0" w:space="0" w:color="auto" w:frame="1"/>
          <w:lang w:val="en-US" w:eastAsia="ru-RU"/>
        </w:rPr>
        <w:t>&gt;</w:t>
      </w: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5601E9">
        <w:rPr>
          <w:rFonts w:ascii="Courier New" w:eastAsia="Times New Roman" w:hAnsi="Courier New" w:cs="Courier New"/>
          <w:noProof/>
          <w:color w:val="110000"/>
          <w:sz w:val="20"/>
          <w:szCs w:val="20"/>
          <w:lang w:val="en-US" w:eastAsia="ru-RU"/>
        </w:rPr>
        <w:t xml:space="preserve">Логин: </w:t>
      </w: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id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"login"</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"text"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"login"</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5601E9">
        <w:rPr>
          <w:rFonts w:ascii="Courier New" w:eastAsia="Times New Roman" w:hAnsi="Courier New" w:cs="Courier New"/>
          <w:noProof/>
          <w:color w:val="110000"/>
          <w:sz w:val="20"/>
          <w:szCs w:val="20"/>
          <w:lang w:val="en-US" w:eastAsia="ru-RU"/>
        </w:rPr>
        <w:t xml:space="preserve">Пароль: </w:t>
      </w: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id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"pass"</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"password"</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"password"</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5601E9">
        <w:rPr>
          <w:rFonts w:ascii="Courier New" w:eastAsia="Times New Roman" w:hAnsi="Courier New" w:cs="Courier New"/>
          <w:noProof/>
          <w:color w:val="110000"/>
          <w:sz w:val="20"/>
          <w:szCs w:val="20"/>
          <w:lang w:val="en-US" w:eastAsia="ru-RU"/>
        </w:rPr>
        <w:t xml:space="preserve">Подтверждение: </w:t>
      </w: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id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"re_pass"</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"password"</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"password2"</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p>
    <w:p w:rsid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5601E9">
        <w:rPr>
          <w:rFonts w:ascii="Courier New" w:eastAsia="Times New Roman" w:hAnsi="Courier New" w:cs="Courier New"/>
          <w:noProof/>
          <w:color w:val="110000"/>
          <w:sz w:val="20"/>
          <w:szCs w:val="20"/>
          <w:lang w:val="en-US" w:eastAsia="ru-RU"/>
        </w:rPr>
        <w:t xml:space="preserve">Email: </w:t>
      </w: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id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"mail"</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"text"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"mail"</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p>
    <w:p w:rsid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color w:val="009900"/>
          <w:sz w:val="21"/>
          <w:szCs w:val="21"/>
          <w:bdr w:val="none" w:sz="0" w:space="0" w:color="auto" w:frame="1"/>
          <w:lang w:val="en-US" w:eastAsia="ru-RU"/>
        </w:rPr>
      </w:pP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label</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id</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"no_xyz"</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"checkbox"</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"lic"</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value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"ok"</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r w:rsidRPr="005601E9">
        <w:rPr>
          <w:rFonts w:ascii="Courier New" w:eastAsia="Times New Roman" w:hAnsi="Courier New" w:cs="Courier New"/>
          <w:noProof/>
          <w:color w:val="110000"/>
          <w:sz w:val="20"/>
          <w:szCs w:val="20"/>
          <w:lang w:val="en-US" w:eastAsia="ru-RU"/>
        </w:rPr>
        <w:t xml:space="preserve"> Обязуюсь не творить хуйни!</w:t>
      </w: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b/>
          <w:bCs/>
          <w:noProof/>
          <w:color w:val="000000"/>
          <w:sz w:val="21"/>
          <w:szCs w:val="21"/>
          <w:bdr w:val="none" w:sz="0" w:space="0" w:color="auto" w:frame="1"/>
          <w:lang w:val="en-US" w:eastAsia="ru-RU"/>
        </w:rPr>
        <w:t>label</w:t>
      </w:r>
      <w:r w:rsidRPr="005601E9">
        <w:rPr>
          <w:rFonts w:ascii="inherit" w:eastAsia="Times New Roman" w:hAnsi="inherit" w:cs="Courier New"/>
          <w:noProof/>
          <w:color w:val="009900"/>
          <w:sz w:val="21"/>
          <w:szCs w:val="21"/>
          <w:bdr w:val="none" w:sz="0" w:space="0" w:color="auto" w:frame="1"/>
          <w:lang w:val="en-US" w:eastAsia="ru-RU"/>
        </w:rPr>
        <w:t>&gt;&lt;</w:t>
      </w:r>
      <w:r w:rsidRPr="005601E9">
        <w:rPr>
          <w:rFonts w:ascii="inherit" w:eastAsia="Times New Roman" w:hAnsi="inherit" w:cs="Courier New"/>
          <w:b/>
          <w:bCs/>
          <w:noProof/>
          <w:color w:val="000000"/>
          <w:sz w:val="21"/>
          <w:szCs w:val="21"/>
          <w:bdr w:val="none" w:sz="0" w:space="0" w:color="auto" w:frame="1"/>
          <w:lang w:val="en-US" w:eastAsia="ru-RU"/>
        </w:rPr>
        <w:t>br</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009900"/>
          <w:sz w:val="21"/>
          <w:szCs w:val="21"/>
          <w:bdr w:val="none" w:sz="0" w:space="0" w:color="auto" w:frame="1"/>
          <w:lang w:val="en-US" w:eastAsia="ru-RU"/>
        </w:rPr>
        <w:t>&gt;</w:t>
      </w: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5601E9">
        <w:rPr>
          <w:rFonts w:ascii="inherit" w:eastAsia="Times New Roman" w:hAnsi="inherit" w:cs="Courier New"/>
          <w:noProof/>
          <w:color w:val="009900"/>
          <w:sz w:val="21"/>
          <w:szCs w:val="21"/>
          <w:bdr w:val="none" w:sz="0" w:space="0" w:color="auto" w:frame="1"/>
          <w:lang w:val="en-US" w:eastAsia="ru-RU"/>
        </w:rPr>
        <w:lastRenderedPageBreak/>
        <w:t>&lt;</w:t>
      </w:r>
      <w:r w:rsidRPr="005601E9">
        <w:rPr>
          <w:rFonts w:ascii="inherit" w:eastAsia="Times New Roman" w:hAnsi="inherit" w:cs="Courier New"/>
          <w:b/>
          <w:bCs/>
          <w:noProof/>
          <w:color w:val="000000"/>
          <w:sz w:val="21"/>
          <w:szCs w:val="21"/>
          <w:bdr w:val="none" w:sz="0" w:space="0" w:color="auto" w:frame="1"/>
          <w:lang w:val="en-US" w:eastAsia="ru-RU"/>
        </w:rPr>
        <w:t>input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type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"submit"</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name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"GO"</w:t>
      </w:r>
      <w:r w:rsidRPr="005601E9">
        <w:rPr>
          <w:rFonts w:ascii="inherit" w:eastAsia="Times New Roman" w:hAnsi="inherit" w:cs="Courier New"/>
          <w:noProof/>
          <w:color w:val="009900"/>
          <w:sz w:val="21"/>
          <w:szCs w:val="21"/>
          <w:bdr w:val="none" w:sz="0" w:space="0" w:color="auto" w:frame="1"/>
          <w:lang w:val="en-US" w:eastAsia="ru-RU"/>
        </w:rPr>
        <w:t xml:space="preserve"> </w:t>
      </w:r>
      <w:r w:rsidRPr="005601E9">
        <w:rPr>
          <w:rFonts w:ascii="inherit" w:eastAsia="Times New Roman" w:hAnsi="inherit" w:cs="Courier New"/>
          <w:noProof/>
          <w:color w:val="000066"/>
          <w:sz w:val="21"/>
          <w:szCs w:val="21"/>
          <w:bdr w:val="none" w:sz="0" w:space="0" w:color="auto" w:frame="1"/>
          <w:lang w:val="en-US" w:eastAsia="ru-RU"/>
        </w:rPr>
        <w:t>value</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noProof/>
          <w:color w:val="FF0000"/>
          <w:sz w:val="21"/>
          <w:szCs w:val="21"/>
          <w:bdr w:val="none" w:sz="0" w:space="0" w:color="auto" w:frame="1"/>
          <w:lang w:val="en-US" w:eastAsia="ru-RU"/>
        </w:rPr>
        <w:t>"Регистрация"</w:t>
      </w:r>
      <w:r w:rsidRPr="005601E9">
        <w:rPr>
          <w:rFonts w:ascii="inherit" w:eastAsia="Times New Roman" w:hAnsi="inherit" w:cs="Courier New"/>
          <w:noProof/>
          <w:color w:val="009900"/>
          <w:sz w:val="21"/>
          <w:szCs w:val="21"/>
          <w:bdr w:val="none" w:sz="0" w:space="0" w:color="auto" w:frame="1"/>
          <w:lang w:val="en-US" w:eastAsia="ru-RU"/>
        </w:rPr>
        <w:t>&gt;</w:t>
      </w:r>
    </w:p>
    <w:p w:rsidR="005601E9" w:rsidRPr="005601E9" w:rsidRDefault="005601E9" w:rsidP="00560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5601E9">
        <w:rPr>
          <w:rFonts w:ascii="inherit" w:eastAsia="Times New Roman" w:hAnsi="inherit" w:cs="Courier New"/>
          <w:noProof/>
          <w:color w:val="009900"/>
          <w:sz w:val="21"/>
          <w:szCs w:val="21"/>
          <w:bdr w:val="none" w:sz="0" w:space="0" w:color="auto" w:frame="1"/>
          <w:lang w:val="en-US" w:eastAsia="ru-RU"/>
        </w:rPr>
        <w:t>&lt;</w:t>
      </w:r>
      <w:r w:rsidRPr="005601E9">
        <w:rPr>
          <w:rFonts w:ascii="inherit" w:eastAsia="Times New Roman" w:hAnsi="inherit" w:cs="Courier New"/>
          <w:noProof/>
          <w:color w:val="66CC66"/>
          <w:sz w:val="21"/>
          <w:szCs w:val="21"/>
          <w:bdr w:val="none" w:sz="0" w:space="0" w:color="auto" w:frame="1"/>
          <w:lang w:val="en-US" w:eastAsia="ru-RU"/>
        </w:rPr>
        <w:t>/</w:t>
      </w:r>
      <w:r w:rsidRPr="005601E9">
        <w:rPr>
          <w:rFonts w:ascii="inherit" w:eastAsia="Times New Roman" w:hAnsi="inherit" w:cs="Courier New"/>
          <w:b/>
          <w:bCs/>
          <w:noProof/>
          <w:color w:val="000000"/>
          <w:sz w:val="21"/>
          <w:szCs w:val="21"/>
          <w:bdr w:val="none" w:sz="0" w:space="0" w:color="auto" w:frame="1"/>
          <w:lang w:val="en-US" w:eastAsia="ru-RU"/>
        </w:rPr>
        <w:t>form</w:t>
      </w:r>
      <w:r w:rsidRPr="005601E9">
        <w:rPr>
          <w:rFonts w:ascii="inherit" w:eastAsia="Times New Roman" w:hAnsi="inherit" w:cs="Courier New"/>
          <w:noProof/>
          <w:color w:val="009900"/>
          <w:sz w:val="21"/>
          <w:szCs w:val="21"/>
          <w:bdr w:val="none" w:sz="0" w:space="0" w:color="auto" w:frame="1"/>
          <w:lang w:val="en-US" w:eastAsia="ru-RU"/>
        </w:rPr>
        <w:t>&gt;</w:t>
      </w:r>
    </w:p>
    <w:p w:rsidR="005601E9" w:rsidRDefault="005601E9"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DA404F" w:rsidRDefault="00DA404F"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rPr>
      </w:pPr>
    </w:p>
    <w:p w:rsidR="00DA404F" w:rsidRDefault="00DA404F" w:rsidP="005601E9">
      <w:pPr>
        <w:pStyle w:val="a8"/>
        <w:shd w:val="clear" w:color="auto" w:fill="FFFFFF"/>
        <w:spacing w:before="0" w:beforeAutospacing="0" w:after="404" w:afterAutospacing="0"/>
        <w:textAlignment w:val="baseline"/>
        <w:rPr>
          <w:rFonts w:ascii="Arial" w:hAnsi="Arial" w:cs="Arial"/>
          <w:color w:val="000000"/>
          <w:sz w:val="22"/>
          <w:szCs w:val="22"/>
          <w:shd w:val="clear" w:color="auto" w:fill="FFFFFF"/>
        </w:rPr>
      </w:pPr>
      <w:r>
        <w:rPr>
          <w:rFonts w:ascii="Arial" w:hAnsi="Arial" w:cs="Arial"/>
          <w:noProof/>
          <w:color w:val="333333"/>
          <w:sz w:val="22"/>
          <w:szCs w:val="22"/>
          <w:shd w:val="clear" w:color="auto" w:fill="FFFFFF"/>
        </w:rPr>
        <w:t xml:space="preserve">В этом блоке кода есть атрибут </w:t>
      </w:r>
      <w:r w:rsidRPr="00DA404F">
        <w:rPr>
          <w:rFonts w:ascii="Arial" w:hAnsi="Arial" w:cs="Arial"/>
          <w:b/>
          <w:noProof/>
          <w:color w:val="002060"/>
          <w:sz w:val="22"/>
          <w:szCs w:val="22"/>
          <w:shd w:val="clear" w:color="auto" w:fill="FFFFFF"/>
          <w:lang w:val="en-US"/>
        </w:rPr>
        <w:t>id</w:t>
      </w:r>
      <w:r>
        <w:rPr>
          <w:rFonts w:ascii="Arial" w:hAnsi="Arial" w:cs="Arial"/>
          <w:b/>
          <w:noProof/>
          <w:color w:val="002060"/>
          <w:sz w:val="22"/>
          <w:szCs w:val="22"/>
          <w:shd w:val="clear" w:color="auto" w:fill="FFFFFF"/>
          <w:lang w:val="en-US"/>
        </w:rPr>
        <w:t>.</w:t>
      </w:r>
      <w:r>
        <w:rPr>
          <w:rFonts w:ascii="Arial" w:hAnsi="Arial" w:cs="Arial"/>
          <w:b/>
          <w:noProof/>
          <w:color w:val="002060"/>
          <w:sz w:val="22"/>
          <w:szCs w:val="22"/>
          <w:shd w:val="clear" w:color="auto" w:fill="FFFFFF"/>
        </w:rPr>
        <w:t xml:space="preserve"> </w:t>
      </w:r>
      <w:r>
        <w:rPr>
          <w:rFonts w:ascii="Arial" w:hAnsi="Arial" w:cs="Arial"/>
          <w:noProof/>
          <w:sz w:val="22"/>
          <w:szCs w:val="22"/>
          <w:shd w:val="clear" w:color="auto" w:fill="FFFFFF"/>
        </w:rPr>
        <w:t>Он означает:</w:t>
      </w:r>
      <w:r w:rsidRPr="00DA404F">
        <w:rPr>
          <w:rFonts w:ascii="Arial" w:hAnsi="Arial" w:cs="Arial"/>
          <w:color w:val="000000"/>
          <w:sz w:val="22"/>
          <w:szCs w:val="22"/>
          <w:shd w:val="clear" w:color="auto" w:fill="FFFFFF"/>
        </w:rPr>
        <w:t xml:space="preserve"> </w:t>
      </w:r>
    </w:p>
    <w:p w:rsidR="00DA404F" w:rsidRDefault="00DA404F" w:rsidP="005601E9">
      <w:pPr>
        <w:pStyle w:val="a8"/>
        <w:shd w:val="clear" w:color="auto" w:fill="FFFFFF"/>
        <w:spacing w:before="0" w:beforeAutospacing="0" w:after="404" w:afterAutospacing="0"/>
        <w:textAlignment w:val="baseline"/>
        <w:rPr>
          <w:rFonts w:ascii="Arial" w:hAnsi="Arial" w:cs="Arial"/>
          <w:color w:val="000000"/>
          <w:sz w:val="22"/>
          <w:szCs w:val="22"/>
          <w:shd w:val="clear" w:color="auto" w:fill="FFFFFF"/>
        </w:rPr>
      </w:pPr>
      <w:r w:rsidRPr="00DA404F">
        <w:rPr>
          <w:rFonts w:ascii="Arial" w:hAnsi="Arial" w:cs="Arial"/>
          <w:b/>
          <w:color w:val="000000"/>
          <w:sz w:val="22"/>
          <w:szCs w:val="22"/>
          <w:shd w:val="clear" w:color="auto" w:fill="FFFFFF"/>
        </w:rPr>
        <w:t xml:space="preserve">Идентификатор (называемый также «ID селектор») </w:t>
      </w:r>
      <w:r>
        <w:rPr>
          <w:rFonts w:ascii="Arial" w:hAnsi="Arial" w:cs="Arial"/>
          <w:color w:val="000000"/>
          <w:sz w:val="22"/>
          <w:szCs w:val="22"/>
          <w:shd w:val="clear" w:color="auto" w:fill="FFFFFF"/>
        </w:rPr>
        <w:t>определяет уникальное имя элемента, которое используется для изменения его стиля и обращения к нему через скрипты.</w:t>
      </w:r>
    </w:p>
    <w:p w:rsidR="00DA404F" w:rsidRDefault="00DA404F" w:rsidP="00DA404F">
      <w:pPr>
        <w:pStyle w:val="3"/>
        <w:shd w:val="clear" w:color="auto" w:fill="FFFFFF"/>
        <w:spacing w:before="180"/>
        <w:rPr>
          <w:rFonts w:ascii="Arial" w:hAnsi="Arial" w:cs="Arial"/>
          <w:color w:val="666666"/>
          <w:sz w:val="26"/>
          <w:szCs w:val="26"/>
        </w:rPr>
      </w:pPr>
      <w:r>
        <w:rPr>
          <w:rFonts w:ascii="Arial" w:hAnsi="Arial" w:cs="Arial"/>
          <w:color w:val="666666"/>
          <w:sz w:val="26"/>
          <w:szCs w:val="26"/>
        </w:rPr>
        <w:t>Синтаксис</w:t>
      </w:r>
    </w:p>
    <w:p w:rsidR="00DA404F" w:rsidRDefault="00DA404F" w:rsidP="00DA404F">
      <w:pPr>
        <w:pStyle w:val="example"/>
        <w:shd w:val="clear" w:color="auto" w:fill="F8F7F2"/>
        <w:spacing w:before="150" w:beforeAutospacing="0" w:after="240" w:afterAutospacing="0"/>
        <w:ind w:left="450"/>
        <w:rPr>
          <w:rFonts w:ascii="Courier New" w:hAnsi="Courier New" w:cs="Courier New"/>
          <w:noProof/>
          <w:color w:val="000000"/>
          <w:sz w:val="21"/>
          <w:szCs w:val="21"/>
        </w:rPr>
      </w:pPr>
      <w:r>
        <w:rPr>
          <w:rFonts w:ascii="Courier New" w:hAnsi="Courier New" w:cs="Courier New"/>
          <w:noProof/>
          <w:color w:val="000000"/>
          <w:sz w:val="21"/>
          <w:szCs w:val="21"/>
        </w:rPr>
        <w:t>E#Имя_идентификатора { Описание правил стиля }</w:t>
      </w:r>
      <w:r>
        <w:rPr>
          <w:rFonts w:ascii="Courier New" w:hAnsi="Courier New" w:cs="Courier New"/>
          <w:noProof/>
          <w:color w:val="000000"/>
          <w:sz w:val="21"/>
          <w:szCs w:val="21"/>
        </w:rPr>
        <w:br/>
        <w:t>#Имя_идентификатора { Описание правил стиля }</w:t>
      </w:r>
    </w:p>
    <w:p w:rsidR="00DA404F" w:rsidRDefault="00DA404F" w:rsidP="00DA404F">
      <w:pPr>
        <w:pStyle w:val="a8"/>
        <w:shd w:val="clear" w:color="auto" w:fill="FFFFFF"/>
        <w:spacing w:before="240" w:beforeAutospacing="0" w:after="240" w:afterAutospacing="0"/>
        <w:ind w:left="450"/>
        <w:rPr>
          <w:rFonts w:ascii="Arial" w:hAnsi="Arial" w:cs="Arial"/>
          <w:noProof/>
          <w:color w:val="000000"/>
          <w:sz w:val="22"/>
          <w:szCs w:val="22"/>
        </w:rPr>
      </w:pPr>
      <w:r>
        <w:rPr>
          <w:rFonts w:ascii="Arial" w:hAnsi="Arial" w:cs="Arial"/>
          <w:noProof/>
          <w:color w:val="000000"/>
          <w:sz w:val="22"/>
          <w:szCs w:val="22"/>
        </w:rPr>
        <w:t xml:space="preserve">Здесь E — обозначает любой тег. </w:t>
      </w:r>
      <w:r w:rsidR="001126BF">
        <w:rPr>
          <w:rFonts w:ascii="Arial" w:hAnsi="Arial" w:cs="Arial"/>
          <w:noProof/>
          <w:color w:val="000000"/>
          <w:sz w:val="22"/>
          <w:szCs w:val="22"/>
        </w:rPr>
        <w:t xml:space="preserve">Сначало идентификатор описуется внутри </w:t>
      </w:r>
      <w:r w:rsidR="001126BF" w:rsidRPr="00ED0945">
        <w:rPr>
          <w:rFonts w:ascii="Arial" w:hAnsi="Arial" w:cs="Arial"/>
          <w:b/>
          <w:noProof/>
          <w:color w:val="E36C0A" w:themeColor="accent6" w:themeShade="BF"/>
          <w:sz w:val="22"/>
          <w:szCs w:val="22"/>
          <w:lang w:val="en-US"/>
        </w:rPr>
        <w:t>&lt;head&gt;</w:t>
      </w:r>
      <w:r w:rsidR="00ED0945" w:rsidRPr="00ED0945">
        <w:rPr>
          <w:rFonts w:ascii="Arial" w:hAnsi="Arial" w:cs="Arial"/>
          <w:b/>
          <w:noProof/>
          <w:color w:val="E36C0A" w:themeColor="accent6" w:themeShade="BF"/>
          <w:sz w:val="22"/>
          <w:szCs w:val="22"/>
          <w:lang w:val="en-US"/>
        </w:rPr>
        <w:t>&lt;/head&gt;</w:t>
      </w:r>
      <w:r w:rsidR="00ED0945">
        <w:rPr>
          <w:rFonts w:ascii="Arial" w:hAnsi="Arial" w:cs="Arial"/>
          <w:noProof/>
          <w:color w:val="000000"/>
          <w:sz w:val="22"/>
          <w:szCs w:val="22"/>
          <w:lang w:val="en-US"/>
        </w:rPr>
        <w:t>.</w:t>
      </w:r>
      <w:r w:rsidR="00ED0945">
        <w:rPr>
          <w:rFonts w:ascii="Arial" w:hAnsi="Arial" w:cs="Arial"/>
          <w:noProof/>
          <w:color w:val="000000"/>
          <w:sz w:val="22"/>
          <w:szCs w:val="22"/>
        </w:rPr>
        <w:t xml:space="preserve"> </w:t>
      </w:r>
      <w:r>
        <w:rPr>
          <w:rFonts w:ascii="Arial" w:hAnsi="Arial" w:cs="Arial"/>
          <w:noProof/>
          <w:color w:val="000000"/>
          <w:sz w:val="22"/>
          <w:szCs w:val="22"/>
        </w:rPr>
        <w:t>При описании идентификатора вначале указывается символ решётки (#), затем идёт имя идентификатора. Оно должно начинаться с латинского символа и может содержать в себе символ дефиса (-) и подчеркивания (_). Использование русских букв в именах идентификатора недопустимо. В отличие от классов идентификаторы должны быть уникальны, иными словами, встречаться в коде документа только один раз.</w:t>
      </w:r>
    </w:p>
    <w:p w:rsidR="00DA404F" w:rsidRDefault="00DA404F" w:rsidP="00DA404F">
      <w:pPr>
        <w:pStyle w:val="a8"/>
        <w:shd w:val="clear" w:color="auto" w:fill="FFFFFF"/>
        <w:spacing w:before="240" w:beforeAutospacing="0" w:after="240" w:afterAutospacing="0"/>
        <w:ind w:left="450"/>
        <w:rPr>
          <w:rFonts w:ascii="Arial" w:hAnsi="Arial" w:cs="Arial"/>
          <w:noProof/>
          <w:color w:val="000000"/>
          <w:sz w:val="22"/>
          <w:szCs w:val="22"/>
        </w:rPr>
      </w:pPr>
      <w:r>
        <w:rPr>
          <w:rFonts w:ascii="Arial" w:hAnsi="Arial" w:cs="Arial"/>
          <w:noProof/>
          <w:color w:val="000000"/>
          <w:sz w:val="22"/>
          <w:szCs w:val="22"/>
        </w:rPr>
        <w:t>Обращение к идентификатору происходит с помощью атрибута </w:t>
      </w:r>
      <w:r>
        <w:rPr>
          <w:rStyle w:val="attribute"/>
          <w:rFonts w:ascii="Arial" w:hAnsi="Arial" w:cs="Arial"/>
          <w:noProof/>
          <w:color w:val="B61039"/>
          <w:sz w:val="22"/>
          <w:szCs w:val="22"/>
          <w:bdr w:val="none" w:sz="0" w:space="0" w:color="auto" w:frame="1"/>
        </w:rPr>
        <w:t>id</w:t>
      </w:r>
      <w:r>
        <w:rPr>
          <w:rFonts w:ascii="Arial" w:hAnsi="Arial" w:cs="Arial"/>
          <w:noProof/>
          <w:color w:val="000000"/>
          <w:sz w:val="22"/>
          <w:szCs w:val="22"/>
        </w:rPr>
        <w:t>, значением которого выступает имя идентификатора (</w:t>
      </w:r>
      <w:r>
        <w:rPr>
          <w:rStyle w:val="var"/>
          <w:rFonts w:ascii="Courier New" w:hAnsi="Courier New" w:cs="Courier New"/>
          <w:noProof/>
          <w:color w:val="000000"/>
          <w:sz w:val="22"/>
          <w:szCs w:val="22"/>
        </w:rPr>
        <w:t>id="Имя_идентификатора"</w:t>
      </w:r>
      <w:r>
        <w:rPr>
          <w:rFonts w:ascii="Arial" w:hAnsi="Arial" w:cs="Arial"/>
          <w:noProof/>
          <w:color w:val="000000"/>
          <w:sz w:val="22"/>
          <w:szCs w:val="22"/>
        </w:rPr>
        <w:t>). Символ решётки при этом уже не указывается.</w:t>
      </w:r>
    </w:p>
    <w:p w:rsidR="00DA404F" w:rsidRDefault="00DA404F" w:rsidP="00DA404F">
      <w:pPr>
        <w:pStyle w:val="a8"/>
        <w:shd w:val="clear" w:color="auto" w:fill="FFFFFF"/>
        <w:spacing w:before="240" w:beforeAutospacing="0" w:after="240" w:afterAutospacing="0"/>
        <w:ind w:left="450"/>
        <w:rPr>
          <w:rFonts w:ascii="Arial" w:hAnsi="Arial" w:cs="Arial"/>
          <w:noProof/>
          <w:color w:val="000000"/>
          <w:sz w:val="22"/>
          <w:szCs w:val="22"/>
        </w:rPr>
      </w:pPr>
      <w:r>
        <w:rPr>
          <w:rFonts w:ascii="Arial" w:hAnsi="Arial" w:cs="Arial"/>
          <w:noProof/>
          <w:color w:val="000000"/>
          <w:sz w:val="22"/>
          <w:szCs w:val="22"/>
        </w:rPr>
        <w:drawing>
          <wp:inline distT="0" distB="0" distL="0" distR="0">
            <wp:extent cx="6648450" cy="35433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1.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541946"/>
                    </a:xfrm>
                    <a:prstGeom prst="rect">
                      <a:avLst/>
                    </a:prstGeom>
                  </pic:spPr>
                </pic:pic>
              </a:graphicData>
            </a:graphic>
          </wp:inline>
        </w:drawing>
      </w:r>
    </w:p>
    <w:p w:rsidR="00DA404F" w:rsidRPr="00DA404F" w:rsidRDefault="00DA404F" w:rsidP="005601E9">
      <w:pPr>
        <w:pStyle w:val="a8"/>
        <w:shd w:val="clear" w:color="auto" w:fill="FFFFFF"/>
        <w:spacing w:before="0" w:beforeAutospacing="0" w:after="404" w:afterAutospacing="0"/>
        <w:textAlignment w:val="baseline"/>
        <w:rPr>
          <w:rFonts w:ascii="Arial" w:hAnsi="Arial" w:cs="Arial"/>
          <w:noProof/>
          <w:sz w:val="22"/>
          <w:szCs w:val="22"/>
          <w:shd w:val="clear" w:color="auto" w:fill="FFFFFF"/>
        </w:rPr>
      </w:pPr>
    </w:p>
    <w:p w:rsidR="00B85121" w:rsidRPr="00C133E5" w:rsidRDefault="00B85121"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lang w:val="en-US"/>
        </w:rPr>
      </w:pPr>
      <w:r w:rsidRPr="00C133E5">
        <w:rPr>
          <w:rFonts w:ascii="Arial" w:hAnsi="Arial" w:cs="Arial"/>
          <w:noProof/>
          <w:color w:val="333333"/>
          <w:sz w:val="22"/>
          <w:szCs w:val="22"/>
          <w:shd w:val="clear" w:color="auto" w:fill="FFFFFF"/>
          <w:lang w:val="en-US"/>
        </w:rPr>
        <w:t>Вся форма передаётся методом </w:t>
      </w:r>
      <w:r w:rsidRPr="00C133E5">
        <w:rPr>
          <w:rStyle w:val="ab"/>
          <w:rFonts w:ascii="Arial" w:hAnsi="Arial" w:cs="Arial"/>
          <w:noProof/>
          <w:color w:val="333333"/>
          <w:sz w:val="22"/>
          <w:szCs w:val="22"/>
          <w:bdr w:val="none" w:sz="0" w:space="0" w:color="auto" w:frame="1"/>
          <w:shd w:val="clear" w:color="auto" w:fill="FFFFFF"/>
          <w:lang w:val="en-US"/>
        </w:rPr>
        <w:t>POST</w:t>
      </w:r>
      <w:r w:rsidRPr="00C133E5">
        <w:rPr>
          <w:rFonts w:ascii="Arial" w:hAnsi="Arial" w:cs="Arial"/>
          <w:noProof/>
          <w:color w:val="333333"/>
          <w:sz w:val="22"/>
          <w:szCs w:val="22"/>
          <w:shd w:val="clear" w:color="auto" w:fill="FFFFFF"/>
          <w:lang w:val="en-US"/>
        </w:rPr>
        <w:t>, что необходимо для безопасной передачи данных. Кнопка отправки имеет name=”GO”, по которому мы и будем отлавливать отправку данных пользователем. В этом файле также присутствует некоторый php-код. Но об этом позже.</w:t>
      </w:r>
    </w:p>
    <w:p w:rsidR="0098429B" w:rsidRPr="00C133E5" w:rsidRDefault="0098429B" w:rsidP="0098429B">
      <w:pPr>
        <w:pStyle w:val="a8"/>
        <w:shd w:val="clear" w:color="auto" w:fill="FFFFFF"/>
        <w:spacing w:before="0" w:beforeAutospacing="0" w:after="0" w:afterAutospacing="0"/>
        <w:textAlignment w:val="baseline"/>
        <w:rPr>
          <w:rFonts w:ascii="Arial" w:hAnsi="Arial" w:cs="Arial"/>
          <w:noProof/>
          <w:color w:val="333333"/>
          <w:sz w:val="22"/>
          <w:szCs w:val="22"/>
          <w:lang w:val="en-US"/>
        </w:rPr>
      </w:pPr>
      <w:r w:rsidRPr="00C133E5">
        <w:rPr>
          <w:rFonts w:ascii="Arial" w:hAnsi="Arial" w:cs="Arial"/>
          <w:noProof/>
          <w:color w:val="333333"/>
          <w:sz w:val="22"/>
          <w:szCs w:val="22"/>
          <w:lang w:val="en-US"/>
        </w:rPr>
        <w:lastRenderedPageBreak/>
        <w:t>В каталоге </w:t>
      </w:r>
      <w:r w:rsidRPr="00C133E5">
        <w:rPr>
          <w:rStyle w:val="ab"/>
          <w:rFonts w:ascii="Arial" w:hAnsi="Arial" w:cs="Arial"/>
          <w:noProof/>
          <w:color w:val="333333"/>
          <w:sz w:val="22"/>
          <w:szCs w:val="22"/>
          <w:bdr w:val="none" w:sz="0" w:space="0" w:color="auto" w:frame="1"/>
          <w:lang w:val="en-US"/>
        </w:rPr>
        <w:t>registration</w:t>
      </w:r>
      <w:r w:rsidRPr="00C133E5">
        <w:rPr>
          <w:rFonts w:ascii="Arial" w:hAnsi="Arial" w:cs="Arial"/>
          <w:noProof/>
          <w:color w:val="333333"/>
          <w:sz w:val="22"/>
          <w:szCs w:val="22"/>
          <w:lang w:val="en-US"/>
        </w:rPr>
        <w:t> создаём корневой файл </w:t>
      </w:r>
      <w:r w:rsidRPr="00C133E5">
        <w:rPr>
          <w:rStyle w:val="ab"/>
          <w:rFonts w:ascii="Arial" w:hAnsi="Arial" w:cs="Arial"/>
          <w:noProof/>
          <w:color w:val="333333"/>
          <w:sz w:val="22"/>
          <w:szCs w:val="22"/>
          <w:bdr w:val="none" w:sz="0" w:space="0" w:color="auto" w:frame="1"/>
          <w:lang w:val="en-US"/>
        </w:rPr>
        <w:t>index.php</w:t>
      </w:r>
      <w:r w:rsidRPr="00C133E5">
        <w:rPr>
          <w:rFonts w:ascii="Arial" w:hAnsi="Arial" w:cs="Arial"/>
          <w:noProof/>
          <w:color w:val="333333"/>
          <w:sz w:val="22"/>
          <w:szCs w:val="22"/>
          <w:lang w:val="en-US"/>
        </w:rPr>
        <w:t xml:space="preserve">, который и будет запускаться при входе на страницу регистрации. Он является контроллером, обрабатывающим действия пользователя и решающий, как будет выглядеть страница (в этом файле будет подключаться шаблон из подкаталога template, в зависимости от различных ситуаций). </w:t>
      </w:r>
      <w:proofErr w:type="gramStart"/>
      <w:r w:rsidRPr="00C133E5">
        <w:rPr>
          <w:rFonts w:ascii="Arial" w:hAnsi="Arial" w:cs="Arial"/>
          <w:noProof/>
          <w:color w:val="333333"/>
          <w:sz w:val="22"/>
          <w:szCs w:val="22"/>
          <w:lang w:val="en-US"/>
        </w:rPr>
        <w:t>Смысл такого разделения подробно расписан в статье про </w:t>
      </w:r>
      <w:hyperlink r:id="rId48" w:history="1">
        <w:r w:rsidRPr="00C133E5">
          <w:rPr>
            <w:rStyle w:val="a9"/>
            <w:rFonts w:ascii="Arial" w:hAnsi="Arial" w:cs="Arial"/>
            <w:noProof/>
            <w:color w:val="333333"/>
            <w:sz w:val="22"/>
            <w:szCs w:val="22"/>
            <w:bdr w:val="none" w:sz="0" w:space="0" w:color="auto" w:frame="1"/>
            <w:lang w:val="en-US"/>
          </w:rPr>
          <w:t>MVC</w:t>
        </w:r>
      </w:hyperlink>
      <w:r w:rsidRPr="00C133E5">
        <w:rPr>
          <w:rFonts w:ascii="Arial" w:hAnsi="Arial" w:cs="Arial"/>
          <w:noProof/>
          <w:color w:val="333333"/>
          <w:sz w:val="22"/>
          <w:szCs w:val="22"/>
          <w:lang w:val="en-US"/>
        </w:rPr>
        <w:t>.</w:t>
      </w:r>
      <w:proofErr w:type="gramEnd"/>
      <w:r w:rsidRPr="00C133E5">
        <w:rPr>
          <w:rFonts w:ascii="Arial" w:hAnsi="Arial" w:cs="Arial"/>
          <w:noProof/>
          <w:color w:val="333333"/>
          <w:sz w:val="22"/>
          <w:szCs w:val="22"/>
          <w:lang w:val="en-US"/>
        </w:rPr>
        <w:t xml:space="preserve"> Сейчас стоит отметить, что в файле </w:t>
      </w:r>
      <w:r w:rsidRPr="00C133E5">
        <w:rPr>
          <w:rStyle w:val="ab"/>
          <w:rFonts w:ascii="Arial" w:hAnsi="Arial" w:cs="Arial"/>
          <w:noProof/>
          <w:color w:val="333333"/>
          <w:sz w:val="22"/>
          <w:szCs w:val="22"/>
          <w:bdr w:val="none" w:sz="0" w:space="0" w:color="auto" w:frame="1"/>
          <w:lang w:val="en-US"/>
        </w:rPr>
        <w:t>index.php</w:t>
      </w:r>
      <w:r w:rsidRPr="00C133E5">
        <w:rPr>
          <w:rFonts w:ascii="Arial" w:hAnsi="Arial" w:cs="Arial"/>
          <w:noProof/>
          <w:color w:val="333333"/>
          <w:sz w:val="22"/>
          <w:szCs w:val="22"/>
          <w:lang w:val="en-US"/>
        </w:rPr>
        <w:t> не должно быть никакого вывода, то есть в коде не должно быть ни строки html-кода и ни одного оператора </w:t>
      </w:r>
      <w:r w:rsidRPr="00C133E5">
        <w:rPr>
          <w:rStyle w:val="ab"/>
          <w:rFonts w:ascii="Arial" w:hAnsi="Arial" w:cs="Arial"/>
          <w:noProof/>
          <w:color w:val="333333"/>
          <w:sz w:val="22"/>
          <w:szCs w:val="22"/>
          <w:bdr w:val="none" w:sz="0" w:space="0" w:color="auto" w:frame="1"/>
          <w:lang w:val="en-US"/>
        </w:rPr>
        <w:t>echo</w:t>
      </w:r>
      <w:r w:rsidRPr="00C133E5">
        <w:rPr>
          <w:rFonts w:ascii="Arial" w:hAnsi="Arial" w:cs="Arial"/>
          <w:noProof/>
          <w:color w:val="333333"/>
          <w:sz w:val="22"/>
          <w:szCs w:val="22"/>
          <w:lang w:val="en-US"/>
        </w:rPr>
        <w:t> или </w:t>
      </w:r>
      <w:r w:rsidRPr="00C133E5">
        <w:rPr>
          <w:rStyle w:val="ab"/>
          <w:rFonts w:ascii="Arial" w:hAnsi="Arial" w:cs="Arial"/>
          <w:noProof/>
          <w:color w:val="333333"/>
          <w:sz w:val="22"/>
          <w:szCs w:val="22"/>
          <w:bdr w:val="none" w:sz="0" w:space="0" w:color="auto" w:frame="1"/>
          <w:lang w:val="en-US"/>
        </w:rPr>
        <w:t>print</w:t>
      </w:r>
      <w:r w:rsidRPr="00C133E5">
        <w:rPr>
          <w:rFonts w:ascii="Arial" w:hAnsi="Arial" w:cs="Arial"/>
          <w:noProof/>
          <w:color w:val="333333"/>
          <w:sz w:val="22"/>
          <w:szCs w:val="22"/>
          <w:lang w:val="en-US"/>
        </w:rPr>
        <w:t>.</w:t>
      </w:r>
    </w:p>
    <w:p w:rsidR="0098429B" w:rsidRPr="00C133E5" w:rsidRDefault="0098429B" w:rsidP="0098429B">
      <w:pPr>
        <w:pStyle w:val="a8"/>
        <w:shd w:val="clear" w:color="auto" w:fill="FFFFFF"/>
        <w:spacing w:before="0" w:beforeAutospacing="0" w:after="0" w:afterAutospacing="0"/>
        <w:textAlignment w:val="baseline"/>
        <w:rPr>
          <w:rFonts w:ascii="Arial" w:hAnsi="Arial" w:cs="Arial"/>
          <w:noProof/>
          <w:color w:val="333333"/>
          <w:sz w:val="22"/>
          <w:szCs w:val="22"/>
          <w:lang w:val="en-US"/>
        </w:rPr>
      </w:pPr>
    </w:p>
    <w:p w:rsidR="0098429B" w:rsidRPr="00C133E5" w:rsidRDefault="0098429B" w:rsidP="0098429B">
      <w:pPr>
        <w:shd w:val="clear" w:color="auto" w:fill="FFFFFF"/>
        <w:spacing w:after="0" w:line="240" w:lineRule="auto"/>
        <w:textAlignment w:val="baseline"/>
        <w:rPr>
          <w:rFonts w:ascii="Arial" w:eastAsia="Times New Roman" w:hAnsi="Arial" w:cs="Arial"/>
          <w:noProof/>
          <w:color w:val="333333"/>
          <w:lang w:val="en-US" w:eastAsia="ru-RU"/>
        </w:rPr>
      </w:pPr>
      <w:r w:rsidRPr="00C133E5">
        <w:rPr>
          <w:rFonts w:ascii="Arial" w:eastAsia="Times New Roman" w:hAnsi="Arial" w:cs="Arial"/>
          <w:noProof/>
          <w:color w:val="333333"/>
          <w:lang w:val="en-US" w:eastAsia="ru-RU"/>
        </w:rPr>
        <w:t>Все данные о зарегистрированных пользователях мы будем хранить в базе данных MySQL. Для этого нам необходимо создать, например, через phpMyAdmin базу данных (БД), а затем таблицу с необходимыми полями. В данной статье, для примера, я буду использовать название БД следующее: </w:t>
      </w:r>
      <w:r w:rsidRPr="00C133E5">
        <w:rPr>
          <w:rFonts w:ascii="Arial" w:eastAsia="Times New Roman" w:hAnsi="Arial" w:cs="Arial"/>
          <w:i/>
          <w:iCs/>
          <w:noProof/>
          <w:color w:val="333333"/>
          <w:bdr w:val="none" w:sz="0" w:space="0" w:color="auto" w:frame="1"/>
          <w:lang w:val="en-US" w:eastAsia="ru-RU"/>
        </w:rPr>
        <w:t>db_name</w:t>
      </w:r>
      <w:r w:rsidRPr="00C133E5">
        <w:rPr>
          <w:rFonts w:ascii="Arial" w:eastAsia="Times New Roman" w:hAnsi="Arial" w:cs="Arial"/>
          <w:noProof/>
          <w:color w:val="333333"/>
          <w:lang w:val="en-US" w:eastAsia="ru-RU"/>
        </w:rPr>
        <w:t>. Название таблицы – users. Далее добавим в таблицу следующие поля:</w:t>
      </w:r>
    </w:p>
    <w:p w:rsidR="0098429B" w:rsidRPr="00C133E5" w:rsidRDefault="0098429B" w:rsidP="0098429B">
      <w:pPr>
        <w:shd w:val="clear" w:color="auto" w:fill="FFFFFF"/>
        <w:spacing w:after="0" w:line="240" w:lineRule="auto"/>
        <w:textAlignment w:val="baseline"/>
        <w:rPr>
          <w:rFonts w:ascii="Arial" w:eastAsia="Times New Roman" w:hAnsi="Arial" w:cs="Arial"/>
          <w:noProof/>
          <w:color w:val="333333"/>
          <w:lang w:val="en-US" w:eastAsia="ru-RU"/>
        </w:rPr>
      </w:pP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id</w:t>
      </w:r>
      <w:r w:rsidRPr="00C133E5">
        <w:rPr>
          <w:rFonts w:ascii="Arial" w:eastAsia="Times New Roman" w:hAnsi="Arial" w:cs="Arial"/>
          <w:noProof/>
          <w:color w:val="333333"/>
          <w:lang w:val="en-US" w:eastAsia="ru-RU"/>
        </w:rPr>
        <w:t> (при добавлении записи в таблицу данное поле у новой записи будет проставляться автоматически, увеличиваясь на единицу по сравнению с предыдущей добавленной записью; для этого необходимо поствить галочку в поле AI (AUTO_INCREMENT)). Тип данных – int.</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login</w:t>
      </w:r>
      <w:r w:rsidRPr="00C133E5">
        <w:rPr>
          <w:rFonts w:ascii="Arial" w:eastAsia="Times New Roman" w:hAnsi="Arial" w:cs="Arial"/>
          <w:noProof/>
          <w:color w:val="333333"/>
          <w:lang w:val="en-US" w:eastAsia="ru-RU"/>
        </w:rPr>
        <w:t> – собственно, сам логин юзера, varchar(25).</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password</w:t>
      </w:r>
      <w:r w:rsidRPr="00C133E5">
        <w:rPr>
          <w:rFonts w:ascii="Arial" w:eastAsia="Times New Roman" w:hAnsi="Arial" w:cs="Arial"/>
          <w:noProof/>
          <w:color w:val="333333"/>
          <w:lang w:val="en-US" w:eastAsia="ru-RU"/>
        </w:rPr>
        <w:t> – хэшированный пароль (об этом позже), varchar(32).</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salt</w:t>
      </w:r>
      <w:r w:rsidRPr="00C133E5">
        <w:rPr>
          <w:rFonts w:ascii="Arial" w:eastAsia="Times New Roman" w:hAnsi="Arial" w:cs="Arial"/>
          <w:noProof/>
          <w:color w:val="333333"/>
          <w:lang w:val="en-US" w:eastAsia="ru-RU"/>
        </w:rPr>
        <w:t> – «соль», используемая для «примеси» к паролю, varchar(3).</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mail_reg</w:t>
      </w:r>
      <w:r w:rsidRPr="00C133E5">
        <w:rPr>
          <w:rFonts w:ascii="Arial" w:eastAsia="Times New Roman" w:hAnsi="Arial" w:cs="Arial"/>
          <w:noProof/>
          <w:color w:val="333333"/>
          <w:lang w:val="en-US" w:eastAsia="ru-RU"/>
        </w:rPr>
        <w:t> – регистрационный e-mail, varchar(50).</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mail</w:t>
      </w:r>
      <w:r w:rsidRPr="00C133E5">
        <w:rPr>
          <w:rFonts w:ascii="Arial" w:eastAsia="Times New Roman" w:hAnsi="Arial" w:cs="Arial"/>
          <w:noProof/>
          <w:color w:val="333333"/>
          <w:lang w:val="en-US" w:eastAsia="ru-RU"/>
        </w:rPr>
        <w:t> – email, которые позже можно будет изменить в профиле пользователя, varchar(50).</w:t>
      </w:r>
    </w:p>
    <w:p w:rsidR="0098429B" w:rsidRPr="00C133E5" w:rsidRDefault="0098429B" w:rsidP="0098429B">
      <w:pPr>
        <w:numPr>
          <w:ilvl w:val="0"/>
          <w:numId w:val="27"/>
        </w:numPr>
        <w:shd w:val="clear" w:color="auto" w:fill="FFFFFF"/>
        <w:spacing w:after="0" w:line="240" w:lineRule="auto"/>
        <w:ind w:left="0"/>
        <w:textAlignment w:val="baseline"/>
        <w:rPr>
          <w:rFonts w:ascii="Arial" w:eastAsia="Times New Roman" w:hAnsi="Arial" w:cs="Arial"/>
          <w:noProof/>
          <w:color w:val="333333"/>
          <w:lang w:val="en-US" w:eastAsia="ru-RU"/>
        </w:rPr>
      </w:pPr>
      <w:r w:rsidRPr="00C133E5">
        <w:rPr>
          <w:rFonts w:ascii="Arial" w:eastAsia="Times New Roman" w:hAnsi="Arial" w:cs="Arial"/>
          <w:b/>
          <w:bCs/>
          <w:noProof/>
          <w:color w:val="333333"/>
          <w:bdr w:val="none" w:sz="0" w:space="0" w:color="auto" w:frame="1"/>
          <w:lang w:val="en-US" w:eastAsia="ru-RU"/>
        </w:rPr>
        <w:t>last_act</w:t>
      </w:r>
      <w:r w:rsidRPr="00C133E5">
        <w:rPr>
          <w:rFonts w:ascii="Arial" w:eastAsia="Times New Roman" w:hAnsi="Arial" w:cs="Arial"/>
          <w:noProof/>
          <w:color w:val="333333"/>
          <w:lang w:val="en-US" w:eastAsia="ru-RU"/>
        </w:rPr>
        <w:t> – время последней активности пользователя, int(11).</w:t>
      </w:r>
    </w:p>
    <w:p w:rsidR="0098429B" w:rsidRPr="00C133E5" w:rsidRDefault="0098429B" w:rsidP="0098429B">
      <w:pPr>
        <w:numPr>
          <w:ilvl w:val="0"/>
          <w:numId w:val="27"/>
        </w:numPr>
        <w:shd w:val="clear" w:color="auto" w:fill="FFFFFF"/>
        <w:spacing w:after="0" w:line="240" w:lineRule="auto"/>
        <w:ind w:left="0"/>
        <w:textAlignment w:val="baseline"/>
        <w:rPr>
          <w:rFonts w:ascii="Verdana" w:eastAsia="Times New Roman" w:hAnsi="Verdana" w:cs="Times New Roman"/>
          <w:noProof/>
          <w:color w:val="333333"/>
          <w:lang w:val="en-US" w:eastAsia="ru-RU"/>
        </w:rPr>
      </w:pPr>
      <w:r w:rsidRPr="00C133E5">
        <w:rPr>
          <w:rFonts w:ascii="Arial" w:eastAsia="Times New Roman" w:hAnsi="Arial" w:cs="Arial"/>
          <w:b/>
          <w:bCs/>
          <w:noProof/>
          <w:color w:val="333333"/>
          <w:bdr w:val="none" w:sz="0" w:space="0" w:color="auto" w:frame="1"/>
          <w:lang w:val="en-US" w:eastAsia="ru-RU"/>
        </w:rPr>
        <w:t>reg_date</w:t>
      </w:r>
      <w:r w:rsidRPr="00C133E5">
        <w:rPr>
          <w:rFonts w:ascii="Arial" w:eastAsia="Times New Roman" w:hAnsi="Arial" w:cs="Arial"/>
          <w:noProof/>
          <w:color w:val="333333"/>
          <w:lang w:val="en-US" w:eastAsia="ru-RU"/>
        </w:rPr>
        <w:t> – дата регистрации, int(11).</w:t>
      </w:r>
    </w:p>
    <w:p w:rsidR="0098429B" w:rsidRPr="0098429B" w:rsidRDefault="0098429B" w:rsidP="0098429B">
      <w:pPr>
        <w:shd w:val="clear" w:color="auto" w:fill="FFFFFF"/>
        <w:spacing w:after="0" w:line="240" w:lineRule="auto"/>
        <w:textAlignment w:val="baseline"/>
        <w:rPr>
          <w:rFonts w:ascii="Arial" w:eastAsia="Times New Roman" w:hAnsi="Arial" w:cs="Arial"/>
          <w:color w:val="333333"/>
          <w:sz w:val="24"/>
          <w:szCs w:val="24"/>
          <w:lang w:val="en-US" w:eastAsia="ru-RU"/>
        </w:rPr>
      </w:pPr>
    </w:p>
    <w:p w:rsidR="00C133E5" w:rsidRPr="00C133E5" w:rsidRDefault="00C133E5" w:rsidP="00C133E5">
      <w:pPr>
        <w:shd w:val="clear" w:color="auto" w:fill="FFFFFF"/>
        <w:spacing w:after="0" w:line="240" w:lineRule="auto"/>
        <w:textAlignment w:val="baseline"/>
        <w:rPr>
          <w:rFonts w:ascii="Arial" w:eastAsia="Times New Roman" w:hAnsi="Arial" w:cs="Arial"/>
          <w:color w:val="333333"/>
          <w:lang w:eastAsia="ru-RU"/>
        </w:rPr>
      </w:pPr>
      <w:r w:rsidRPr="00C133E5">
        <w:rPr>
          <w:rFonts w:ascii="Arial" w:eastAsia="Times New Roman" w:hAnsi="Arial" w:cs="Arial"/>
          <w:color w:val="333333"/>
          <w:lang w:eastAsia="ru-RU"/>
        </w:rPr>
        <w:t>Для удобства работы в будущем создадим в корне сайта папку </w:t>
      </w:r>
      <w:proofErr w:type="spellStart"/>
      <w:r w:rsidRPr="00C133E5">
        <w:rPr>
          <w:rFonts w:ascii="Arial" w:eastAsia="Times New Roman" w:hAnsi="Arial" w:cs="Arial"/>
          <w:i/>
          <w:iCs/>
          <w:color w:val="333333"/>
          <w:bdr w:val="none" w:sz="0" w:space="0" w:color="auto" w:frame="1"/>
          <w:lang w:eastAsia="ru-RU"/>
        </w:rPr>
        <w:t>lib</w:t>
      </w:r>
      <w:proofErr w:type="spellEnd"/>
      <w:r w:rsidRPr="00C133E5">
        <w:rPr>
          <w:rFonts w:ascii="Arial" w:eastAsia="Times New Roman" w:hAnsi="Arial" w:cs="Arial"/>
          <w:color w:val="333333"/>
          <w:lang w:eastAsia="ru-RU"/>
        </w:rPr>
        <w:t>, в которую поместим 2 файла: </w:t>
      </w:r>
      <w:r w:rsidRPr="00C133E5">
        <w:rPr>
          <w:rFonts w:ascii="Arial" w:eastAsia="Times New Roman" w:hAnsi="Arial" w:cs="Arial"/>
          <w:b/>
          <w:i/>
          <w:iCs/>
          <w:noProof/>
          <w:color w:val="E36C0A" w:themeColor="accent6" w:themeShade="BF"/>
          <w:bdr w:val="none" w:sz="0" w:space="0" w:color="auto" w:frame="1"/>
          <w:lang w:val="en-US" w:eastAsia="ru-RU"/>
        </w:rPr>
        <w:t>connect.php</w:t>
      </w:r>
      <w:r w:rsidRPr="00C133E5">
        <w:rPr>
          <w:rFonts w:ascii="Arial" w:eastAsia="Times New Roman" w:hAnsi="Arial" w:cs="Arial"/>
          <w:noProof/>
          <w:color w:val="E36C0A" w:themeColor="accent6" w:themeShade="BF"/>
          <w:lang w:val="en-US" w:eastAsia="ru-RU"/>
        </w:rPr>
        <w:t> </w:t>
      </w:r>
      <w:r w:rsidRPr="00C133E5">
        <w:rPr>
          <w:rFonts w:ascii="Arial" w:eastAsia="Times New Roman" w:hAnsi="Arial" w:cs="Arial"/>
          <w:noProof/>
          <w:color w:val="333333"/>
          <w:lang w:val="en-US" w:eastAsia="ru-RU"/>
        </w:rPr>
        <w:t>и </w:t>
      </w:r>
      <w:r w:rsidRPr="00C133E5">
        <w:rPr>
          <w:rFonts w:ascii="Arial" w:eastAsia="Times New Roman" w:hAnsi="Arial" w:cs="Arial"/>
          <w:b/>
          <w:i/>
          <w:iCs/>
          <w:noProof/>
          <w:color w:val="E36C0A" w:themeColor="accent6" w:themeShade="BF"/>
          <w:bdr w:val="none" w:sz="0" w:space="0" w:color="auto" w:frame="1"/>
          <w:lang w:val="en-US" w:eastAsia="ru-RU"/>
        </w:rPr>
        <w:t>function_global.php</w:t>
      </w:r>
      <w:r w:rsidRPr="00C133E5">
        <w:rPr>
          <w:rFonts w:ascii="Arial" w:eastAsia="Times New Roman" w:hAnsi="Arial" w:cs="Arial"/>
          <w:b/>
          <w:color w:val="E36C0A" w:themeColor="accent6" w:themeShade="BF"/>
          <w:lang w:eastAsia="ru-RU"/>
        </w:rPr>
        <w:t>.</w:t>
      </w:r>
      <w:r w:rsidRPr="00C133E5">
        <w:rPr>
          <w:rFonts w:ascii="Arial" w:eastAsia="Times New Roman" w:hAnsi="Arial" w:cs="Arial"/>
          <w:color w:val="E36C0A" w:themeColor="accent6" w:themeShade="BF"/>
          <w:lang w:eastAsia="ru-RU"/>
        </w:rPr>
        <w:t xml:space="preserve"> </w:t>
      </w:r>
      <w:r w:rsidRPr="00C133E5">
        <w:rPr>
          <w:rFonts w:ascii="Arial" w:eastAsia="Times New Roman" w:hAnsi="Arial" w:cs="Arial"/>
          <w:color w:val="333333"/>
          <w:lang w:eastAsia="ru-RU"/>
        </w:rPr>
        <w:t>В дальнейшем в этой папке будут храниться библиотеки различных функций.</w:t>
      </w:r>
    </w:p>
    <w:p w:rsidR="00C133E5" w:rsidRPr="00C133E5" w:rsidRDefault="00C133E5" w:rsidP="00C133E5">
      <w:pPr>
        <w:shd w:val="clear" w:color="auto" w:fill="FFFFFF"/>
        <w:spacing w:after="404" w:line="240" w:lineRule="auto"/>
        <w:textAlignment w:val="baseline"/>
        <w:rPr>
          <w:rFonts w:ascii="Arial" w:eastAsia="Times New Roman" w:hAnsi="Arial" w:cs="Arial"/>
          <w:color w:val="333333"/>
          <w:lang w:eastAsia="ru-RU"/>
        </w:rPr>
      </w:pPr>
      <w:r w:rsidRPr="00C133E5">
        <w:rPr>
          <w:rFonts w:ascii="Arial" w:eastAsia="Times New Roman" w:hAnsi="Arial" w:cs="Arial"/>
          <w:color w:val="333333"/>
          <w:lang w:eastAsia="ru-RU"/>
        </w:rPr>
        <w:t>Первый файл придётся подключать очень часто в будущем (он отвечает за подключение к БД), а во втором будут храниться часто используемые функции на сайте.</w:t>
      </w:r>
    </w:p>
    <w:p w:rsidR="00C133E5" w:rsidRDefault="00C133E5" w:rsidP="00C133E5">
      <w:pPr>
        <w:shd w:val="clear" w:color="auto" w:fill="FFFFFF"/>
        <w:spacing w:after="404" w:line="240" w:lineRule="auto"/>
        <w:textAlignment w:val="baseline"/>
        <w:rPr>
          <w:rFonts w:ascii="Arial" w:eastAsia="Times New Roman" w:hAnsi="Arial" w:cs="Arial"/>
          <w:color w:val="333333"/>
          <w:lang w:eastAsia="ru-RU"/>
        </w:rPr>
      </w:pPr>
      <w:r w:rsidRPr="00C133E5">
        <w:rPr>
          <w:rFonts w:ascii="Arial" w:eastAsia="Times New Roman" w:hAnsi="Arial" w:cs="Arial"/>
          <w:color w:val="333333"/>
          <w:lang w:eastAsia="ru-RU"/>
        </w:rPr>
        <w:t xml:space="preserve">Как только </w:t>
      </w:r>
      <w:r>
        <w:rPr>
          <w:rFonts w:ascii="Arial" w:eastAsia="Times New Roman" w:hAnsi="Arial" w:cs="Arial"/>
          <w:color w:val="333333"/>
          <w:lang w:eastAsia="ru-RU"/>
        </w:rPr>
        <w:t xml:space="preserve">таблица и иерархия файлов </w:t>
      </w:r>
      <w:proofErr w:type="gramStart"/>
      <w:r>
        <w:rPr>
          <w:rFonts w:ascii="Arial" w:eastAsia="Times New Roman" w:hAnsi="Arial" w:cs="Arial"/>
          <w:color w:val="333333"/>
          <w:lang w:eastAsia="ru-RU"/>
        </w:rPr>
        <w:t>создан</w:t>
      </w:r>
      <w:r w:rsidRPr="00C133E5">
        <w:rPr>
          <w:rFonts w:ascii="Arial" w:eastAsia="Times New Roman" w:hAnsi="Arial" w:cs="Arial"/>
          <w:color w:val="333333"/>
          <w:lang w:eastAsia="ru-RU"/>
        </w:rPr>
        <w:t>ы</w:t>
      </w:r>
      <w:proofErr w:type="gramEnd"/>
      <w:r w:rsidRPr="00C133E5">
        <w:rPr>
          <w:rFonts w:ascii="Arial" w:eastAsia="Times New Roman" w:hAnsi="Arial" w:cs="Arial"/>
          <w:color w:val="333333"/>
          <w:lang w:eastAsia="ru-RU"/>
        </w:rPr>
        <w:t>, можно приступить к написанию самого функционала.</w:t>
      </w:r>
    </w:p>
    <w:p w:rsidR="006C64EF" w:rsidRPr="006C64EF" w:rsidRDefault="006C64EF" w:rsidP="006C64EF">
      <w:pPr>
        <w:pStyle w:val="2"/>
        <w:shd w:val="clear" w:color="auto" w:fill="FFFFFF"/>
        <w:spacing w:before="0" w:beforeAutospacing="0" w:after="0" w:afterAutospacing="0"/>
        <w:textAlignment w:val="baseline"/>
        <w:rPr>
          <w:rFonts w:ascii="Arial" w:hAnsi="Arial" w:cs="Arial"/>
          <w:color w:val="E36C0A" w:themeColor="accent6" w:themeShade="BF"/>
          <w:sz w:val="32"/>
          <w:szCs w:val="32"/>
        </w:rPr>
      </w:pPr>
      <w:r w:rsidRPr="006C64EF">
        <w:rPr>
          <w:rStyle w:val="aa"/>
          <w:rFonts w:ascii="Arial" w:hAnsi="Arial" w:cs="Arial"/>
          <w:b/>
          <w:bCs/>
          <w:color w:val="E36C0A" w:themeColor="accent6" w:themeShade="BF"/>
          <w:sz w:val="32"/>
          <w:szCs w:val="32"/>
          <w:bdr w:val="none" w:sz="0" w:space="0" w:color="auto" w:frame="1"/>
        </w:rPr>
        <w:t>Реализация</w:t>
      </w:r>
    </w:p>
    <w:p w:rsidR="006C64EF" w:rsidRDefault="006C64EF" w:rsidP="006C64EF">
      <w:pPr>
        <w:pStyle w:val="a8"/>
        <w:shd w:val="clear" w:color="auto" w:fill="FFFFFF"/>
        <w:spacing w:before="0" w:beforeAutospacing="0" w:after="0" w:afterAutospacing="0"/>
        <w:textAlignment w:val="baseline"/>
        <w:rPr>
          <w:b/>
          <w:color w:val="333333"/>
        </w:rPr>
      </w:pPr>
      <w:r w:rsidRPr="006C64EF">
        <w:rPr>
          <w:color w:val="333333"/>
        </w:rPr>
        <w:t>Код файла </w:t>
      </w:r>
      <w:r w:rsidRPr="006C64EF">
        <w:rPr>
          <w:rStyle w:val="ab"/>
          <w:rFonts w:ascii="inherit" w:hAnsi="inherit"/>
          <w:b/>
          <w:color w:val="333333"/>
          <w:bdr w:val="none" w:sz="0" w:space="0" w:color="auto" w:frame="1"/>
        </w:rPr>
        <w:t>connect.php</w:t>
      </w:r>
      <w:r w:rsidRPr="006C64EF">
        <w:rPr>
          <w:b/>
          <w:color w:val="333333"/>
        </w:rPr>
        <w:t>:</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6C64EF" w:rsidRPr="006C64EF" w:rsidTr="006C64EF">
        <w:trPr>
          <w:tblCellSpacing w:w="15" w:type="dxa"/>
        </w:trPr>
        <w:tc>
          <w:tcPr>
            <w:tcW w:w="0" w:type="auto"/>
            <w:tcMar>
              <w:top w:w="0" w:type="dxa"/>
              <w:left w:w="0" w:type="dxa"/>
              <w:bottom w:w="0" w:type="dxa"/>
              <w:right w:w="0" w:type="dxa"/>
            </w:tcMar>
            <w:vAlign w:val="bottom"/>
            <w:hideMark/>
          </w:tcPr>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1</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2</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3</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4</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5</w:t>
            </w:r>
          </w:p>
        </w:tc>
        <w:tc>
          <w:tcPr>
            <w:tcW w:w="9863" w:type="dxa"/>
            <w:shd w:val="clear" w:color="auto" w:fill="EEEEEE"/>
            <w:tcMar>
              <w:top w:w="0" w:type="dxa"/>
              <w:left w:w="0" w:type="dxa"/>
              <w:bottom w:w="0" w:type="dxa"/>
              <w:right w:w="0" w:type="dxa"/>
            </w:tcMar>
            <w:vAlign w:val="bottom"/>
            <w:hideMark/>
          </w:tcPr>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inherit" w:eastAsia="Times New Roman" w:hAnsi="inherit" w:cs="Courier New"/>
                <w:b/>
                <w:bCs/>
                <w:noProof/>
                <w:color w:val="000000"/>
                <w:sz w:val="21"/>
                <w:szCs w:val="21"/>
                <w:bdr w:val="none" w:sz="0" w:space="0" w:color="auto" w:frame="1"/>
                <w:lang w:val="en-US" w:eastAsia="ru-RU"/>
              </w:rPr>
              <w:t>&lt;?php</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inherit" w:eastAsia="Times New Roman" w:hAnsi="inherit" w:cs="Courier New"/>
                <w:noProof/>
                <w:color w:val="990000"/>
                <w:sz w:val="21"/>
                <w:szCs w:val="21"/>
                <w:bdr w:val="none" w:sz="0" w:space="0" w:color="auto" w:frame="1"/>
                <w:lang w:val="en-US" w:eastAsia="ru-RU"/>
              </w:rPr>
              <w:t>mysql_connect</w:t>
            </w:r>
            <w:r w:rsidRPr="006C64EF">
              <w:rPr>
                <w:rFonts w:ascii="inherit" w:eastAsia="Times New Roman" w:hAnsi="inherit" w:cs="Courier New"/>
                <w:noProof/>
                <w:color w:val="009900"/>
                <w:sz w:val="21"/>
                <w:szCs w:val="21"/>
                <w:bdr w:val="none" w:sz="0" w:space="0" w:color="auto" w:frame="1"/>
                <w:lang w:val="en-US" w:eastAsia="ru-RU"/>
              </w:rPr>
              <w:t>(</w:t>
            </w:r>
            <w:r w:rsidRPr="006C64EF">
              <w:rPr>
                <w:rFonts w:ascii="inherit" w:eastAsia="Times New Roman" w:hAnsi="inherit" w:cs="Courier New"/>
                <w:noProof/>
                <w:color w:val="0000FF"/>
                <w:sz w:val="21"/>
                <w:szCs w:val="21"/>
                <w:bdr w:val="none" w:sz="0" w:space="0" w:color="auto" w:frame="1"/>
                <w:lang w:val="en-US" w:eastAsia="ru-RU"/>
              </w:rPr>
              <w:t>"localhost"</w:t>
            </w:r>
            <w:r w:rsidRPr="006C64EF">
              <w:rPr>
                <w:rFonts w:ascii="inherit" w:eastAsia="Times New Roman" w:hAnsi="inherit" w:cs="Courier New"/>
                <w:noProof/>
                <w:color w:val="339933"/>
                <w:sz w:val="21"/>
                <w:szCs w:val="21"/>
                <w:bdr w:val="none" w:sz="0" w:space="0" w:color="auto" w:frame="1"/>
                <w:lang w:val="en-US" w:eastAsia="ru-RU"/>
              </w:rPr>
              <w:t>,</w:t>
            </w:r>
            <w:r w:rsidRPr="006C64EF">
              <w:rPr>
                <w:rFonts w:ascii="Courier New" w:eastAsia="Times New Roman" w:hAnsi="Courier New" w:cs="Courier New"/>
                <w:noProof/>
                <w:color w:val="110000"/>
                <w:sz w:val="20"/>
                <w:szCs w:val="20"/>
                <w:lang w:val="en-US" w:eastAsia="ru-RU"/>
              </w:rPr>
              <w:t xml:space="preserve"> </w:t>
            </w:r>
            <w:r w:rsidRPr="006C64EF">
              <w:rPr>
                <w:rFonts w:ascii="inherit" w:eastAsia="Times New Roman" w:hAnsi="inherit" w:cs="Courier New"/>
                <w:noProof/>
                <w:color w:val="0000FF"/>
                <w:sz w:val="21"/>
                <w:szCs w:val="21"/>
                <w:bdr w:val="none" w:sz="0" w:space="0" w:color="auto" w:frame="1"/>
                <w:lang w:val="en-US" w:eastAsia="ru-RU"/>
              </w:rPr>
              <w:t>"login"</w:t>
            </w:r>
            <w:r w:rsidRPr="006C64EF">
              <w:rPr>
                <w:rFonts w:ascii="inherit" w:eastAsia="Times New Roman" w:hAnsi="inherit" w:cs="Courier New"/>
                <w:noProof/>
                <w:color w:val="339933"/>
                <w:sz w:val="21"/>
                <w:szCs w:val="21"/>
                <w:bdr w:val="none" w:sz="0" w:space="0" w:color="auto" w:frame="1"/>
                <w:lang w:val="en-US" w:eastAsia="ru-RU"/>
              </w:rPr>
              <w:t>,</w:t>
            </w:r>
            <w:r w:rsidRPr="006C64EF">
              <w:rPr>
                <w:rFonts w:ascii="Courier New" w:eastAsia="Times New Roman" w:hAnsi="Courier New" w:cs="Courier New"/>
                <w:noProof/>
                <w:color w:val="110000"/>
                <w:sz w:val="20"/>
                <w:szCs w:val="20"/>
                <w:lang w:val="en-US" w:eastAsia="ru-RU"/>
              </w:rPr>
              <w:t xml:space="preserve"> </w:t>
            </w:r>
            <w:r w:rsidRPr="006C64EF">
              <w:rPr>
                <w:rFonts w:ascii="inherit" w:eastAsia="Times New Roman" w:hAnsi="inherit" w:cs="Courier New"/>
                <w:noProof/>
                <w:color w:val="0000FF"/>
                <w:sz w:val="21"/>
                <w:szCs w:val="21"/>
                <w:bdr w:val="none" w:sz="0" w:space="0" w:color="auto" w:frame="1"/>
                <w:lang w:val="en-US" w:eastAsia="ru-RU"/>
              </w:rPr>
              <w:t>"password"</w:t>
            </w:r>
            <w:r w:rsidRPr="006C64EF">
              <w:rPr>
                <w:rFonts w:ascii="inherit" w:eastAsia="Times New Roman" w:hAnsi="inherit" w:cs="Courier New"/>
                <w:noProof/>
                <w:color w:val="009900"/>
                <w:sz w:val="21"/>
                <w:szCs w:val="21"/>
                <w:bdr w:val="none" w:sz="0" w:space="0" w:color="auto" w:frame="1"/>
                <w:lang w:val="en-US" w:eastAsia="ru-RU"/>
              </w:rPr>
              <w:t>)</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Courier New" w:eastAsia="Times New Roman" w:hAnsi="Courier New" w:cs="Courier New"/>
                <w:noProof/>
                <w:color w:val="110000"/>
                <w:sz w:val="20"/>
                <w:szCs w:val="20"/>
                <w:lang w:val="en-US" w:eastAsia="ru-RU"/>
              </w:rPr>
              <w:tab/>
              <w:t xml:space="preserve">or </w:t>
            </w:r>
            <w:r w:rsidRPr="006C64EF">
              <w:rPr>
                <w:rFonts w:ascii="inherit" w:eastAsia="Times New Roman" w:hAnsi="inherit" w:cs="Courier New"/>
                <w:noProof/>
                <w:color w:val="990000"/>
                <w:sz w:val="21"/>
                <w:szCs w:val="21"/>
                <w:bdr w:val="none" w:sz="0" w:space="0" w:color="auto" w:frame="1"/>
                <w:lang w:val="en-US" w:eastAsia="ru-RU"/>
              </w:rPr>
              <w:t>die</w:t>
            </w:r>
            <w:r w:rsidRPr="006C64EF">
              <w:rPr>
                <w:rFonts w:ascii="Courier New" w:eastAsia="Times New Roman" w:hAnsi="Courier New" w:cs="Courier New"/>
                <w:noProof/>
                <w:color w:val="110000"/>
                <w:sz w:val="20"/>
                <w:szCs w:val="20"/>
                <w:lang w:val="en-US" w:eastAsia="ru-RU"/>
              </w:rPr>
              <w:t xml:space="preserve"> </w:t>
            </w:r>
            <w:r w:rsidRPr="006C64EF">
              <w:rPr>
                <w:rFonts w:ascii="inherit" w:eastAsia="Times New Roman" w:hAnsi="inherit" w:cs="Courier New"/>
                <w:noProof/>
                <w:color w:val="009900"/>
                <w:sz w:val="21"/>
                <w:szCs w:val="21"/>
                <w:bdr w:val="none" w:sz="0" w:space="0" w:color="auto" w:frame="1"/>
                <w:lang w:val="en-US" w:eastAsia="ru-RU"/>
              </w:rPr>
              <w:t>(</w:t>
            </w:r>
            <w:r w:rsidRPr="006C64EF">
              <w:rPr>
                <w:rFonts w:ascii="inherit" w:eastAsia="Times New Roman" w:hAnsi="inherit" w:cs="Courier New"/>
                <w:noProof/>
                <w:color w:val="0000FF"/>
                <w:sz w:val="21"/>
                <w:szCs w:val="21"/>
                <w:bdr w:val="none" w:sz="0" w:space="0" w:color="auto" w:frame="1"/>
                <w:lang w:val="en-US" w:eastAsia="ru-RU"/>
              </w:rPr>
              <w:t>"Ошибка подключения к базе данных"</w:t>
            </w:r>
            <w:r w:rsidRPr="006C64EF">
              <w:rPr>
                <w:rFonts w:ascii="inherit" w:eastAsia="Times New Roman" w:hAnsi="inherit" w:cs="Courier New"/>
                <w:noProof/>
                <w:color w:val="009900"/>
                <w:sz w:val="21"/>
                <w:szCs w:val="21"/>
                <w:bdr w:val="none" w:sz="0" w:space="0" w:color="auto" w:frame="1"/>
                <w:lang w:val="en-US" w:eastAsia="ru-RU"/>
              </w:rPr>
              <w:t>)</w:t>
            </w:r>
            <w:r w:rsidRPr="006C64EF">
              <w:rPr>
                <w:rFonts w:ascii="inherit" w:eastAsia="Times New Roman" w:hAnsi="inherit" w:cs="Courier New"/>
                <w:noProof/>
                <w:color w:val="339933"/>
                <w:sz w:val="21"/>
                <w:szCs w:val="21"/>
                <w:bdr w:val="none" w:sz="0" w:space="0" w:color="auto" w:frame="1"/>
                <w:lang w:val="en-US" w:eastAsia="ru-RU"/>
              </w:rPr>
              <w:t>;</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inherit" w:eastAsia="Times New Roman" w:hAnsi="inherit" w:cs="Courier New"/>
                <w:noProof/>
                <w:color w:val="990000"/>
                <w:sz w:val="21"/>
                <w:szCs w:val="21"/>
                <w:bdr w:val="none" w:sz="0" w:space="0" w:color="auto" w:frame="1"/>
                <w:lang w:val="en-US" w:eastAsia="ru-RU"/>
              </w:rPr>
              <w:t>mysql_select_db</w:t>
            </w:r>
            <w:r w:rsidRPr="006C64EF">
              <w:rPr>
                <w:rFonts w:ascii="inherit" w:eastAsia="Times New Roman" w:hAnsi="inherit" w:cs="Courier New"/>
                <w:noProof/>
                <w:color w:val="009900"/>
                <w:sz w:val="21"/>
                <w:szCs w:val="21"/>
                <w:bdr w:val="none" w:sz="0" w:space="0" w:color="auto" w:frame="1"/>
                <w:lang w:val="en-US" w:eastAsia="ru-RU"/>
              </w:rPr>
              <w:t>(</w:t>
            </w:r>
            <w:r w:rsidRPr="006C64EF">
              <w:rPr>
                <w:rFonts w:ascii="inherit" w:eastAsia="Times New Roman" w:hAnsi="inherit" w:cs="Courier New"/>
                <w:noProof/>
                <w:color w:val="0000FF"/>
                <w:sz w:val="21"/>
                <w:szCs w:val="21"/>
                <w:bdr w:val="none" w:sz="0" w:space="0" w:color="auto" w:frame="1"/>
                <w:lang w:val="en-US" w:eastAsia="ru-RU"/>
              </w:rPr>
              <w:t>"db_name"</w:t>
            </w:r>
            <w:r w:rsidRPr="006C64EF">
              <w:rPr>
                <w:rFonts w:ascii="inherit" w:eastAsia="Times New Roman" w:hAnsi="inherit" w:cs="Courier New"/>
                <w:noProof/>
                <w:color w:val="009900"/>
                <w:sz w:val="21"/>
                <w:szCs w:val="21"/>
                <w:bdr w:val="none" w:sz="0" w:space="0" w:color="auto" w:frame="1"/>
                <w:lang w:val="en-US" w:eastAsia="ru-RU"/>
              </w:rPr>
              <w:t>)</w:t>
            </w:r>
            <w:r w:rsidRPr="006C64EF">
              <w:rPr>
                <w:rFonts w:ascii="inherit" w:eastAsia="Times New Roman" w:hAnsi="inherit" w:cs="Courier New"/>
                <w:noProof/>
                <w:color w:val="339933"/>
                <w:sz w:val="21"/>
                <w:szCs w:val="21"/>
                <w:bdr w:val="none" w:sz="0" w:space="0" w:color="auto" w:frame="1"/>
                <w:lang w:val="en-US" w:eastAsia="ru-RU"/>
              </w:rPr>
              <w:t>;</w:t>
            </w:r>
          </w:p>
          <w:p w:rsidR="006C64EF" w:rsidRPr="006C64EF" w:rsidRDefault="006C64EF" w:rsidP="006C6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6C64EF">
              <w:rPr>
                <w:rFonts w:ascii="inherit" w:eastAsia="Times New Roman" w:hAnsi="inherit" w:cs="Courier New"/>
                <w:b/>
                <w:bCs/>
                <w:noProof/>
                <w:color w:val="000000"/>
                <w:sz w:val="21"/>
                <w:szCs w:val="21"/>
                <w:bdr w:val="none" w:sz="0" w:space="0" w:color="auto" w:frame="1"/>
                <w:lang w:val="en-US" w:eastAsia="ru-RU"/>
              </w:rPr>
              <w:t>?&gt;</w:t>
            </w:r>
          </w:p>
        </w:tc>
      </w:tr>
    </w:tbl>
    <w:p w:rsidR="006C64EF" w:rsidRPr="006C64EF" w:rsidRDefault="006C64EF" w:rsidP="006C64EF">
      <w:pPr>
        <w:pStyle w:val="a8"/>
        <w:shd w:val="clear" w:color="auto" w:fill="FFFFFF"/>
        <w:spacing w:before="0" w:beforeAutospacing="0" w:after="0" w:afterAutospacing="0"/>
        <w:textAlignment w:val="baseline"/>
        <w:rPr>
          <w:b/>
          <w:color w:val="333333"/>
        </w:rPr>
      </w:pPr>
    </w:p>
    <w:p w:rsidR="006C64EF" w:rsidRDefault="006C64EF" w:rsidP="006C64EF">
      <w:pPr>
        <w:shd w:val="clear" w:color="auto" w:fill="FFFFFF"/>
        <w:spacing w:after="404" w:line="240" w:lineRule="auto"/>
        <w:textAlignment w:val="baseline"/>
        <w:rPr>
          <w:rFonts w:ascii="Arial" w:eastAsia="Times New Roman" w:hAnsi="Arial" w:cs="Arial"/>
          <w:color w:val="333333"/>
          <w:lang w:val="en-US" w:eastAsia="ru-RU"/>
        </w:rPr>
      </w:pPr>
      <w:r w:rsidRPr="006C64EF">
        <w:rPr>
          <w:rFonts w:ascii="Arial" w:eastAsia="Times New Roman" w:hAnsi="Arial" w:cs="Arial"/>
          <w:color w:val="333333"/>
          <w:lang w:eastAsia="ru-RU"/>
        </w:rPr>
        <w:t>Файл отвечает за подключение и выбор БД, с которой будем работать. Вписываем в этот файл свои данные.</w:t>
      </w:r>
      <w:r w:rsidRPr="006C64EF">
        <w:rPr>
          <w:rFonts w:ascii="Arial" w:eastAsia="Times New Roman" w:hAnsi="Arial" w:cs="Arial"/>
          <w:color w:val="333333"/>
          <w:lang w:val="en-US" w:eastAsia="ru-RU"/>
        </w:rPr>
        <w:t xml:space="preserve"> </w:t>
      </w:r>
      <w:r w:rsidRPr="006C64EF">
        <w:rPr>
          <w:rFonts w:ascii="Arial" w:eastAsia="Times New Roman" w:hAnsi="Arial" w:cs="Arial"/>
          <w:color w:val="333333"/>
          <w:lang w:eastAsia="ru-RU"/>
        </w:rPr>
        <w:t>Файл </w:t>
      </w:r>
      <w:r w:rsidRPr="006C64EF">
        <w:rPr>
          <w:rFonts w:ascii="Arial" w:eastAsia="Times New Roman" w:hAnsi="Arial" w:cs="Arial"/>
          <w:i/>
          <w:iCs/>
          <w:color w:val="333333"/>
          <w:bdr w:val="none" w:sz="0" w:space="0" w:color="auto" w:frame="1"/>
          <w:lang w:eastAsia="ru-RU"/>
        </w:rPr>
        <w:t>index.php</w:t>
      </w:r>
      <w:r w:rsidRPr="006C64EF">
        <w:rPr>
          <w:rFonts w:ascii="Arial" w:eastAsia="Times New Roman" w:hAnsi="Arial" w:cs="Arial"/>
          <w:color w:val="333333"/>
          <w:lang w:eastAsia="ru-RU"/>
        </w:rPr>
        <w:t> выглядит следующим образом:</w:t>
      </w:r>
    </w:p>
    <w:p w:rsidR="006C64EF" w:rsidRPr="006C64EF" w:rsidRDefault="006C64EF" w:rsidP="006C64EF">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color w:val="FFFFFF"/>
          <w:sz w:val="20"/>
          <w:szCs w:val="20"/>
          <w:lang w:val="en-US" w:eastAsia="ru-RU"/>
        </w:rPr>
      </w:pPr>
      <w:r w:rsidRPr="006C64EF">
        <w:rPr>
          <w:rFonts w:ascii="Courier New" w:eastAsia="Times New Roman" w:hAnsi="Courier New" w:cs="Courier New"/>
          <w:noProof/>
          <w:color w:val="FF9D00"/>
          <w:sz w:val="20"/>
          <w:szCs w:val="20"/>
          <w:lang w:val="en-US" w:eastAsia="ru-RU"/>
        </w:rPr>
        <w:t>&lt;?php</w:t>
      </w:r>
      <w:r w:rsidRPr="006C64EF">
        <w:rPr>
          <w:rFonts w:ascii="Courier New" w:eastAsia="Times New Roman" w:hAnsi="Courier New" w:cs="Courier New"/>
          <w:noProof/>
          <w:color w:val="FF9D00"/>
          <w:sz w:val="20"/>
          <w:szCs w:val="20"/>
          <w:lang w:val="en-US" w:eastAsia="ru-RU"/>
        </w:rPr>
        <w:br/>
      </w:r>
      <w:r w:rsidRPr="006C64EF">
        <w:rPr>
          <w:rFonts w:ascii="Courier New" w:eastAsia="Times New Roman" w:hAnsi="Courier New" w:cs="Courier New"/>
          <w:noProof/>
          <w:color w:val="80FFBB"/>
          <w:sz w:val="20"/>
          <w:szCs w:val="20"/>
          <w:lang w:val="en-US" w:eastAsia="ru-RU"/>
        </w:rPr>
        <w:t xml:space="preserve">ini_set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"session.use_trans_sid"</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true</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r>
      <w:r w:rsidRPr="006C64EF">
        <w:rPr>
          <w:rFonts w:ascii="Courier New" w:eastAsia="Times New Roman" w:hAnsi="Courier New" w:cs="Courier New"/>
          <w:noProof/>
          <w:color w:val="80FFBB"/>
          <w:sz w:val="20"/>
          <w:szCs w:val="20"/>
          <w:lang w:val="en-US" w:eastAsia="ru-RU"/>
        </w:rPr>
        <w:t>session_start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r>
      <w:r w:rsidRPr="006C64EF">
        <w:rPr>
          <w:rFonts w:ascii="Courier New" w:eastAsia="Times New Roman" w:hAnsi="Courier New" w:cs="Courier New"/>
          <w:noProof/>
          <w:color w:val="FF9D00"/>
          <w:sz w:val="20"/>
          <w:szCs w:val="20"/>
          <w:lang w:val="en-US" w:eastAsia="ru-RU"/>
        </w:rPr>
        <w:t xml:space="preserve">include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'../lib/connect.php'</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//подключаемся к БД</w:t>
      </w:r>
      <w:r w:rsidRPr="006C64EF">
        <w:rPr>
          <w:rFonts w:ascii="Courier New" w:eastAsia="Times New Roman" w:hAnsi="Courier New" w:cs="Courier New"/>
          <w:i/>
          <w:iCs/>
          <w:noProof/>
          <w:color w:val="0088FF"/>
          <w:sz w:val="20"/>
          <w:szCs w:val="20"/>
          <w:lang w:val="en-US" w:eastAsia="ru-RU"/>
        </w:rPr>
        <w:br/>
      </w:r>
      <w:r w:rsidRPr="006C64EF">
        <w:rPr>
          <w:rFonts w:ascii="Courier New" w:eastAsia="Times New Roman" w:hAnsi="Courier New" w:cs="Courier New"/>
          <w:noProof/>
          <w:color w:val="FF9D00"/>
          <w:sz w:val="20"/>
          <w:szCs w:val="20"/>
          <w:lang w:val="en-US" w:eastAsia="ru-RU"/>
        </w:rPr>
        <w:t xml:space="preserve">include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'../lib/function_global.php'</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//подключаем библиотеку функций</w:t>
      </w:r>
      <w:r w:rsidRPr="006C64EF">
        <w:rPr>
          <w:rFonts w:ascii="Courier New" w:eastAsia="Times New Roman" w:hAnsi="Courier New" w:cs="Courier New"/>
          <w:i/>
          <w:iCs/>
          <w:noProof/>
          <w:color w:val="0088FF"/>
          <w:sz w:val="20"/>
          <w:szCs w:val="20"/>
          <w:lang w:val="en-US" w:eastAsia="ru-RU"/>
        </w:rPr>
        <w:br/>
      </w:r>
      <w:r w:rsidRPr="006C64EF">
        <w:rPr>
          <w:rFonts w:ascii="Courier New" w:eastAsia="Times New Roman" w:hAnsi="Courier New" w:cs="Courier New"/>
          <w:i/>
          <w:iCs/>
          <w:noProof/>
          <w:color w:val="0088FF"/>
          <w:sz w:val="20"/>
          <w:szCs w:val="20"/>
          <w:lang w:val="en-US" w:eastAsia="ru-RU"/>
        </w:rPr>
        <w:br/>
        <w:t>//проверим, быть может пользователь уже авторизирован. Если это так, перенаправим его на главную страницу сайта</w:t>
      </w:r>
      <w:r w:rsidRPr="006C64EF">
        <w:rPr>
          <w:rFonts w:ascii="Courier New" w:eastAsia="Times New Roman" w:hAnsi="Courier New" w:cs="Courier New"/>
          <w:i/>
          <w:iCs/>
          <w:noProof/>
          <w:color w:val="0088FF"/>
          <w:sz w:val="20"/>
          <w:szCs w:val="20"/>
          <w:lang w:val="en-US" w:eastAsia="ru-RU"/>
        </w:rPr>
        <w:br/>
      </w:r>
      <w:r w:rsidRPr="006C64EF">
        <w:rPr>
          <w:rFonts w:ascii="Courier New" w:eastAsia="Times New Roman" w:hAnsi="Courier New" w:cs="Courier New"/>
          <w:noProof/>
          <w:color w:val="FF9D00"/>
          <w:sz w:val="20"/>
          <w:szCs w:val="20"/>
          <w:lang w:val="en-US" w:eastAsia="ru-RU"/>
        </w:rPr>
        <w:t xml:space="preserve">if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9D00"/>
          <w:sz w:val="20"/>
          <w:szCs w:val="20"/>
          <w:lang w:val="en-US" w:eastAsia="ru-RU"/>
        </w:rPr>
        <w:t>isset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$_SESSION</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'id'</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9D00"/>
          <w:sz w:val="20"/>
          <w:szCs w:val="20"/>
          <w:lang w:val="en-US" w:eastAsia="ru-RU"/>
        </w:rPr>
        <w:t>isset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$_COOKIE</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'login'</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&amp;&amp; isset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$_COOKIE</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'password'</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80FFBB"/>
          <w:sz w:val="20"/>
          <w:szCs w:val="20"/>
          <w:lang w:val="en-US" w:eastAsia="ru-RU"/>
        </w:rPr>
        <w:t>header</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'Location: http://ваш_сайт/'</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w:t>
      </w:r>
      <w:r w:rsidRPr="006C64EF">
        <w:rPr>
          <w:rFonts w:ascii="Courier New" w:eastAsia="Times New Roman" w:hAnsi="Courier New" w:cs="Courier New"/>
          <w:noProof/>
          <w:color w:val="E1EFFF"/>
          <w:sz w:val="20"/>
          <w:szCs w:val="20"/>
          <w:lang w:val="en-US" w:eastAsia="ru-RU"/>
        </w:rPr>
        <w:br/>
      </w:r>
      <w:r w:rsidRPr="006C64EF">
        <w:rPr>
          <w:rFonts w:ascii="Courier New" w:eastAsia="Times New Roman" w:hAnsi="Courier New" w:cs="Courier New"/>
          <w:noProof/>
          <w:color w:val="FF9D00"/>
          <w:sz w:val="20"/>
          <w:szCs w:val="20"/>
          <w:lang w:val="en-US" w:eastAsia="ru-RU"/>
        </w:rPr>
        <w:t>else</w:t>
      </w:r>
      <w:r w:rsidRPr="006C64EF">
        <w:rPr>
          <w:rFonts w:ascii="Courier New" w:eastAsia="Times New Roman" w:hAnsi="Courier New" w:cs="Courier New"/>
          <w:noProof/>
          <w:color w:val="FF9D00"/>
          <w:sz w:val="20"/>
          <w:szCs w:val="20"/>
          <w:lang w:val="en-US" w:eastAsia="ru-RU"/>
        </w:rPr>
        <w:br/>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if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9D00"/>
          <w:sz w:val="20"/>
          <w:szCs w:val="20"/>
          <w:lang w:val="en-US" w:eastAsia="ru-RU"/>
        </w:rPr>
        <w:t>isset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$_POST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'GO'</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 xml:space="preserve">//если была нажата кнопка регистрации, проверим данные на корректность и, если данные введены и введены правильно, добавим запись с новым </w:t>
      </w:r>
      <w:r w:rsidRPr="006C64EF">
        <w:rPr>
          <w:rFonts w:ascii="Courier New" w:eastAsia="Times New Roman" w:hAnsi="Courier New" w:cs="Courier New"/>
          <w:i/>
          <w:iCs/>
          <w:noProof/>
          <w:color w:val="0088FF"/>
          <w:sz w:val="20"/>
          <w:szCs w:val="20"/>
          <w:lang w:val="en-US" w:eastAsia="ru-RU"/>
        </w:rPr>
        <w:lastRenderedPageBreak/>
        <w:t>пользователем в БД</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$correct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FFDD00"/>
          <w:sz w:val="20"/>
          <w:szCs w:val="20"/>
          <w:lang w:val="en-US" w:eastAsia="ru-RU"/>
        </w:rPr>
        <w:t>registrationCorrect</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//записываем в переменную результат работы функции registrationCorrect(), которая возвращает true, если введённые данные верны и false в противном случае</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if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$correct</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//если данные верны, запишем их в базу данных</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$login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htmlspecialchars</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$_POST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'login'</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$password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FF80E1"/>
          <w:sz w:val="20"/>
          <w:szCs w:val="20"/>
          <w:lang w:val="en-US" w:eastAsia="ru-RU"/>
        </w:rPr>
        <w:t>$_POST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'password'</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$mail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htmlspecialchars</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$_POST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'mail'</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$salt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mt_rand</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628C"/>
          <w:sz w:val="20"/>
          <w:szCs w:val="20"/>
          <w:lang w:val="en-US" w:eastAsia="ru-RU"/>
        </w:rPr>
        <w:t>100</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628C"/>
          <w:sz w:val="20"/>
          <w:szCs w:val="20"/>
          <w:lang w:val="en-US" w:eastAsia="ru-RU"/>
        </w:rPr>
        <w:t>999</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$tm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time</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$password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md5</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80FFBB"/>
          <w:sz w:val="20"/>
          <w:szCs w:val="20"/>
          <w:lang w:val="en-US" w:eastAsia="ru-RU"/>
        </w:rPr>
        <w:t>md5</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$password</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$salt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if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80FFBB"/>
          <w:sz w:val="20"/>
          <w:szCs w:val="20"/>
          <w:lang w:val="en-US" w:eastAsia="ru-RU"/>
        </w:rPr>
        <w:t>mysql_query</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"INSERT INTO users (login,password,salt,mail_reg,mail,reg_date,last_act) VALUES ('"</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$login</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$password</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$salt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$mail</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$mail</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$tm</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$tm</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//пишем данные в БД и авторизовываем пользователя</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80FFBB"/>
          <w:sz w:val="20"/>
          <w:szCs w:val="20"/>
          <w:lang w:val="en-US" w:eastAsia="ru-RU"/>
        </w:rPr>
        <w:t xml:space="preserve">setcookie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"login"</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80E1"/>
          <w:sz w:val="20"/>
          <w:szCs w:val="20"/>
          <w:lang w:val="en-US" w:eastAsia="ru-RU"/>
        </w:rPr>
        <w:t>$login</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time</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FF628C"/>
          <w:sz w:val="20"/>
          <w:szCs w:val="20"/>
          <w:lang w:val="en-US" w:eastAsia="ru-RU"/>
        </w:rPr>
        <w:t>50000</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80FFBB"/>
          <w:sz w:val="20"/>
          <w:szCs w:val="20"/>
          <w:lang w:val="en-US" w:eastAsia="ru-RU"/>
        </w:rPr>
        <w:t xml:space="preserve">setcookie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"password"</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md5</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$login</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$password</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time</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FF628C"/>
          <w:sz w:val="20"/>
          <w:szCs w:val="20"/>
          <w:lang w:val="en-US" w:eastAsia="ru-RU"/>
        </w:rPr>
        <w:t>50000</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3AD900"/>
          <w:sz w:val="20"/>
          <w:szCs w:val="20"/>
          <w:lang w:val="en-US" w:eastAsia="ru-RU"/>
        </w:rPr>
        <w:t>'/'</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$rez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mysql_query</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 xml:space="preserve">"SELECT </w:t>
      </w:r>
      <w:r w:rsidRPr="006C64EF">
        <w:rPr>
          <w:rFonts w:ascii="Courier New" w:eastAsia="Times New Roman" w:hAnsi="Courier New" w:cs="Courier New"/>
          <w:noProof/>
          <w:color w:val="FFC66D"/>
          <w:sz w:val="20"/>
          <w:szCs w:val="20"/>
          <w:lang w:val="en-US" w:eastAsia="ru-RU"/>
        </w:rPr>
        <w:t>*</w:t>
      </w:r>
      <w:r w:rsidRPr="006C64EF">
        <w:rPr>
          <w:rFonts w:ascii="Courier New" w:eastAsia="Times New Roman" w:hAnsi="Courier New" w:cs="Courier New"/>
          <w:noProof/>
          <w:color w:val="3AD900"/>
          <w:sz w:val="20"/>
          <w:szCs w:val="20"/>
          <w:lang w:val="en-US" w:eastAsia="ru-RU"/>
        </w:rPr>
        <w:t xml:space="preserve"> FROM users WHERE login=</w:t>
      </w:r>
      <w:r w:rsidRPr="006C64EF">
        <w:rPr>
          <w:rFonts w:ascii="Courier New" w:eastAsia="Times New Roman" w:hAnsi="Courier New" w:cs="Courier New"/>
          <w:noProof/>
          <w:color w:val="CCCCCC"/>
          <w:sz w:val="20"/>
          <w:szCs w:val="20"/>
          <w:lang w:val="en-US" w:eastAsia="ru-RU"/>
        </w:rPr>
        <w:t>"</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$login</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w:t>
      </w:r>
      <w:r w:rsidRPr="006C64EF">
        <w:rPr>
          <w:rFonts w:ascii="Courier New" w:eastAsia="Times New Roman" w:hAnsi="Courier New" w:cs="Courier New"/>
          <w:noProof/>
          <w:color w:val="FF80E1"/>
          <w:sz w:val="20"/>
          <w:szCs w:val="20"/>
          <w:lang w:val="en-US" w:eastAsia="ru-RU"/>
        </w:rPr>
        <w:t xml:space="preserve">$row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80FFBB"/>
          <w:sz w:val="20"/>
          <w:szCs w:val="20"/>
          <w:lang w:val="en-US" w:eastAsia="ru-RU"/>
        </w:rPr>
        <w:t>mysql_fetch_assoc</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FF80E1"/>
          <w:sz w:val="20"/>
          <w:szCs w:val="20"/>
          <w:lang w:val="en-US" w:eastAsia="ru-RU"/>
        </w:rPr>
        <w:t>$rez</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$_SESSION</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'id'</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noProof/>
          <w:color w:val="FF9D00"/>
          <w:sz w:val="20"/>
          <w:szCs w:val="20"/>
          <w:lang w:val="en-US" w:eastAsia="ru-RU"/>
        </w:rPr>
        <w:t xml:space="preserve">= </w:t>
      </w:r>
      <w:r w:rsidRPr="006C64EF">
        <w:rPr>
          <w:rFonts w:ascii="Courier New" w:eastAsia="Times New Roman" w:hAnsi="Courier New" w:cs="Courier New"/>
          <w:noProof/>
          <w:color w:val="FF80E1"/>
          <w:sz w:val="20"/>
          <w:szCs w:val="20"/>
          <w:lang w:val="en-US" w:eastAsia="ru-RU"/>
        </w:rPr>
        <w:t>$row</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'id'</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80E1"/>
          <w:sz w:val="20"/>
          <w:szCs w:val="20"/>
          <w:lang w:val="en-US" w:eastAsia="ru-RU"/>
        </w:rPr>
        <w:t xml:space="preserve">$regged </w:t>
      </w:r>
      <w:r w:rsidRPr="006C64EF">
        <w:rPr>
          <w:rFonts w:ascii="Courier New" w:eastAsia="Times New Roman" w:hAnsi="Courier New" w:cs="Courier New"/>
          <w:noProof/>
          <w:color w:val="FF9D00"/>
          <w:sz w:val="20"/>
          <w:szCs w:val="20"/>
          <w:lang w:val="en-US" w:eastAsia="ru-RU"/>
        </w:rPr>
        <w:t>= true</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include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"template/registration.php"</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//подключаем шаблон</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else</w:t>
      </w:r>
      <w:r w:rsidRPr="006C64EF">
        <w:rPr>
          <w:rFonts w:ascii="Courier New" w:eastAsia="Times New Roman" w:hAnsi="Courier New" w:cs="Courier New"/>
          <w:noProof/>
          <w:color w:val="FF9D00"/>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include_once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"template/registration.php"</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//подключаем шаблон в случае некорректности данных</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else</w:t>
      </w:r>
      <w:r w:rsidRPr="006C64EF">
        <w:rPr>
          <w:rFonts w:ascii="Courier New" w:eastAsia="Times New Roman" w:hAnsi="Courier New" w:cs="Courier New"/>
          <w:noProof/>
          <w:color w:val="FF9D00"/>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 xml:space="preserve">        </w:t>
      </w:r>
      <w:r w:rsidRPr="006C64EF">
        <w:rPr>
          <w:rFonts w:ascii="Courier New" w:eastAsia="Times New Roman" w:hAnsi="Courier New" w:cs="Courier New"/>
          <w:noProof/>
          <w:color w:val="FF9D00"/>
          <w:sz w:val="20"/>
          <w:szCs w:val="20"/>
          <w:lang w:val="en-US" w:eastAsia="ru-RU"/>
        </w:rPr>
        <w:t xml:space="preserve">include_once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3AD900"/>
          <w:sz w:val="20"/>
          <w:szCs w:val="20"/>
          <w:lang w:val="en-US" w:eastAsia="ru-RU"/>
        </w:rPr>
        <w:t>"template/registration.php"</w:t>
      </w:r>
      <w:r w:rsidRPr="006C64EF">
        <w:rPr>
          <w:rFonts w:ascii="Courier New" w:eastAsia="Times New Roman" w:hAnsi="Courier New" w:cs="Courier New"/>
          <w:noProof/>
          <w:color w:val="E1EFFF"/>
          <w:sz w:val="20"/>
          <w:szCs w:val="20"/>
          <w:lang w:val="en-US" w:eastAsia="ru-RU"/>
        </w:rPr>
        <w:t xml:space="preserve">); </w:t>
      </w:r>
      <w:r w:rsidRPr="006C64EF">
        <w:rPr>
          <w:rFonts w:ascii="Courier New" w:eastAsia="Times New Roman" w:hAnsi="Courier New" w:cs="Courier New"/>
          <w:i/>
          <w:iCs/>
          <w:noProof/>
          <w:color w:val="0088FF"/>
          <w:sz w:val="20"/>
          <w:szCs w:val="20"/>
          <w:lang w:val="en-US" w:eastAsia="ru-RU"/>
        </w:rPr>
        <w:t>//подключаем шаблон в случае если кнопка регистрации нажата не была, то есть, пользователь только перешёл на страницу регистрации</w:t>
      </w:r>
      <w:r w:rsidRPr="006C64EF">
        <w:rPr>
          <w:rFonts w:ascii="Courier New" w:eastAsia="Times New Roman" w:hAnsi="Courier New" w:cs="Courier New"/>
          <w:i/>
          <w:iCs/>
          <w:noProof/>
          <w:color w:val="0088FF"/>
          <w:sz w:val="20"/>
          <w:szCs w:val="20"/>
          <w:lang w:val="en-US" w:eastAsia="ru-RU"/>
        </w:rPr>
        <w:br/>
        <w:t xml:space="preserve">    </w:t>
      </w:r>
      <w:r w:rsidRPr="006C64EF">
        <w:rPr>
          <w:rFonts w:ascii="Courier New" w:eastAsia="Times New Roman" w:hAnsi="Courier New" w:cs="Courier New"/>
          <w:noProof/>
          <w:color w:val="E1EFFF"/>
          <w:sz w:val="20"/>
          <w:szCs w:val="20"/>
          <w:lang w:val="en-US" w:eastAsia="ru-RU"/>
        </w:rPr>
        <w:t>}</w:t>
      </w:r>
      <w:r w:rsidRPr="006C64EF">
        <w:rPr>
          <w:rFonts w:ascii="Courier New" w:eastAsia="Times New Roman" w:hAnsi="Courier New" w:cs="Courier New"/>
          <w:noProof/>
          <w:color w:val="E1EFFF"/>
          <w:sz w:val="20"/>
          <w:szCs w:val="20"/>
          <w:lang w:val="en-US" w:eastAsia="ru-RU"/>
        </w:rPr>
        <w:br/>
        <w:t>}</w:t>
      </w:r>
      <w:r w:rsidRPr="006C64EF">
        <w:rPr>
          <w:rFonts w:ascii="Courier New" w:eastAsia="Times New Roman" w:hAnsi="Courier New" w:cs="Courier New"/>
          <w:noProof/>
          <w:color w:val="E1EFFF"/>
          <w:sz w:val="20"/>
          <w:szCs w:val="20"/>
          <w:lang w:val="en-US" w:eastAsia="ru-RU"/>
        </w:rPr>
        <w:br/>
      </w:r>
      <w:r w:rsidRPr="006C64EF">
        <w:rPr>
          <w:rFonts w:ascii="Courier New" w:eastAsia="Times New Roman" w:hAnsi="Courier New" w:cs="Courier New"/>
          <w:noProof/>
          <w:color w:val="FF9D00"/>
          <w:sz w:val="20"/>
          <w:szCs w:val="20"/>
          <w:lang w:val="en-US" w:eastAsia="ru-RU"/>
        </w:rPr>
        <w:t>?&gt;</w:t>
      </w:r>
    </w:p>
    <w:p w:rsidR="0098429B" w:rsidRPr="00074B63" w:rsidRDefault="0098429B" w:rsidP="0098429B">
      <w:pPr>
        <w:pStyle w:val="a8"/>
        <w:shd w:val="clear" w:color="auto" w:fill="FFFFFF"/>
        <w:spacing w:before="0" w:beforeAutospacing="0" w:after="0" w:afterAutospacing="0"/>
        <w:textAlignment w:val="baseline"/>
        <w:rPr>
          <w:rFonts w:ascii="Arial" w:hAnsi="Arial" w:cs="Arial"/>
          <w:color w:val="333333"/>
          <w:sz w:val="22"/>
          <w:szCs w:val="22"/>
          <w:lang w:val="en-US"/>
        </w:rPr>
      </w:pPr>
    </w:p>
    <w:p w:rsidR="00074B63" w:rsidRPr="00074B63"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Теперь разберём весь код чуть подробнее.</w:t>
      </w:r>
    </w:p>
    <w:p w:rsidR="00074B63" w:rsidRPr="00074B63"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Вначале мы подключили два файла:</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074B63" w:rsidRPr="00074B63" w:rsidTr="00074B63">
        <w:trPr>
          <w:tblCellSpacing w:w="15" w:type="dxa"/>
        </w:trPr>
        <w:tc>
          <w:tcPr>
            <w:tcW w:w="0" w:type="auto"/>
            <w:tcMar>
              <w:top w:w="0" w:type="dxa"/>
              <w:left w:w="0" w:type="dxa"/>
              <w:bottom w:w="0" w:type="dxa"/>
              <w:right w:w="0" w:type="dxa"/>
            </w:tcMar>
            <w:vAlign w:val="bottom"/>
            <w:hideMark/>
          </w:tcPr>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1</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2</w:t>
            </w:r>
          </w:p>
        </w:tc>
        <w:tc>
          <w:tcPr>
            <w:tcW w:w="9863" w:type="dxa"/>
            <w:shd w:val="clear" w:color="auto" w:fill="EEEEEE"/>
            <w:tcMar>
              <w:top w:w="0" w:type="dxa"/>
              <w:left w:w="0" w:type="dxa"/>
              <w:bottom w:w="0" w:type="dxa"/>
              <w:right w:w="0" w:type="dxa"/>
            </w:tcMar>
            <w:vAlign w:val="bottom"/>
            <w:hideMark/>
          </w:tcPr>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color w:val="B1B100"/>
                <w:sz w:val="22"/>
                <w:szCs w:val="22"/>
                <w:bdr w:val="none" w:sz="0" w:space="0" w:color="auto" w:frame="1"/>
                <w:lang w:val="en-US"/>
              </w:rPr>
              <w:t>include</w:t>
            </w:r>
            <w:r w:rsidRPr="00074B63">
              <w:rPr>
                <w:rFonts w:ascii="Arial" w:hAnsi="Arial" w:cs="Arial"/>
                <w:noProof/>
                <w:sz w:val="22"/>
                <w:szCs w:val="22"/>
                <w:lang w:val="en-US"/>
              </w:rPr>
              <w:t xml:space="preserve"> </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'../lib/connect.php'</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339933"/>
                <w:sz w:val="22"/>
                <w:szCs w:val="22"/>
                <w:bdr w:val="none" w:sz="0" w:space="0" w:color="auto" w:frame="1"/>
                <w:lang w:val="en-US"/>
              </w:rPr>
              <w:t>;</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color w:val="B1B100"/>
                <w:sz w:val="22"/>
                <w:szCs w:val="22"/>
                <w:bdr w:val="none" w:sz="0" w:space="0" w:color="auto" w:frame="1"/>
                <w:lang w:val="en-US"/>
              </w:rPr>
              <w:t>include</w:t>
            </w:r>
            <w:r w:rsidRPr="00074B63">
              <w:rPr>
                <w:rFonts w:ascii="Arial" w:hAnsi="Arial" w:cs="Arial"/>
                <w:noProof/>
                <w:sz w:val="22"/>
                <w:szCs w:val="22"/>
                <w:lang w:val="en-US"/>
              </w:rPr>
              <w:t xml:space="preserve"> </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'../lib/function_global.php'</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339933"/>
                <w:sz w:val="22"/>
                <w:szCs w:val="22"/>
                <w:bdr w:val="none" w:sz="0" w:space="0" w:color="auto" w:frame="1"/>
                <w:lang w:val="en-US"/>
              </w:rPr>
              <w:t>;</w:t>
            </w:r>
          </w:p>
        </w:tc>
      </w:tr>
    </w:tbl>
    <w:p w:rsidR="00074B63"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074B63" w:rsidRPr="00074B63"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О них говорилось выше. Во втором из них находится функция, которую мы рассмотрим чуть позже.</w:t>
      </w:r>
    </w:p>
    <w:p w:rsidR="00074B63" w:rsidRPr="00074B63" w:rsidRDefault="00074B63" w:rsidP="00074B63">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В следующих строках мы проверяем, не авторизирован ли пользователь:</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074B63" w:rsidRPr="00074B63" w:rsidTr="00074B63">
        <w:trPr>
          <w:tblCellSpacing w:w="15" w:type="dxa"/>
        </w:trPr>
        <w:tc>
          <w:tcPr>
            <w:tcW w:w="0" w:type="auto"/>
            <w:tcMar>
              <w:top w:w="0" w:type="dxa"/>
              <w:left w:w="0" w:type="dxa"/>
              <w:bottom w:w="0" w:type="dxa"/>
              <w:right w:w="0" w:type="dxa"/>
            </w:tcMar>
            <w:vAlign w:val="bottom"/>
            <w:hideMark/>
          </w:tcPr>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1</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2</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3</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4</w:t>
            </w:r>
          </w:p>
        </w:tc>
        <w:tc>
          <w:tcPr>
            <w:tcW w:w="9863" w:type="dxa"/>
            <w:shd w:val="clear" w:color="auto" w:fill="EEEEEE"/>
            <w:tcMar>
              <w:top w:w="0" w:type="dxa"/>
              <w:left w:w="0" w:type="dxa"/>
              <w:bottom w:w="0" w:type="dxa"/>
              <w:right w:w="0" w:type="dxa"/>
            </w:tcMar>
            <w:vAlign w:val="bottom"/>
            <w:hideMark/>
          </w:tcPr>
          <w:p w:rsidR="00514F67" w:rsidRPr="00514F67" w:rsidRDefault="00074B63" w:rsidP="00514F67">
            <w:pPr>
              <w:pStyle w:val="HTML"/>
              <w:textAlignment w:val="baseline"/>
              <w:rPr>
                <w:color w:val="110000"/>
              </w:rPr>
            </w:pPr>
            <w:r w:rsidRPr="00074B63">
              <w:rPr>
                <w:rFonts w:ascii="Arial" w:hAnsi="Arial" w:cs="Arial"/>
                <w:noProof/>
                <w:color w:val="B1B100"/>
                <w:sz w:val="22"/>
                <w:szCs w:val="22"/>
                <w:bdr w:val="none" w:sz="0" w:space="0" w:color="auto" w:frame="1"/>
                <w:lang w:val="en-US"/>
              </w:rPr>
              <w:t>if</w:t>
            </w:r>
            <w:r w:rsidRPr="00074B63">
              <w:rPr>
                <w:rFonts w:ascii="Arial" w:hAnsi="Arial" w:cs="Arial"/>
                <w:noProof/>
                <w:sz w:val="22"/>
                <w:szCs w:val="22"/>
                <w:lang w:val="en-US"/>
              </w:rPr>
              <w:t xml:space="preserve"> </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990000"/>
                <w:sz w:val="22"/>
                <w:szCs w:val="22"/>
                <w:bdr w:val="none" w:sz="0" w:space="0" w:color="auto" w:frame="1"/>
                <w:lang w:val="en-US"/>
              </w:rPr>
              <w:t>isset</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88"/>
                <w:sz w:val="22"/>
                <w:szCs w:val="22"/>
                <w:bdr w:val="none" w:sz="0" w:space="0" w:color="auto" w:frame="1"/>
                <w:lang w:val="en-US"/>
              </w:rPr>
              <w:t>$_SESSION</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'id'</w:t>
            </w:r>
            <w:r w:rsidRPr="00074B63">
              <w:rPr>
                <w:rFonts w:ascii="Arial" w:hAnsi="Arial" w:cs="Arial"/>
                <w:noProof/>
                <w:color w:val="009900"/>
                <w:sz w:val="22"/>
                <w:szCs w:val="22"/>
                <w:bdr w:val="none" w:sz="0" w:space="0" w:color="auto" w:frame="1"/>
                <w:lang w:val="en-US"/>
              </w:rPr>
              <w:t>])</w:t>
            </w:r>
            <w:r w:rsidRPr="00074B63">
              <w:rPr>
                <w:rFonts w:ascii="Arial" w:hAnsi="Arial" w:cs="Arial"/>
                <w:noProof/>
                <w:sz w:val="22"/>
                <w:szCs w:val="22"/>
                <w:lang w:val="en-US"/>
              </w:rPr>
              <w:t xml:space="preserve"> </w:t>
            </w:r>
            <w:r w:rsidRPr="00074B63">
              <w:rPr>
                <w:rFonts w:ascii="Arial" w:hAnsi="Arial" w:cs="Arial"/>
                <w:noProof/>
                <w:color w:val="339933"/>
                <w:sz w:val="22"/>
                <w:szCs w:val="22"/>
                <w:bdr w:val="none" w:sz="0" w:space="0" w:color="auto" w:frame="1"/>
                <w:lang w:val="en-US"/>
              </w:rPr>
              <w:t>||</w:t>
            </w:r>
            <w:r w:rsidRPr="00074B63">
              <w:rPr>
                <w:rFonts w:ascii="Arial" w:hAnsi="Arial" w:cs="Arial"/>
                <w:noProof/>
                <w:sz w:val="22"/>
                <w:szCs w:val="22"/>
                <w:lang w:val="en-US"/>
              </w:rPr>
              <w:t xml:space="preserve"> </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990000"/>
                <w:sz w:val="22"/>
                <w:szCs w:val="22"/>
                <w:bdr w:val="none" w:sz="0" w:space="0" w:color="auto" w:frame="1"/>
                <w:lang w:val="en-US"/>
              </w:rPr>
              <w:t>isset</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88"/>
                <w:sz w:val="22"/>
                <w:szCs w:val="22"/>
                <w:bdr w:val="none" w:sz="0" w:space="0" w:color="auto" w:frame="1"/>
                <w:lang w:val="en-US"/>
              </w:rPr>
              <w:t>$_COOKIE</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'login'</w:t>
            </w:r>
            <w:r w:rsidRPr="00074B63">
              <w:rPr>
                <w:rFonts w:ascii="Arial" w:hAnsi="Arial" w:cs="Arial"/>
                <w:noProof/>
                <w:color w:val="009900"/>
                <w:sz w:val="22"/>
                <w:szCs w:val="22"/>
                <w:bdr w:val="none" w:sz="0" w:space="0" w:color="auto" w:frame="1"/>
                <w:lang w:val="en-US"/>
              </w:rPr>
              <w:t>])</w:t>
            </w:r>
            <w:r w:rsidRPr="00074B63">
              <w:rPr>
                <w:rFonts w:ascii="Arial" w:hAnsi="Arial" w:cs="Arial"/>
                <w:noProof/>
                <w:sz w:val="22"/>
                <w:szCs w:val="22"/>
                <w:lang w:val="en-US"/>
              </w:rPr>
              <w:t xml:space="preserve"> </w:t>
            </w:r>
            <w:r w:rsidRPr="00074B63">
              <w:rPr>
                <w:rFonts w:ascii="Arial" w:hAnsi="Arial" w:cs="Arial"/>
                <w:noProof/>
                <w:color w:val="339933"/>
                <w:sz w:val="22"/>
                <w:szCs w:val="22"/>
                <w:bdr w:val="none" w:sz="0" w:space="0" w:color="auto" w:frame="1"/>
                <w:lang w:val="en-US"/>
              </w:rPr>
              <w:t>&amp;</w:t>
            </w:r>
            <w:r w:rsidR="00514F67" w:rsidRPr="00074B63">
              <w:rPr>
                <w:rFonts w:ascii="Arial" w:hAnsi="Arial" w:cs="Arial"/>
                <w:noProof/>
                <w:color w:val="339933"/>
                <w:sz w:val="22"/>
                <w:szCs w:val="22"/>
                <w:bdr w:val="none" w:sz="0" w:space="0" w:color="auto" w:frame="1"/>
                <w:lang w:val="en-US"/>
              </w:rPr>
              <w:t>&amp;</w:t>
            </w:r>
            <w:r w:rsidR="00514F67" w:rsidRPr="00514F67">
              <w:rPr>
                <w:color w:val="110000"/>
              </w:rPr>
              <w:t xml:space="preserve"> </w:t>
            </w:r>
            <w:r w:rsidR="00514F67" w:rsidRPr="00514F67">
              <w:rPr>
                <w:rFonts w:ascii="Arial" w:hAnsi="Arial" w:cs="Arial"/>
                <w:noProof/>
                <w:color w:val="990000"/>
                <w:sz w:val="22"/>
                <w:szCs w:val="22"/>
                <w:bdr w:val="none" w:sz="0" w:space="0" w:color="auto" w:frame="1"/>
                <w:lang w:val="en-US"/>
              </w:rPr>
              <w:t>isset</w:t>
            </w:r>
            <w:r w:rsidR="00514F67" w:rsidRPr="00514F67">
              <w:rPr>
                <w:rFonts w:ascii="Arial" w:hAnsi="Arial" w:cs="Arial"/>
                <w:noProof/>
                <w:color w:val="009900"/>
                <w:sz w:val="22"/>
                <w:szCs w:val="22"/>
                <w:bdr w:val="none" w:sz="0" w:space="0" w:color="auto" w:frame="1"/>
                <w:lang w:val="en-US"/>
              </w:rPr>
              <w:t>(</w:t>
            </w:r>
            <w:r w:rsidR="00514F67" w:rsidRPr="00514F67">
              <w:rPr>
                <w:rFonts w:ascii="Arial" w:hAnsi="Arial" w:cs="Arial"/>
                <w:noProof/>
                <w:color w:val="000088"/>
                <w:sz w:val="22"/>
                <w:szCs w:val="22"/>
                <w:bdr w:val="none" w:sz="0" w:space="0" w:color="auto" w:frame="1"/>
                <w:lang w:val="en-US"/>
              </w:rPr>
              <w:t>$_COOKIE</w:t>
            </w:r>
            <w:r w:rsidR="00514F67" w:rsidRPr="00514F67">
              <w:rPr>
                <w:rFonts w:ascii="Arial" w:hAnsi="Arial" w:cs="Arial"/>
                <w:noProof/>
                <w:color w:val="009900"/>
                <w:sz w:val="22"/>
                <w:szCs w:val="22"/>
                <w:bdr w:val="none" w:sz="0" w:space="0" w:color="auto" w:frame="1"/>
                <w:lang w:val="en-US"/>
              </w:rPr>
              <w:t>[</w:t>
            </w:r>
            <w:r w:rsidR="00514F67" w:rsidRPr="00514F67">
              <w:rPr>
                <w:rFonts w:ascii="Arial" w:hAnsi="Arial" w:cs="Arial"/>
                <w:noProof/>
                <w:color w:val="0000FF"/>
                <w:sz w:val="22"/>
                <w:szCs w:val="22"/>
                <w:bdr w:val="none" w:sz="0" w:space="0" w:color="auto" w:frame="1"/>
                <w:lang w:val="en-US"/>
              </w:rPr>
              <w:t>'password'</w:t>
            </w:r>
            <w:r w:rsidR="00514F67" w:rsidRPr="00514F67">
              <w:rPr>
                <w:rFonts w:ascii="Arial" w:hAnsi="Arial" w:cs="Arial"/>
                <w:noProof/>
                <w:color w:val="009900"/>
                <w:sz w:val="22"/>
                <w:szCs w:val="22"/>
                <w:bdr w:val="none" w:sz="0" w:space="0" w:color="auto" w:frame="1"/>
                <w:lang w:val="en-US"/>
              </w:rPr>
              <w:t>])))</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color w:val="009900"/>
                <w:sz w:val="22"/>
                <w:szCs w:val="22"/>
                <w:bdr w:val="none" w:sz="0" w:space="0" w:color="auto" w:frame="1"/>
                <w:lang w:val="en-US"/>
              </w:rPr>
              <w:t>{</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sz w:val="22"/>
                <w:szCs w:val="22"/>
                <w:lang w:val="en-US"/>
              </w:rPr>
              <w:tab/>
            </w:r>
            <w:r w:rsidRPr="00074B63">
              <w:rPr>
                <w:rFonts w:ascii="Arial" w:hAnsi="Arial" w:cs="Arial"/>
                <w:noProof/>
                <w:color w:val="990000"/>
                <w:sz w:val="22"/>
                <w:szCs w:val="22"/>
                <w:bdr w:val="none" w:sz="0" w:space="0" w:color="auto" w:frame="1"/>
                <w:lang w:val="en-US"/>
              </w:rPr>
              <w:t>header</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 xml:space="preserve">'Location: </w:t>
            </w:r>
            <w:hyperlink r:id="rId49" w:history="1">
              <w:r w:rsidRPr="00074B63">
                <w:rPr>
                  <w:rStyle w:val="a9"/>
                  <w:rFonts w:ascii="Arial" w:hAnsi="Arial" w:cs="Arial"/>
                  <w:noProof/>
                  <w:color w:val="333333"/>
                  <w:sz w:val="22"/>
                  <w:szCs w:val="22"/>
                  <w:bdr w:val="none" w:sz="0" w:space="0" w:color="auto" w:frame="1"/>
                  <w:lang w:val="en-US"/>
                </w:rPr>
                <w:t>http://ваш_сайт/</w:t>
              </w:r>
            </w:hyperlink>
            <w:r w:rsidRPr="00074B63">
              <w:rPr>
                <w:rFonts w:ascii="Arial" w:hAnsi="Arial" w:cs="Arial"/>
                <w:noProof/>
                <w:color w:val="0000FF"/>
                <w:sz w:val="22"/>
                <w:szCs w:val="22"/>
                <w:bdr w:val="none" w:sz="0" w:space="0" w:color="auto" w:frame="1"/>
                <w:lang w:val="en-US"/>
              </w:rPr>
              <w:t>'</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339933"/>
                <w:sz w:val="22"/>
                <w:szCs w:val="22"/>
                <w:bdr w:val="none" w:sz="0" w:space="0" w:color="auto" w:frame="1"/>
                <w:lang w:val="en-US"/>
              </w:rPr>
              <w:t>;</w:t>
            </w:r>
          </w:p>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color w:val="009900"/>
                <w:sz w:val="22"/>
                <w:szCs w:val="22"/>
                <w:bdr w:val="none" w:sz="0" w:space="0" w:color="auto" w:frame="1"/>
                <w:lang w:val="en-US"/>
              </w:rPr>
              <w:t>}</w:t>
            </w:r>
          </w:p>
        </w:tc>
      </w:tr>
    </w:tbl>
    <w:p w:rsidR="00074B63"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lang w:val="en-US"/>
        </w:rPr>
      </w:pPr>
    </w:p>
    <w:p w:rsidR="00074B63" w:rsidRPr="00074B63"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Дело в том, что в будущем, когда я буду рассказывать об авторизации на сайте, авторизация будет происходить следующим образом: в сессию будет писаться ваш </w:t>
      </w:r>
      <w:r w:rsidRPr="00074B63">
        <w:rPr>
          <w:rStyle w:val="ab"/>
          <w:rFonts w:ascii="Arial" w:hAnsi="Arial" w:cs="Arial"/>
          <w:noProof/>
          <w:color w:val="333333"/>
          <w:sz w:val="22"/>
          <w:szCs w:val="22"/>
          <w:bdr w:val="none" w:sz="0" w:space="0" w:color="auto" w:frame="1"/>
          <w:lang w:val="en-US"/>
        </w:rPr>
        <w:t>id</w:t>
      </w:r>
      <w:r w:rsidRPr="00074B63">
        <w:rPr>
          <w:rFonts w:ascii="Arial" w:hAnsi="Arial" w:cs="Arial"/>
          <w:noProof/>
          <w:color w:val="333333"/>
          <w:sz w:val="22"/>
          <w:szCs w:val="22"/>
          <w:lang w:val="en-US"/>
        </w:rPr>
        <w:t xml:space="preserve"> (уникальный для любого </w:t>
      </w:r>
      <w:r w:rsidRPr="00074B63">
        <w:rPr>
          <w:rFonts w:ascii="Arial" w:hAnsi="Arial" w:cs="Arial"/>
          <w:noProof/>
          <w:color w:val="333333"/>
          <w:sz w:val="22"/>
          <w:szCs w:val="22"/>
          <w:lang w:val="en-US"/>
        </w:rPr>
        <w:lastRenderedPageBreak/>
        <w:t>пользователя номер), а также будет создаваться два cookie, в одном будет храниться логин, во втором – пароль.</w:t>
      </w:r>
    </w:p>
    <w:p w:rsidR="00074B63"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lang w:val="en-US"/>
        </w:rPr>
      </w:pPr>
      <w:r w:rsidRPr="00074B63">
        <w:rPr>
          <w:rFonts w:ascii="Arial" w:hAnsi="Arial" w:cs="Arial"/>
          <w:noProof/>
          <w:color w:val="333333"/>
          <w:sz w:val="22"/>
          <w:szCs w:val="22"/>
          <w:lang w:val="en-US"/>
        </w:rPr>
        <w:t>В данных строках, мы проверяем, есть ли у данного пользователя переменные </w:t>
      </w:r>
      <w:r w:rsidRPr="00074B63">
        <w:rPr>
          <w:rStyle w:val="aa"/>
          <w:rFonts w:ascii="Arial" w:hAnsi="Arial" w:cs="Arial"/>
          <w:noProof/>
          <w:color w:val="333333"/>
          <w:sz w:val="22"/>
          <w:szCs w:val="22"/>
          <w:bdr w:val="none" w:sz="0" w:space="0" w:color="auto" w:frame="1"/>
          <w:lang w:val="en-US"/>
        </w:rPr>
        <w:t>$_SESSION[‘id’], $_COOKIE[‘login’] и $_COOKIE[‘password’]</w:t>
      </w:r>
      <w:r w:rsidRPr="00074B63">
        <w:rPr>
          <w:rFonts w:ascii="Arial" w:hAnsi="Arial" w:cs="Arial"/>
          <w:noProof/>
          <w:color w:val="333333"/>
          <w:sz w:val="22"/>
          <w:szCs w:val="22"/>
          <w:lang w:val="en-US"/>
        </w:rPr>
        <w:t>. Если такие переменные есть, то перенаправим пользователя на главную страницу сайта:</w:t>
      </w:r>
    </w:p>
    <w:p w:rsidR="00074B63" w:rsidRPr="00074B63" w:rsidRDefault="00074B63" w:rsidP="00074B63">
      <w:pPr>
        <w:pStyle w:val="a8"/>
        <w:shd w:val="clear" w:color="auto" w:fill="FFFFFF"/>
        <w:spacing w:before="0" w:beforeAutospacing="0" w:after="0" w:afterAutospacing="0"/>
        <w:textAlignment w:val="baseline"/>
        <w:rPr>
          <w:rFonts w:ascii="Arial" w:hAnsi="Arial" w:cs="Arial"/>
          <w:noProof/>
          <w:color w:val="333333"/>
          <w:sz w:val="22"/>
          <w:szCs w:val="22"/>
          <w:lang w:val="en-US"/>
        </w:rPr>
      </w:pP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9863"/>
      </w:tblGrid>
      <w:tr w:rsidR="00074B63" w:rsidRPr="00074B63" w:rsidTr="00514F67">
        <w:trPr>
          <w:tblCellSpacing w:w="15" w:type="dxa"/>
        </w:trPr>
        <w:tc>
          <w:tcPr>
            <w:tcW w:w="9803" w:type="dxa"/>
            <w:shd w:val="clear" w:color="auto" w:fill="EEEEEE"/>
            <w:tcMar>
              <w:top w:w="0" w:type="dxa"/>
              <w:left w:w="0" w:type="dxa"/>
              <w:bottom w:w="0" w:type="dxa"/>
              <w:right w:w="0" w:type="dxa"/>
            </w:tcMar>
            <w:vAlign w:val="bottom"/>
            <w:hideMark/>
          </w:tcPr>
          <w:p w:rsidR="00074B63" w:rsidRPr="00074B63" w:rsidRDefault="00074B63">
            <w:pPr>
              <w:pStyle w:val="HTML"/>
              <w:textAlignment w:val="baseline"/>
              <w:rPr>
                <w:rFonts w:ascii="Arial" w:hAnsi="Arial" w:cs="Arial"/>
                <w:noProof/>
                <w:sz w:val="22"/>
                <w:szCs w:val="22"/>
                <w:lang w:val="en-US"/>
              </w:rPr>
            </w:pPr>
            <w:r w:rsidRPr="00074B63">
              <w:rPr>
                <w:rFonts w:ascii="Arial" w:hAnsi="Arial" w:cs="Arial"/>
                <w:noProof/>
                <w:color w:val="990000"/>
                <w:sz w:val="22"/>
                <w:szCs w:val="22"/>
                <w:bdr w:val="none" w:sz="0" w:space="0" w:color="auto" w:frame="1"/>
                <w:lang w:val="en-US"/>
              </w:rPr>
              <w:t>header</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0000FF"/>
                <w:sz w:val="22"/>
                <w:szCs w:val="22"/>
                <w:bdr w:val="none" w:sz="0" w:space="0" w:color="auto" w:frame="1"/>
                <w:lang w:val="en-US"/>
              </w:rPr>
              <w:t xml:space="preserve">'Location: </w:t>
            </w:r>
            <w:hyperlink r:id="rId50" w:history="1">
              <w:r w:rsidRPr="00074B63">
                <w:rPr>
                  <w:rStyle w:val="a9"/>
                  <w:rFonts w:ascii="Arial" w:hAnsi="Arial" w:cs="Arial"/>
                  <w:noProof/>
                  <w:color w:val="333333"/>
                  <w:sz w:val="22"/>
                  <w:szCs w:val="22"/>
                  <w:bdr w:val="none" w:sz="0" w:space="0" w:color="auto" w:frame="1"/>
                  <w:lang w:val="en-US"/>
                </w:rPr>
                <w:t>http://ваш_сайт/</w:t>
              </w:r>
            </w:hyperlink>
            <w:r w:rsidRPr="00074B63">
              <w:rPr>
                <w:rFonts w:ascii="Arial" w:hAnsi="Arial" w:cs="Arial"/>
                <w:noProof/>
                <w:color w:val="0000FF"/>
                <w:sz w:val="22"/>
                <w:szCs w:val="22"/>
                <w:bdr w:val="none" w:sz="0" w:space="0" w:color="auto" w:frame="1"/>
                <w:lang w:val="en-US"/>
              </w:rPr>
              <w:t>'</w:t>
            </w:r>
            <w:r w:rsidRPr="00074B63">
              <w:rPr>
                <w:rFonts w:ascii="Arial" w:hAnsi="Arial" w:cs="Arial"/>
                <w:noProof/>
                <w:color w:val="009900"/>
                <w:sz w:val="22"/>
                <w:szCs w:val="22"/>
                <w:bdr w:val="none" w:sz="0" w:space="0" w:color="auto" w:frame="1"/>
                <w:lang w:val="en-US"/>
              </w:rPr>
              <w:t>)</w:t>
            </w:r>
            <w:r w:rsidRPr="00074B63">
              <w:rPr>
                <w:rFonts w:ascii="Arial" w:hAnsi="Arial" w:cs="Arial"/>
                <w:noProof/>
                <w:color w:val="339933"/>
                <w:sz w:val="22"/>
                <w:szCs w:val="22"/>
                <w:bdr w:val="none" w:sz="0" w:space="0" w:color="auto" w:frame="1"/>
                <w:lang w:val="en-US"/>
              </w:rPr>
              <w:t>;</w:t>
            </w:r>
          </w:p>
        </w:tc>
      </w:tr>
    </w:tbl>
    <w:p w:rsidR="00514F67" w:rsidRPr="00514F67" w:rsidRDefault="00514F67" w:rsidP="00514F67">
      <w:pPr>
        <w:shd w:val="clear" w:color="auto" w:fill="FFFFFF"/>
        <w:spacing w:after="0" w:line="240" w:lineRule="auto"/>
        <w:textAlignment w:val="baseline"/>
        <w:rPr>
          <w:rFonts w:ascii="Arial" w:eastAsia="Times New Roman" w:hAnsi="Arial" w:cs="Arial"/>
          <w:noProof/>
          <w:color w:val="333333"/>
          <w:lang w:val="en-US" w:eastAsia="ru-RU"/>
        </w:rPr>
      </w:pPr>
      <w:r w:rsidRPr="00514F67">
        <w:rPr>
          <w:rFonts w:ascii="Arial" w:eastAsia="Times New Roman" w:hAnsi="Arial" w:cs="Arial"/>
          <w:noProof/>
          <w:color w:val="333333"/>
          <w:lang w:val="en-US" w:eastAsia="ru-RU"/>
        </w:rPr>
        <w:t>Если же таких данных не оказалось, то идём дальше, где проверяем, была ли нажата кнопка с </w:t>
      </w:r>
      <w:r w:rsidRPr="006308CE">
        <w:rPr>
          <w:rFonts w:ascii="Arial" w:eastAsia="Times New Roman" w:hAnsi="Arial" w:cs="Arial"/>
          <w:i/>
          <w:iCs/>
          <w:noProof/>
          <w:color w:val="333333"/>
          <w:bdr w:val="none" w:sz="0" w:space="0" w:color="auto" w:frame="1"/>
          <w:lang w:val="en-US" w:eastAsia="ru-RU"/>
        </w:rPr>
        <w:t>name=”GO”</w:t>
      </w:r>
      <w:r w:rsidRPr="00514F67">
        <w:rPr>
          <w:rFonts w:ascii="Arial" w:eastAsia="Times New Roman" w:hAnsi="Arial" w:cs="Arial"/>
          <w:noProof/>
          <w:color w:val="333333"/>
          <w:lang w:val="en-US" w:eastAsia="ru-RU"/>
        </w:rPr>
        <w:t>. Если это так, проверяем данные и, если всё хорошо, пишем их в БД. В противном случае, подключаем шаблон с формой:</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8"/>
        <w:gridCol w:w="9695"/>
      </w:tblGrid>
      <w:tr w:rsidR="00514F67" w:rsidRPr="00514F67" w:rsidTr="00514F67">
        <w:trPr>
          <w:tblCellSpacing w:w="15" w:type="dxa"/>
        </w:trPr>
        <w:tc>
          <w:tcPr>
            <w:tcW w:w="0" w:type="auto"/>
            <w:tcMar>
              <w:top w:w="0" w:type="dxa"/>
              <w:left w:w="0" w:type="dxa"/>
              <w:bottom w:w="0" w:type="dxa"/>
              <w:right w:w="0" w:type="dxa"/>
            </w:tcMar>
            <w:vAlign w:val="bottom"/>
            <w:hideMark/>
          </w:tcPr>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1</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2</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3</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4</w:t>
            </w:r>
          </w:p>
        </w:tc>
        <w:tc>
          <w:tcPr>
            <w:tcW w:w="9863" w:type="dxa"/>
            <w:shd w:val="clear" w:color="auto" w:fill="EEEEEE"/>
            <w:tcMar>
              <w:top w:w="0" w:type="dxa"/>
              <w:left w:w="0" w:type="dxa"/>
              <w:bottom w:w="0" w:type="dxa"/>
              <w:right w:w="0" w:type="dxa"/>
            </w:tcMar>
            <w:vAlign w:val="bottom"/>
            <w:hideMark/>
          </w:tcPr>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6308CE">
              <w:rPr>
                <w:rFonts w:ascii="Arial" w:eastAsia="Times New Roman" w:hAnsi="Arial" w:cs="Arial"/>
                <w:noProof/>
                <w:color w:val="B1B100"/>
                <w:bdr w:val="none" w:sz="0" w:space="0" w:color="auto" w:frame="1"/>
                <w:lang w:val="en-US" w:eastAsia="ru-RU"/>
              </w:rPr>
              <w:t xml:space="preserve">             </w:t>
            </w:r>
            <w:r w:rsidRPr="00514F67">
              <w:rPr>
                <w:rFonts w:ascii="Arial" w:eastAsia="Times New Roman" w:hAnsi="Arial" w:cs="Arial"/>
                <w:noProof/>
                <w:color w:val="B1B100"/>
                <w:bdr w:val="none" w:sz="0" w:space="0" w:color="auto" w:frame="1"/>
                <w:lang w:val="en-US" w:eastAsia="ru-RU"/>
              </w:rPr>
              <w:t>else</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ab/>
            </w:r>
            <w:r w:rsidRPr="00514F67">
              <w:rPr>
                <w:rFonts w:ascii="Arial" w:eastAsia="Times New Roman" w:hAnsi="Arial" w:cs="Arial"/>
                <w:noProof/>
                <w:color w:val="009900"/>
                <w:bdr w:val="none" w:sz="0" w:space="0" w:color="auto" w:frame="1"/>
                <w:lang w:val="en-US" w:eastAsia="ru-RU"/>
              </w:rPr>
              <w:t>{</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ab/>
            </w:r>
            <w:r w:rsidRPr="00514F67">
              <w:rPr>
                <w:rFonts w:ascii="Arial" w:eastAsia="Times New Roman" w:hAnsi="Arial" w:cs="Arial"/>
                <w:noProof/>
                <w:lang w:val="en-US" w:eastAsia="ru-RU"/>
              </w:rPr>
              <w:tab/>
            </w:r>
            <w:r w:rsidRPr="00514F67">
              <w:rPr>
                <w:rFonts w:ascii="Arial" w:eastAsia="Times New Roman" w:hAnsi="Arial" w:cs="Arial"/>
                <w:noProof/>
                <w:color w:val="B1B100"/>
                <w:bdr w:val="none" w:sz="0" w:space="0" w:color="auto" w:frame="1"/>
                <w:lang w:val="en-US" w:eastAsia="ru-RU"/>
              </w:rPr>
              <w:t>include_once</w:t>
            </w:r>
            <w:r w:rsidRPr="00514F67">
              <w:rPr>
                <w:rFonts w:ascii="Arial" w:eastAsia="Times New Roman" w:hAnsi="Arial" w:cs="Arial"/>
                <w:noProof/>
                <w:lang w:val="en-US" w:eastAsia="ru-RU"/>
              </w:rPr>
              <w:t xml:space="preserve"> </w:t>
            </w:r>
            <w:r w:rsidRPr="00514F67">
              <w:rPr>
                <w:rFonts w:ascii="Arial" w:eastAsia="Times New Roman" w:hAnsi="Arial" w:cs="Arial"/>
                <w:noProof/>
                <w:color w:val="009900"/>
                <w:bdr w:val="none" w:sz="0" w:space="0" w:color="auto" w:frame="1"/>
                <w:lang w:val="en-US" w:eastAsia="ru-RU"/>
              </w:rPr>
              <w:t>(</w:t>
            </w:r>
            <w:r w:rsidRPr="00514F67">
              <w:rPr>
                <w:rFonts w:ascii="Arial" w:eastAsia="Times New Roman" w:hAnsi="Arial" w:cs="Arial"/>
                <w:noProof/>
                <w:color w:val="0000FF"/>
                <w:bdr w:val="none" w:sz="0" w:space="0" w:color="auto" w:frame="1"/>
                <w:lang w:val="en-US" w:eastAsia="ru-RU"/>
              </w:rPr>
              <w:t>"template/registration.php"</w:t>
            </w:r>
            <w:r w:rsidRPr="00514F67">
              <w:rPr>
                <w:rFonts w:ascii="Arial" w:eastAsia="Times New Roman" w:hAnsi="Arial" w:cs="Arial"/>
                <w:noProof/>
                <w:color w:val="009900"/>
                <w:bdr w:val="none" w:sz="0" w:space="0" w:color="auto" w:frame="1"/>
                <w:lang w:val="en-US" w:eastAsia="ru-RU"/>
              </w:rPr>
              <w:t>)</w:t>
            </w:r>
            <w:r w:rsidRPr="00514F67">
              <w:rPr>
                <w:rFonts w:ascii="Arial" w:eastAsia="Times New Roman" w:hAnsi="Arial" w:cs="Arial"/>
                <w:noProof/>
                <w:color w:val="339933"/>
                <w:bdr w:val="none" w:sz="0" w:space="0" w:color="auto" w:frame="1"/>
                <w:lang w:val="en-US" w:eastAsia="ru-RU"/>
              </w:rPr>
              <w:t>;</w:t>
            </w:r>
          </w:p>
          <w:p w:rsidR="00514F67" w:rsidRPr="00514F67" w:rsidRDefault="00514F67" w:rsidP="00514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514F67">
              <w:rPr>
                <w:rFonts w:ascii="Arial" w:eastAsia="Times New Roman" w:hAnsi="Arial" w:cs="Arial"/>
                <w:noProof/>
                <w:lang w:val="en-US" w:eastAsia="ru-RU"/>
              </w:rPr>
              <w:tab/>
            </w:r>
            <w:r w:rsidRPr="00514F67">
              <w:rPr>
                <w:rFonts w:ascii="Arial" w:eastAsia="Times New Roman" w:hAnsi="Arial" w:cs="Arial"/>
                <w:noProof/>
                <w:color w:val="009900"/>
                <w:bdr w:val="none" w:sz="0" w:space="0" w:color="auto" w:frame="1"/>
                <w:lang w:val="en-US" w:eastAsia="ru-RU"/>
              </w:rPr>
              <w:t>}</w:t>
            </w:r>
          </w:p>
        </w:tc>
      </w:tr>
    </w:tbl>
    <w:p w:rsidR="006308CE" w:rsidRDefault="006308CE" w:rsidP="006308CE">
      <w:pPr>
        <w:shd w:val="clear" w:color="auto" w:fill="FFFFFF"/>
        <w:spacing w:after="404" w:line="240" w:lineRule="auto"/>
        <w:textAlignment w:val="baseline"/>
        <w:rPr>
          <w:rFonts w:ascii="Arial" w:eastAsia="Times New Roman" w:hAnsi="Arial" w:cs="Arial"/>
          <w:noProof/>
          <w:color w:val="333333"/>
          <w:lang w:val="en-US" w:eastAsia="ru-RU"/>
        </w:rPr>
      </w:pPr>
    </w:p>
    <w:p w:rsidR="006308CE" w:rsidRPr="006308CE" w:rsidRDefault="006308CE" w:rsidP="006308CE">
      <w:pPr>
        <w:shd w:val="clear" w:color="auto" w:fill="FFFFFF"/>
        <w:spacing w:after="404" w:line="240" w:lineRule="auto"/>
        <w:textAlignment w:val="baseline"/>
        <w:rPr>
          <w:rFonts w:ascii="Arial" w:eastAsia="Times New Roman" w:hAnsi="Arial" w:cs="Arial"/>
          <w:color w:val="333333"/>
          <w:lang w:eastAsia="ru-RU"/>
        </w:rPr>
      </w:pPr>
      <w:r w:rsidRPr="006308CE">
        <w:rPr>
          <w:rFonts w:ascii="Arial" w:eastAsia="Times New Roman" w:hAnsi="Arial" w:cs="Arial"/>
          <w:color w:val="333333"/>
          <w:lang w:eastAsia="ru-RU"/>
        </w:rPr>
        <w:t>Если же кнопка была нажата, в первую очередь необходимо проверить введённые пользователем данные на корректность. Делается это строкой:</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9863"/>
      </w:tblGrid>
      <w:tr w:rsidR="006308CE" w:rsidRPr="006308CE" w:rsidTr="006308CE">
        <w:trPr>
          <w:tblCellSpacing w:w="15" w:type="dxa"/>
        </w:trPr>
        <w:tc>
          <w:tcPr>
            <w:tcW w:w="9863" w:type="dxa"/>
            <w:shd w:val="clear" w:color="auto" w:fill="EEEEEE"/>
            <w:tcMar>
              <w:top w:w="0" w:type="dxa"/>
              <w:left w:w="0" w:type="dxa"/>
              <w:bottom w:w="0" w:type="dxa"/>
              <w:right w:w="0" w:type="dxa"/>
            </w:tcMar>
            <w:vAlign w:val="bottom"/>
            <w:hideMark/>
          </w:tcPr>
          <w:p w:rsidR="006308CE" w:rsidRPr="006308CE" w:rsidRDefault="006308CE" w:rsidP="006308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noProof/>
                <w:lang w:val="en-US" w:eastAsia="ru-RU"/>
              </w:rPr>
            </w:pPr>
            <w:r w:rsidRPr="006308CE">
              <w:rPr>
                <w:rFonts w:ascii="Arial" w:eastAsia="Times New Roman" w:hAnsi="Arial" w:cs="Arial"/>
                <w:noProof/>
                <w:color w:val="000088"/>
                <w:bdr w:val="none" w:sz="0" w:space="0" w:color="auto" w:frame="1"/>
                <w:lang w:val="en-US" w:eastAsia="ru-RU"/>
              </w:rPr>
              <w:t>$correct</w:t>
            </w:r>
            <w:r w:rsidRPr="006308CE">
              <w:rPr>
                <w:rFonts w:ascii="Arial" w:eastAsia="Times New Roman" w:hAnsi="Arial" w:cs="Arial"/>
                <w:noProof/>
                <w:lang w:val="en-US" w:eastAsia="ru-RU"/>
              </w:rPr>
              <w:t xml:space="preserve"> </w:t>
            </w:r>
            <w:r w:rsidRPr="006308CE">
              <w:rPr>
                <w:rFonts w:ascii="Arial" w:eastAsia="Times New Roman" w:hAnsi="Arial" w:cs="Arial"/>
                <w:noProof/>
                <w:color w:val="339933"/>
                <w:bdr w:val="none" w:sz="0" w:space="0" w:color="auto" w:frame="1"/>
                <w:lang w:val="en-US" w:eastAsia="ru-RU"/>
              </w:rPr>
              <w:t>=</w:t>
            </w:r>
            <w:r w:rsidRPr="006308CE">
              <w:rPr>
                <w:rFonts w:ascii="Arial" w:eastAsia="Times New Roman" w:hAnsi="Arial" w:cs="Arial"/>
                <w:noProof/>
                <w:lang w:val="en-US" w:eastAsia="ru-RU"/>
              </w:rPr>
              <w:t xml:space="preserve"> registrationCorrect</w:t>
            </w:r>
            <w:r w:rsidRPr="006308CE">
              <w:rPr>
                <w:rFonts w:ascii="Arial" w:eastAsia="Times New Roman" w:hAnsi="Arial" w:cs="Arial"/>
                <w:noProof/>
                <w:color w:val="009900"/>
                <w:bdr w:val="none" w:sz="0" w:space="0" w:color="auto" w:frame="1"/>
                <w:lang w:val="en-US" w:eastAsia="ru-RU"/>
              </w:rPr>
              <w:t>()</w:t>
            </w:r>
            <w:r w:rsidRPr="006308CE">
              <w:rPr>
                <w:rFonts w:ascii="Arial" w:eastAsia="Times New Roman" w:hAnsi="Arial" w:cs="Arial"/>
                <w:noProof/>
                <w:color w:val="339933"/>
                <w:bdr w:val="none" w:sz="0" w:space="0" w:color="auto" w:frame="1"/>
                <w:lang w:val="en-US" w:eastAsia="ru-RU"/>
              </w:rPr>
              <w:t>;</w:t>
            </w:r>
          </w:p>
        </w:tc>
      </w:tr>
    </w:tbl>
    <w:p w:rsidR="00307E0C" w:rsidRDefault="00307E0C" w:rsidP="00307E0C">
      <w:pPr>
        <w:pStyle w:val="a8"/>
        <w:shd w:val="clear" w:color="auto" w:fill="FFFFFF"/>
        <w:spacing w:before="0" w:beforeAutospacing="0" w:after="404" w:afterAutospacing="0"/>
        <w:textAlignment w:val="baseline"/>
        <w:rPr>
          <w:rFonts w:ascii="Arial" w:hAnsi="Arial" w:cs="Arial"/>
          <w:noProof/>
          <w:color w:val="333333"/>
          <w:sz w:val="22"/>
          <w:szCs w:val="22"/>
        </w:rPr>
      </w:pPr>
      <w:r>
        <w:rPr>
          <w:rFonts w:ascii="Arial" w:hAnsi="Arial" w:cs="Arial"/>
          <w:noProof/>
          <w:color w:val="333333"/>
          <w:sz w:val="22"/>
          <w:szCs w:val="22"/>
        </w:rPr>
        <w:t xml:space="preserve">Наша функция </w:t>
      </w:r>
      <w:r w:rsidRPr="00307E0C">
        <w:rPr>
          <w:rFonts w:ascii="Arial" w:hAnsi="Arial" w:cs="Arial"/>
          <w:b/>
          <w:noProof/>
          <w:color w:val="000000" w:themeColor="text1"/>
          <w:sz w:val="22"/>
          <w:szCs w:val="22"/>
          <w:lang w:val="en-US"/>
        </w:rPr>
        <w:t>registrationCorrec</w:t>
      </w:r>
      <w:r w:rsidRPr="00307E0C">
        <w:rPr>
          <w:rFonts w:ascii="Arial" w:hAnsi="Arial" w:cs="Arial"/>
          <w:b/>
          <w:noProof/>
          <w:color w:val="333333"/>
          <w:sz w:val="22"/>
          <w:szCs w:val="22"/>
          <w:lang w:val="en-US"/>
        </w:rPr>
        <w:t>t</w:t>
      </w:r>
      <w:r>
        <w:rPr>
          <w:rFonts w:ascii="Arial" w:hAnsi="Arial" w:cs="Arial"/>
          <w:noProof/>
          <w:color w:val="333333"/>
          <w:sz w:val="22"/>
          <w:szCs w:val="22"/>
          <w:lang w:val="en-US"/>
        </w:rPr>
        <w:t xml:space="preserve"> </w:t>
      </w:r>
      <w:r>
        <w:rPr>
          <w:rFonts w:ascii="Arial" w:hAnsi="Arial" w:cs="Arial"/>
          <w:noProof/>
          <w:color w:val="333333"/>
          <w:sz w:val="22"/>
          <w:szCs w:val="22"/>
        </w:rPr>
        <w:t xml:space="preserve">в себе содержит прописанный нами код в подключенном ранее файле </w:t>
      </w:r>
      <w:r w:rsidRPr="00307E0C">
        <w:rPr>
          <w:rFonts w:ascii="Arial" w:hAnsi="Arial" w:cs="Arial"/>
          <w:b/>
          <w:noProof/>
          <w:color w:val="E36C0A" w:themeColor="accent6" w:themeShade="BF"/>
          <w:sz w:val="22"/>
          <w:szCs w:val="22"/>
          <w:lang w:val="en-US"/>
        </w:rPr>
        <w:t>function_global.php</w:t>
      </w:r>
      <w:r w:rsidRPr="00307E0C">
        <w:rPr>
          <w:rFonts w:ascii="Arial" w:hAnsi="Arial" w:cs="Arial"/>
          <w:noProof/>
          <w:color w:val="E36C0A" w:themeColor="accent6" w:themeShade="BF"/>
          <w:sz w:val="22"/>
          <w:szCs w:val="22"/>
          <w:lang w:val="en-US"/>
        </w:rPr>
        <w:t xml:space="preserve"> </w:t>
      </w:r>
      <w:r>
        <w:rPr>
          <w:rFonts w:ascii="Arial" w:hAnsi="Arial" w:cs="Arial"/>
          <w:noProof/>
          <w:color w:val="333333"/>
          <w:sz w:val="22"/>
          <w:szCs w:val="22"/>
        </w:rPr>
        <w:t>, который проверяет данные пользователя на корректность заполнения.</w:t>
      </w:r>
    </w:p>
    <w:p w:rsidR="00307E0C" w:rsidRDefault="00307E0C" w:rsidP="005601E9">
      <w:pPr>
        <w:pStyle w:val="a8"/>
        <w:shd w:val="clear" w:color="auto" w:fill="FFFFFF"/>
        <w:spacing w:before="0" w:beforeAutospacing="0" w:after="404" w:afterAutospacing="0"/>
        <w:textAlignment w:val="baseline"/>
        <w:rPr>
          <w:rFonts w:ascii="Courier New" w:hAnsi="Courier New" w:cs="Courier New"/>
          <w:b/>
          <w:noProof/>
          <w:color w:val="FF9D00"/>
          <w:sz w:val="22"/>
          <w:szCs w:val="22"/>
        </w:rPr>
      </w:pPr>
      <w:r w:rsidRPr="00307E0C">
        <w:rPr>
          <w:rFonts w:ascii="Courier New" w:hAnsi="Courier New" w:cs="Courier New"/>
          <w:b/>
          <w:noProof/>
          <w:color w:val="FF9D00"/>
          <w:sz w:val="22"/>
          <w:szCs w:val="22"/>
          <w:lang w:val="en-US"/>
        </w:rPr>
        <w:t xml:space="preserve">include </w:t>
      </w:r>
      <w:r w:rsidRPr="00307E0C">
        <w:rPr>
          <w:rFonts w:ascii="Courier New" w:hAnsi="Courier New" w:cs="Courier New"/>
          <w:b/>
          <w:noProof/>
          <w:color w:val="E1EFFF"/>
          <w:sz w:val="22"/>
          <w:szCs w:val="22"/>
          <w:lang w:val="en-US"/>
        </w:rPr>
        <w:t>(</w:t>
      </w:r>
      <w:r w:rsidRPr="00307E0C">
        <w:rPr>
          <w:rFonts w:ascii="Courier New" w:hAnsi="Courier New" w:cs="Courier New"/>
          <w:b/>
          <w:noProof/>
          <w:color w:val="3AD900"/>
          <w:sz w:val="22"/>
          <w:szCs w:val="22"/>
          <w:lang w:val="en-US"/>
        </w:rPr>
        <w:t>'../lib/function_global.php'</w:t>
      </w:r>
      <w:r w:rsidRPr="00307E0C">
        <w:rPr>
          <w:rFonts w:ascii="Courier New" w:hAnsi="Courier New" w:cs="Courier New"/>
          <w:b/>
          <w:noProof/>
          <w:color w:val="E1EFFF"/>
          <w:sz w:val="22"/>
          <w:szCs w:val="22"/>
          <w:lang w:val="en-US"/>
        </w:rPr>
        <w:t>);</w:t>
      </w:r>
    </w:p>
    <w:p w:rsidR="006308CE" w:rsidRPr="00307E0C" w:rsidRDefault="006308CE" w:rsidP="005601E9">
      <w:pPr>
        <w:pStyle w:val="a8"/>
        <w:shd w:val="clear" w:color="auto" w:fill="FFFFFF"/>
        <w:spacing w:before="0" w:beforeAutospacing="0" w:after="404" w:afterAutospacing="0"/>
        <w:textAlignment w:val="baseline"/>
        <w:rPr>
          <w:rFonts w:ascii="Courier New" w:hAnsi="Courier New" w:cs="Courier New"/>
          <w:b/>
          <w:noProof/>
          <w:color w:val="FF9D00"/>
          <w:sz w:val="22"/>
          <w:szCs w:val="22"/>
          <w:lang w:val="en-US"/>
        </w:rPr>
      </w:pPr>
      <w:r w:rsidRPr="006308CE">
        <w:rPr>
          <w:rFonts w:ascii="Arial" w:hAnsi="Arial" w:cs="Arial"/>
          <w:color w:val="333333"/>
          <w:sz w:val="22"/>
          <w:szCs w:val="22"/>
          <w:shd w:val="clear" w:color="auto" w:fill="FFFFFF"/>
        </w:rPr>
        <w:t xml:space="preserve">В </w:t>
      </w:r>
      <w:r w:rsidRPr="006308CE">
        <w:rPr>
          <w:rFonts w:ascii="Arial" w:hAnsi="Arial" w:cs="Arial"/>
          <w:noProof/>
          <w:color w:val="333333"/>
          <w:sz w:val="22"/>
          <w:szCs w:val="22"/>
          <w:shd w:val="clear" w:color="auto" w:fill="FFFFFF"/>
          <w:lang w:val="en-US"/>
        </w:rPr>
        <w:t>файле </w:t>
      </w:r>
      <w:r w:rsidRPr="00307E0C">
        <w:rPr>
          <w:rStyle w:val="ab"/>
          <w:rFonts w:ascii="Arial" w:hAnsi="Arial" w:cs="Arial"/>
          <w:b/>
          <w:noProof/>
          <w:color w:val="E36C0A" w:themeColor="accent6" w:themeShade="BF"/>
          <w:sz w:val="22"/>
          <w:szCs w:val="22"/>
          <w:bdr w:val="none" w:sz="0" w:space="0" w:color="auto" w:frame="1"/>
          <w:shd w:val="clear" w:color="auto" w:fill="FFFFFF"/>
          <w:lang w:val="en-US"/>
        </w:rPr>
        <w:t>function_global.php</w:t>
      </w:r>
      <w:r w:rsidRPr="00307E0C">
        <w:rPr>
          <w:rFonts w:ascii="Arial" w:hAnsi="Arial" w:cs="Arial"/>
          <w:color w:val="E36C0A" w:themeColor="accent6" w:themeShade="BF"/>
          <w:sz w:val="22"/>
          <w:szCs w:val="22"/>
          <w:shd w:val="clear" w:color="auto" w:fill="FFFFFF"/>
        </w:rPr>
        <w:t> </w:t>
      </w:r>
      <w:r w:rsidR="00307E0C">
        <w:rPr>
          <w:rFonts w:ascii="Arial" w:hAnsi="Arial" w:cs="Arial"/>
          <w:color w:val="333333"/>
          <w:sz w:val="22"/>
          <w:szCs w:val="22"/>
          <w:shd w:val="clear" w:color="auto" w:fill="FFFFFF"/>
        </w:rPr>
        <w:t>мы заранее написали</w:t>
      </w:r>
      <w:r w:rsidRPr="006308CE">
        <w:rPr>
          <w:rFonts w:ascii="Arial" w:hAnsi="Arial" w:cs="Arial"/>
          <w:color w:val="333333"/>
          <w:sz w:val="22"/>
          <w:szCs w:val="22"/>
          <w:shd w:val="clear" w:color="auto" w:fill="FFFFFF"/>
        </w:rPr>
        <w:t xml:space="preserve"> следующую функцию:</w:t>
      </w:r>
    </w:p>
    <w:p w:rsidR="006308CE" w:rsidRPr="006308CE" w:rsidRDefault="006308CE"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r>
        <w:rPr>
          <w:rFonts w:ascii="Arial" w:hAnsi="Arial" w:cs="Arial"/>
          <w:noProof/>
          <w:color w:val="333333"/>
          <w:sz w:val="22"/>
          <w:szCs w:val="22"/>
        </w:rPr>
        <w:drawing>
          <wp:inline distT="0" distB="0" distL="0" distR="0">
            <wp:extent cx="6648449" cy="305752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s.jp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56357"/>
                    </a:xfrm>
                    <a:prstGeom prst="rect">
                      <a:avLst/>
                    </a:prstGeom>
                  </pic:spPr>
                </pic:pic>
              </a:graphicData>
            </a:graphic>
          </wp:inline>
        </w:drawing>
      </w:r>
    </w:p>
    <w:p w:rsidR="006308CE" w:rsidRDefault="00307E0C" w:rsidP="005601E9">
      <w:pPr>
        <w:pStyle w:val="a8"/>
        <w:shd w:val="clear" w:color="auto" w:fill="FFFFFF"/>
        <w:spacing w:before="0" w:beforeAutospacing="0" w:after="404" w:afterAutospacing="0"/>
        <w:textAlignment w:val="baseline"/>
        <w:rPr>
          <w:rFonts w:ascii="Arial" w:hAnsi="Arial" w:cs="Arial"/>
          <w:color w:val="333333"/>
          <w:sz w:val="22"/>
          <w:szCs w:val="22"/>
          <w:shd w:val="clear" w:color="auto" w:fill="FFFFFF"/>
          <w:lang w:val="en-US"/>
        </w:rPr>
      </w:pPr>
      <w:r w:rsidRPr="00307E0C">
        <w:rPr>
          <w:rFonts w:ascii="Arial" w:hAnsi="Arial" w:cs="Arial"/>
          <w:color w:val="333333"/>
          <w:sz w:val="22"/>
          <w:szCs w:val="22"/>
          <w:shd w:val="clear" w:color="auto" w:fill="FFFFFF"/>
        </w:rPr>
        <w:t>При первом же несоответствии функция вернёт </w:t>
      </w:r>
      <w:r w:rsidRPr="00307E0C">
        <w:rPr>
          <w:rStyle w:val="ab"/>
          <w:rFonts w:ascii="Arial" w:hAnsi="Arial" w:cs="Arial"/>
          <w:b/>
          <w:color w:val="333333"/>
          <w:sz w:val="22"/>
          <w:szCs w:val="22"/>
          <w:bdr w:val="none" w:sz="0" w:space="0" w:color="auto" w:frame="1"/>
          <w:shd w:val="clear" w:color="auto" w:fill="FFFFFF"/>
        </w:rPr>
        <w:t>false</w:t>
      </w:r>
      <w:r w:rsidRPr="00307E0C">
        <w:rPr>
          <w:rFonts w:ascii="Arial" w:hAnsi="Arial" w:cs="Arial"/>
          <w:b/>
          <w:color w:val="333333"/>
          <w:sz w:val="22"/>
          <w:szCs w:val="22"/>
          <w:shd w:val="clear" w:color="auto" w:fill="FFFFFF"/>
        </w:rPr>
        <w:t> </w:t>
      </w:r>
      <w:r w:rsidRPr="00307E0C">
        <w:rPr>
          <w:rFonts w:ascii="Arial" w:hAnsi="Arial" w:cs="Arial"/>
          <w:color w:val="333333"/>
          <w:sz w:val="22"/>
          <w:szCs w:val="22"/>
          <w:shd w:val="clear" w:color="auto" w:fill="FFFFFF"/>
        </w:rPr>
        <w:t>и прекратит свою работу (данные некорректны), если же все данные качественны, выполнение функции дойдёт до конца и вернёт </w:t>
      </w:r>
      <w:r w:rsidRPr="00307E0C">
        <w:rPr>
          <w:rStyle w:val="ab"/>
          <w:rFonts w:ascii="Arial" w:hAnsi="Arial" w:cs="Arial"/>
          <w:b/>
          <w:color w:val="333333"/>
          <w:sz w:val="22"/>
          <w:szCs w:val="22"/>
          <w:bdr w:val="none" w:sz="0" w:space="0" w:color="auto" w:frame="1"/>
          <w:shd w:val="clear" w:color="auto" w:fill="FFFFFF"/>
        </w:rPr>
        <w:t>true</w:t>
      </w:r>
      <w:r>
        <w:rPr>
          <w:rStyle w:val="ab"/>
          <w:rFonts w:ascii="Arial" w:hAnsi="Arial" w:cs="Arial"/>
          <w:b/>
          <w:color w:val="333333"/>
          <w:sz w:val="22"/>
          <w:szCs w:val="22"/>
          <w:bdr w:val="none" w:sz="0" w:space="0" w:color="auto" w:frame="1"/>
          <w:shd w:val="clear" w:color="auto" w:fill="FFFFFF"/>
          <w:lang w:val="en-US"/>
        </w:rPr>
        <w:t xml:space="preserve"> </w:t>
      </w:r>
      <w:r w:rsidRPr="00307E0C">
        <w:rPr>
          <w:rFonts w:ascii="Arial" w:hAnsi="Arial" w:cs="Arial"/>
          <w:b/>
          <w:color w:val="333333"/>
          <w:sz w:val="22"/>
          <w:szCs w:val="22"/>
          <w:shd w:val="clear" w:color="auto" w:fill="FFFFFF"/>
        </w:rPr>
        <w:t>(</w:t>
      </w:r>
      <w:r w:rsidRPr="00307E0C">
        <w:rPr>
          <w:rFonts w:ascii="Arial" w:hAnsi="Arial" w:cs="Arial"/>
          <w:color w:val="333333"/>
          <w:sz w:val="22"/>
          <w:szCs w:val="22"/>
          <w:shd w:val="clear" w:color="auto" w:fill="FFFFFF"/>
        </w:rPr>
        <w:t>данные корректны).</w:t>
      </w:r>
    </w:p>
    <w:p w:rsidR="00307E0C" w:rsidRPr="00307E0C" w:rsidRDefault="00307E0C" w:rsidP="00307E0C">
      <w:pPr>
        <w:shd w:val="clear" w:color="auto" w:fill="FFFFFF"/>
        <w:spacing w:after="0" w:line="240" w:lineRule="auto"/>
        <w:textAlignment w:val="baseline"/>
        <w:rPr>
          <w:rFonts w:ascii="Arial" w:eastAsia="Times New Roman" w:hAnsi="Arial" w:cs="Arial"/>
          <w:color w:val="333333"/>
          <w:lang w:eastAsia="ru-RU"/>
        </w:rPr>
      </w:pPr>
      <w:r w:rsidRPr="00307E0C">
        <w:rPr>
          <w:rFonts w:ascii="Arial" w:eastAsia="Times New Roman" w:hAnsi="Arial" w:cs="Arial"/>
          <w:color w:val="333333"/>
          <w:lang w:eastAsia="ru-RU"/>
        </w:rPr>
        <w:t>Продолжим дальше разбирать файл </w:t>
      </w:r>
      <w:r w:rsidRPr="00307E0C">
        <w:rPr>
          <w:rFonts w:ascii="Arial" w:eastAsia="Times New Roman" w:hAnsi="Arial" w:cs="Arial"/>
          <w:i/>
          <w:iCs/>
          <w:color w:val="333333"/>
          <w:bdr w:val="none" w:sz="0" w:space="0" w:color="auto" w:frame="1"/>
          <w:lang w:eastAsia="ru-RU"/>
        </w:rPr>
        <w:t>index.php</w:t>
      </w:r>
      <w:r w:rsidRPr="00307E0C">
        <w:rPr>
          <w:rFonts w:ascii="Arial" w:eastAsia="Times New Roman" w:hAnsi="Arial" w:cs="Arial"/>
          <w:color w:val="333333"/>
          <w:lang w:eastAsia="ru-RU"/>
        </w:rPr>
        <w:t>.</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307E0C" w:rsidRPr="00307E0C" w:rsidTr="00307E0C">
        <w:trPr>
          <w:tblCellSpacing w:w="15" w:type="dxa"/>
        </w:trPr>
        <w:tc>
          <w:tcPr>
            <w:tcW w:w="0" w:type="auto"/>
            <w:tcMar>
              <w:top w:w="0" w:type="dxa"/>
              <w:left w:w="0" w:type="dxa"/>
              <w:bottom w:w="0" w:type="dxa"/>
              <w:right w:w="0" w:type="dxa"/>
            </w:tcMar>
            <w:vAlign w:val="bottom"/>
            <w:hideMark/>
          </w:tcPr>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Courier New" w:eastAsia="Times New Roman" w:hAnsi="Courier New" w:cs="Courier New"/>
                <w:sz w:val="20"/>
                <w:szCs w:val="20"/>
                <w:lang w:eastAsia="ru-RU"/>
              </w:rPr>
              <w:t>1</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Courier New" w:eastAsia="Times New Roman" w:hAnsi="Courier New" w:cs="Courier New"/>
                <w:sz w:val="20"/>
                <w:szCs w:val="20"/>
                <w:lang w:eastAsia="ru-RU"/>
              </w:rPr>
              <w:t>2</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Courier New" w:eastAsia="Times New Roman" w:hAnsi="Courier New" w:cs="Courier New"/>
                <w:sz w:val="20"/>
                <w:szCs w:val="20"/>
                <w:lang w:eastAsia="ru-RU"/>
              </w:rPr>
              <w:t>3</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Courier New" w:eastAsia="Times New Roman" w:hAnsi="Courier New" w:cs="Courier New"/>
                <w:sz w:val="20"/>
                <w:szCs w:val="20"/>
                <w:lang w:eastAsia="ru-RU"/>
              </w:rPr>
              <w:t>4</w:t>
            </w:r>
          </w:p>
        </w:tc>
        <w:tc>
          <w:tcPr>
            <w:tcW w:w="9863" w:type="dxa"/>
            <w:shd w:val="clear" w:color="auto" w:fill="EEEEEE"/>
            <w:tcMar>
              <w:top w:w="0" w:type="dxa"/>
              <w:left w:w="0" w:type="dxa"/>
              <w:bottom w:w="0" w:type="dxa"/>
              <w:right w:w="0" w:type="dxa"/>
            </w:tcMar>
            <w:vAlign w:val="bottom"/>
            <w:hideMark/>
          </w:tcPr>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307E0C">
              <w:rPr>
                <w:rFonts w:ascii="inherit" w:eastAsia="Times New Roman" w:hAnsi="inherit" w:cs="Courier New"/>
                <w:noProof/>
                <w:color w:val="B1B100"/>
                <w:sz w:val="21"/>
                <w:szCs w:val="21"/>
                <w:bdr w:val="none" w:sz="0" w:space="0" w:color="auto" w:frame="1"/>
                <w:lang w:val="en-US" w:eastAsia="ru-RU"/>
              </w:rPr>
              <w:t>if</w:t>
            </w:r>
            <w:r w:rsidRPr="00307E0C">
              <w:rPr>
                <w:rFonts w:ascii="Courier New" w:eastAsia="Times New Roman" w:hAnsi="Courier New" w:cs="Courier New"/>
                <w:noProof/>
                <w:sz w:val="20"/>
                <w:szCs w:val="20"/>
                <w:lang w:val="en-US" w:eastAsia="ru-RU"/>
              </w:rPr>
              <w:t xml:space="preserve"> </w:t>
            </w:r>
            <w:r w:rsidRPr="00307E0C">
              <w:rPr>
                <w:rFonts w:ascii="inherit" w:eastAsia="Times New Roman" w:hAnsi="inherit" w:cs="Courier New"/>
                <w:noProof/>
                <w:color w:val="009900"/>
                <w:sz w:val="21"/>
                <w:szCs w:val="21"/>
                <w:bdr w:val="none" w:sz="0" w:space="0" w:color="auto" w:frame="1"/>
                <w:lang w:val="en-US" w:eastAsia="ru-RU"/>
              </w:rPr>
              <w:t>(</w:t>
            </w:r>
            <w:r w:rsidRPr="00307E0C">
              <w:rPr>
                <w:rFonts w:ascii="inherit" w:eastAsia="Times New Roman" w:hAnsi="inherit" w:cs="Courier New"/>
                <w:noProof/>
                <w:color w:val="000088"/>
                <w:sz w:val="21"/>
                <w:szCs w:val="21"/>
                <w:bdr w:val="none" w:sz="0" w:space="0" w:color="auto" w:frame="1"/>
                <w:lang w:val="en-US" w:eastAsia="ru-RU"/>
              </w:rPr>
              <w:t>$correct</w:t>
            </w:r>
            <w:r w:rsidRPr="00307E0C">
              <w:rPr>
                <w:rFonts w:ascii="inherit" w:eastAsia="Times New Roman" w:hAnsi="inherit" w:cs="Courier New"/>
                <w:noProof/>
                <w:color w:val="009900"/>
                <w:sz w:val="21"/>
                <w:szCs w:val="21"/>
                <w:bdr w:val="none" w:sz="0" w:space="0" w:color="auto" w:frame="1"/>
                <w:lang w:val="en-US" w:eastAsia="ru-RU"/>
              </w:rPr>
              <w:t>)</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inherit" w:eastAsia="Times New Roman" w:hAnsi="inherit" w:cs="Courier New"/>
                <w:color w:val="009900"/>
                <w:sz w:val="21"/>
                <w:szCs w:val="21"/>
                <w:bdr w:val="none" w:sz="0" w:space="0" w:color="auto" w:frame="1"/>
                <w:lang w:eastAsia="ru-RU"/>
              </w:rPr>
              <w:t>{</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inherit" w:eastAsia="Times New Roman" w:hAnsi="inherit" w:cs="Courier New"/>
                <w:i/>
                <w:iCs/>
                <w:color w:val="666666"/>
                <w:sz w:val="21"/>
                <w:szCs w:val="21"/>
                <w:bdr w:val="none" w:sz="0" w:space="0" w:color="auto" w:frame="1"/>
                <w:lang w:eastAsia="ru-RU"/>
              </w:rPr>
              <w:t xml:space="preserve">//этот блок выполнится, если </w:t>
            </w:r>
            <w:r w:rsidRPr="00307E0C">
              <w:rPr>
                <w:rFonts w:ascii="inherit" w:eastAsia="Times New Roman" w:hAnsi="inherit" w:cs="Courier New"/>
                <w:i/>
                <w:iCs/>
                <w:noProof/>
                <w:color w:val="666666"/>
                <w:sz w:val="21"/>
                <w:szCs w:val="21"/>
                <w:bdr w:val="none" w:sz="0" w:space="0" w:color="auto" w:frame="1"/>
                <w:lang w:val="en-US" w:eastAsia="ru-RU"/>
              </w:rPr>
              <w:t>функция registrationCorrect</w:t>
            </w:r>
            <w:r w:rsidRPr="00307E0C">
              <w:rPr>
                <w:rFonts w:ascii="inherit" w:eastAsia="Times New Roman" w:hAnsi="inherit" w:cs="Courier New"/>
                <w:i/>
                <w:iCs/>
                <w:color w:val="666666"/>
                <w:sz w:val="21"/>
                <w:szCs w:val="21"/>
                <w:bdr w:val="none" w:sz="0" w:space="0" w:color="auto" w:frame="1"/>
                <w:lang w:eastAsia="ru-RU"/>
              </w:rPr>
              <w:t xml:space="preserve"> вернула true. В противном случае будет опять </w:t>
            </w:r>
            <w:r w:rsidRPr="00307E0C">
              <w:rPr>
                <w:rFonts w:ascii="inherit" w:eastAsia="Times New Roman" w:hAnsi="inherit" w:cs="Courier New"/>
                <w:i/>
                <w:iCs/>
                <w:color w:val="666666"/>
                <w:sz w:val="21"/>
                <w:szCs w:val="21"/>
                <w:bdr w:val="none" w:sz="0" w:space="0" w:color="auto" w:frame="1"/>
                <w:lang w:eastAsia="ru-RU"/>
              </w:rPr>
              <w:lastRenderedPageBreak/>
              <w:t>подключён шаблон с формой</w:t>
            </w:r>
          </w:p>
          <w:p w:rsidR="00307E0C" w:rsidRPr="00307E0C" w:rsidRDefault="00307E0C" w:rsidP="00307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307E0C">
              <w:rPr>
                <w:rFonts w:ascii="inherit" w:eastAsia="Times New Roman" w:hAnsi="inherit" w:cs="Courier New"/>
                <w:color w:val="009900"/>
                <w:sz w:val="21"/>
                <w:szCs w:val="21"/>
                <w:bdr w:val="none" w:sz="0" w:space="0" w:color="auto" w:frame="1"/>
                <w:lang w:eastAsia="ru-RU"/>
              </w:rPr>
              <w:t>}</w:t>
            </w:r>
          </w:p>
        </w:tc>
      </w:tr>
    </w:tbl>
    <w:p w:rsidR="00307E0C" w:rsidRDefault="00307E0C"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B27D58" w:rsidRPr="00B27D58" w:rsidRDefault="00B27D58" w:rsidP="00B27D58">
      <w:pPr>
        <w:shd w:val="clear" w:color="auto" w:fill="FFFFFF"/>
        <w:spacing w:after="404" w:line="240" w:lineRule="auto"/>
        <w:textAlignment w:val="baseline"/>
        <w:rPr>
          <w:rFonts w:ascii="Arial" w:eastAsia="Times New Roman" w:hAnsi="Arial" w:cs="Arial"/>
          <w:color w:val="333333"/>
          <w:lang w:eastAsia="ru-RU"/>
        </w:rPr>
      </w:pPr>
      <w:r w:rsidRPr="00B27D58">
        <w:rPr>
          <w:rFonts w:ascii="Arial" w:eastAsia="Times New Roman" w:hAnsi="Arial" w:cs="Arial"/>
          <w:color w:val="333333"/>
          <w:lang w:eastAsia="ru-RU"/>
        </w:rPr>
        <w:t>Внутри этого блока расположен следующий код, в нём данные непосредственно подготавливаются для записи в БД:</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B27D58" w:rsidRPr="00B27D58" w:rsidTr="00B27D58">
        <w:trPr>
          <w:tblCellSpacing w:w="15" w:type="dxa"/>
        </w:trPr>
        <w:tc>
          <w:tcPr>
            <w:tcW w:w="0" w:type="auto"/>
            <w:tcMar>
              <w:top w:w="0" w:type="dxa"/>
              <w:left w:w="0" w:type="dxa"/>
              <w:bottom w:w="0" w:type="dxa"/>
              <w:right w:w="0" w:type="dxa"/>
            </w:tcMar>
            <w:vAlign w:val="bottom"/>
            <w:hideMark/>
          </w:tcPr>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1</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2</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3</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4</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5</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Courier New" w:eastAsia="Times New Roman" w:hAnsi="Courier New" w:cs="Courier New"/>
                <w:noProof/>
                <w:sz w:val="20"/>
                <w:szCs w:val="20"/>
                <w:lang w:val="en-US" w:eastAsia="ru-RU"/>
              </w:rPr>
              <w:t>6</w:t>
            </w:r>
          </w:p>
        </w:tc>
        <w:tc>
          <w:tcPr>
            <w:tcW w:w="9863" w:type="dxa"/>
            <w:shd w:val="clear" w:color="auto" w:fill="EEEEEE"/>
            <w:tcMar>
              <w:top w:w="0" w:type="dxa"/>
              <w:left w:w="0" w:type="dxa"/>
              <w:bottom w:w="0" w:type="dxa"/>
              <w:right w:w="0" w:type="dxa"/>
            </w:tcMar>
            <w:vAlign w:val="bottom"/>
            <w:hideMark/>
          </w:tcPr>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$login</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htmlspecialchars</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88"/>
                <w:sz w:val="21"/>
                <w:szCs w:val="21"/>
                <w:bdr w:val="none" w:sz="0" w:space="0" w:color="auto" w:frame="1"/>
                <w:lang w:val="en-US" w:eastAsia="ru-RU"/>
              </w:rPr>
              <w:t>$_POST</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FF"/>
                <w:sz w:val="21"/>
                <w:szCs w:val="21"/>
                <w:bdr w:val="none" w:sz="0" w:space="0" w:color="auto" w:frame="1"/>
                <w:lang w:val="en-US" w:eastAsia="ru-RU"/>
              </w:rPr>
              <w:t>'login'</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$password</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000088"/>
                <w:sz w:val="21"/>
                <w:szCs w:val="21"/>
                <w:bdr w:val="none" w:sz="0" w:space="0" w:color="auto" w:frame="1"/>
                <w:lang w:val="en-US" w:eastAsia="ru-RU"/>
              </w:rPr>
              <w:t>$_POST</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FF"/>
                <w:sz w:val="21"/>
                <w:szCs w:val="21"/>
                <w:bdr w:val="none" w:sz="0" w:space="0" w:color="auto" w:frame="1"/>
                <w:lang w:val="en-US" w:eastAsia="ru-RU"/>
              </w:rPr>
              <w:t>'password'</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$mail</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htmlspecialchars</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88"/>
                <w:sz w:val="21"/>
                <w:szCs w:val="21"/>
                <w:bdr w:val="none" w:sz="0" w:space="0" w:color="auto" w:frame="1"/>
                <w:lang w:val="en-US" w:eastAsia="ru-RU"/>
              </w:rPr>
              <w:t>$_POST</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FF"/>
                <w:sz w:val="21"/>
                <w:szCs w:val="21"/>
                <w:bdr w:val="none" w:sz="0" w:space="0" w:color="auto" w:frame="1"/>
                <w:lang w:val="en-US" w:eastAsia="ru-RU"/>
              </w:rPr>
              <w:t>'mail'</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$salt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mt_rand</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CC66CC"/>
                <w:sz w:val="21"/>
                <w:szCs w:val="21"/>
                <w:bdr w:val="none" w:sz="0" w:space="0" w:color="auto" w:frame="1"/>
                <w:lang w:val="en-US" w:eastAsia="ru-RU"/>
              </w:rPr>
              <w:t>100</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CC66CC"/>
                <w:sz w:val="21"/>
                <w:szCs w:val="21"/>
                <w:bdr w:val="none" w:sz="0" w:space="0" w:color="auto" w:frame="1"/>
                <w:lang w:val="en-US" w:eastAsia="ru-RU"/>
              </w:rPr>
              <w:t>999</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$tm</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time</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B27D58">
              <w:rPr>
                <w:rFonts w:ascii="inherit" w:eastAsia="Times New Roman" w:hAnsi="inherit" w:cs="Courier New"/>
                <w:noProof/>
                <w:color w:val="000088"/>
                <w:sz w:val="21"/>
                <w:szCs w:val="21"/>
                <w:bdr w:val="none" w:sz="0" w:space="0" w:color="auto" w:frame="1"/>
                <w:lang w:val="en-US" w:eastAsia="ru-RU"/>
              </w:rPr>
              <w:t>$password</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md5</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990000"/>
                <w:sz w:val="21"/>
                <w:szCs w:val="21"/>
                <w:bdr w:val="none" w:sz="0" w:space="0" w:color="auto" w:frame="1"/>
                <w:lang w:val="en-US" w:eastAsia="ru-RU"/>
              </w:rPr>
              <w:t>md5</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000088"/>
                <w:sz w:val="21"/>
                <w:szCs w:val="21"/>
                <w:bdr w:val="none" w:sz="0" w:space="0" w:color="auto" w:frame="1"/>
                <w:lang w:val="en-US" w:eastAsia="ru-RU"/>
              </w:rPr>
              <w:t>$password</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inherit" w:eastAsia="Times New Roman" w:hAnsi="inherit" w:cs="Courier New"/>
                <w:noProof/>
                <w:color w:val="000088"/>
                <w:sz w:val="21"/>
                <w:szCs w:val="21"/>
                <w:bdr w:val="none" w:sz="0" w:space="0" w:color="auto" w:frame="1"/>
                <w:lang w:val="en-US" w:eastAsia="ru-RU"/>
              </w:rPr>
              <w:t>$salt</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p>
        </w:tc>
      </w:tr>
    </w:tbl>
    <w:p w:rsidR="00B27D58" w:rsidRDefault="00B27D58" w:rsidP="005601E9">
      <w:pPr>
        <w:pStyle w:val="a8"/>
        <w:shd w:val="clear" w:color="auto" w:fill="FFFFFF"/>
        <w:spacing w:before="0" w:beforeAutospacing="0" w:after="404" w:afterAutospacing="0"/>
        <w:textAlignment w:val="baseline"/>
        <w:rPr>
          <w:rFonts w:ascii="Arial" w:hAnsi="Arial" w:cs="Arial"/>
          <w:noProof/>
          <w:color w:val="333333"/>
          <w:sz w:val="22"/>
          <w:szCs w:val="22"/>
          <w:lang w:val="en-US"/>
        </w:rPr>
      </w:pPr>
    </w:p>
    <w:p w:rsidR="00B27D58" w:rsidRDefault="00B27D58" w:rsidP="005601E9">
      <w:pPr>
        <w:pStyle w:val="a8"/>
        <w:shd w:val="clear" w:color="auto" w:fill="FFFFFF"/>
        <w:spacing w:before="0" w:beforeAutospacing="0" w:after="404" w:afterAutospacing="0"/>
        <w:textAlignment w:val="baseline"/>
        <w:rPr>
          <w:rFonts w:ascii="Arial" w:hAnsi="Arial" w:cs="Arial"/>
          <w:noProof/>
          <w:color w:val="333333"/>
          <w:sz w:val="22"/>
          <w:szCs w:val="22"/>
          <w:shd w:val="clear" w:color="auto" w:fill="FFFFFF"/>
          <w:lang w:val="en-US"/>
        </w:rPr>
      </w:pPr>
      <w:r w:rsidRPr="00B27D58">
        <w:rPr>
          <w:rFonts w:ascii="Arial" w:hAnsi="Arial" w:cs="Arial"/>
          <w:noProof/>
          <w:color w:val="333333"/>
          <w:sz w:val="22"/>
          <w:szCs w:val="22"/>
          <w:shd w:val="clear" w:color="auto" w:fill="FFFFFF"/>
          <w:lang w:val="en-US"/>
        </w:rPr>
        <w:t>В переменную </w:t>
      </w:r>
      <w:r w:rsidRPr="00B27D58">
        <w:rPr>
          <w:rStyle w:val="aa"/>
          <w:rFonts w:ascii="Arial" w:hAnsi="Arial" w:cs="Arial"/>
          <w:noProof/>
          <w:color w:val="333333"/>
          <w:sz w:val="22"/>
          <w:szCs w:val="22"/>
          <w:bdr w:val="none" w:sz="0" w:space="0" w:color="auto" w:frame="1"/>
          <w:shd w:val="clear" w:color="auto" w:fill="FFFFFF"/>
          <w:lang w:val="en-US"/>
        </w:rPr>
        <w:t>$salt</w:t>
      </w:r>
      <w:r w:rsidRPr="00B27D58">
        <w:rPr>
          <w:rFonts w:ascii="Arial" w:hAnsi="Arial" w:cs="Arial"/>
          <w:noProof/>
          <w:color w:val="333333"/>
          <w:sz w:val="22"/>
          <w:szCs w:val="22"/>
          <w:shd w:val="clear" w:color="auto" w:fill="FFFFFF"/>
          <w:lang w:val="en-US"/>
        </w:rPr>
        <w:t> запишем случайное трёхзначное число. Оно нам пригодится для «примешивания» к паролю. Дело в том, что во избежание кражи паролей, они в открытом виде в БД не хранятся. Там хранятся лишь их хэши – 32-символьные строки, уникальные для определённой строки. В php существует функция md5(), которая преобразует любую переданную ей строку, в строку, состоящую из 32 символов. Например, если выполнить следующий код:</w:t>
      </w:r>
    </w:p>
    <w:p w:rsid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noProof/>
          <w:color w:val="000000"/>
          <w:sz w:val="21"/>
          <w:szCs w:val="21"/>
          <w:bdr w:val="none" w:sz="0" w:space="0" w:color="auto" w:frame="1"/>
          <w:lang w:val="en-US" w:eastAsia="ru-RU"/>
        </w:rPr>
      </w:pPr>
      <w:r w:rsidRPr="00B27D58">
        <w:rPr>
          <w:rFonts w:ascii="inherit" w:eastAsia="Times New Roman" w:hAnsi="inherit" w:cs="Courier New"/>
          <w:b/>
          <w:bCs/>
          <w:noProof/>
          <w:color w:val="000000"/>
          <w:sz w:val="21"/>
          <w:szCs w:val="21"/>
          <w:bdr w:val="none" w:sz="0" w:space="0" w:color="auto" w:frame="1"/>
          <w:lang w:val="en-US" w:eastAsia="ru-RU"/>
        </w:rPr>
        <w:t>&lt;?</w:t>
      </w:r>
      <w:r w:rsidRPr="00B27D58">
        <w:rPr>
          <w:rFonts w:ascii="Courier New" w:eastAsia="Times New Roman" w:hAnsi="Courier New" w:cs="Courier New"/>
          <w:noProof/>
          <w:color w:val="110000"/>
          <w:sz w:val="20"/>
          <w:szCs w:val="20"/>
          <w:lang w:val="en-US" w:eastAsia="ru-RU"/>
        </w:rPr>
        <w:t xml:space="preserve"> </w:t>
      </w:r>
      <w:r w:rsidRPr="00B27D58">
        <w:rPr>
          <w:rFonts w:ascii="inherit" w:eastAsia="Times New Roman" w:hAnsi="inherit" w:cs="Courier New"/>
          <w:noProof/>
          <w:color w:val="B1B100"/>
          <w:sz w:val="21"/>
          <w:szCs w:val="21"/>
          <w:bdr w:val="none" w:sz="0" w:space="0" w:color="auto" w:frame="1"/>
          <w:lang w:val="en-US" w:eastAsia="ru-RU"/>
        </w:rPr>
        <w:t>echo</w:t>
      </w:r>
      <w:r w:rsidRPr="00B27D58">
        <w:rPr>
          <w:rFonts w:ascii="Courier New" w:eastAsia="Times New Roman" w:hAnsi="Courier New" w:cs="Courier New"/>
          <w:noProof/>
          <w:color w:val="110000"/>
          <w:sz w:val="20"/>
          <w:szCs w:val="20"/>
          <w:lang w:val="en-US" w:eastAsia="ru-RU"/>
        </w:rPr>
        <w:t xml:space="preserve"> </w:t>
      </w:r>
      <w:r w:rsidRPr="00B27D58">
        <w:rPr>
          <w:rFonts w:ascii="inherit" w:eastAsia="Times New Roman" w:hAnsi="inherit" w:cs="Courier New"/>
          <w:noProof/>
          <w:color w:val="990000"/>
          <w:sz w:val="21"/>
          <w:szCs w:val="21"/>
          <w:bdr w:val="none" w:sz="0" w:space="0" w:color="auto" w:frame="1"/>
          <w:lang w:val="en-US" w:eastAsia="ru-RU"/>
        </w:rPr>
        <w:t>md5</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Courier New" w:eastAsia="Times New Roman" w:hAnsi="Courier New" w:cs="Courier New"/>
          <w:noProof/>
          <w:color w:val="110000"/>
          <w:sz w:val="20"/>
          <w:szCs w:val="20"/>
          <w:lang w:val="en-US" w:eastAsia="ru-RU"/>
        </w:rPr>
        <w:t>“true</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color w:val="110000"/>
          <w:sz w:val="20"/>
          <w:szCs w:val="20"/>
          <w:lang w:val="en-US" w:eastAsia="ru-RU"/>
        </w:rPr>
        <w:t>coder”</w:t>
      </w:r>
      <w:r w:rsidRPr="00B27D58">
        <w:rPr>
          <w:rFonts w:ascii="inherit" w:eastAsia="Times New Roman" w:hAnsi="inherit" w:cs="Courier New"/>
          <w:noProof/>
          <w:color w:val="009900"/>
          <w:sz w:val="21"/>
          <w:szCs w:val="21"/>
          <w:bdr w:val="none" w:sz="0" w:space="0" w:color="auto" w:frame="1"/>
          <w:lang w:val="en-US" w:eastAsia="ru-RU"/>
        </w:rPr>
        <w:t>)</w:t>
      </w:r>
      <w:r w:rsidRPr="00B27D58">
        <w:rPr>
          <w:rFonts w:ascii="inherit" w:eastAsia="Times New Roman" w:hAnsi="inherit" w:cs="Courier New"/>
          <w:noProof/>
          <w:color w:val="339933"/>
          <w:sz w:val="21"/>
          <w:szCs w:val="21"/>
          <w:bdr w:val="none" w:sz="0" w:space="0" w:color="auto" w:frame="1"/>
          <w:lang w:val="en-US" w:eastAsia="ru-RU"/>
        </w:rPr>
        <w:t>;</w:t>
      </w:r>
      <w:r w:rsidRPr="00B27D58">
        <w:rPr>
          <w:rFonts w:ascii="Courier New" w:eastAsia="Times New Roman" w:hAnsi="Courier New" w:cs="Courier New"/>
          <w:noProof/>
          <w:color w:val="110000"/>
          <w:sz w:val="20"/>
          <w:szCs w:val="20"/>
          <w:lang w:val="en-US" w:eastAsia="ru-RU"/>
        </w:rPr>
        <w:t xml:space="preserve"> </w:t>
      </w:r>
      <w:r w:rsidRPr="00B27D58">
        <w:rPr>
          <w:rFonts w:ascii="inherit" w:eastAsia="Times New Roman" w:hAnsi="inherit" w:cs="Courier New"/>
          <w:b/>
          <w:bCs/>
          <w:noProof/>
          <w:color w:val="000000"/>
          <w:sz w:val="21"/>
          <w:szCs w:val="21"/>
          <w:bdr w:val="none" w:sz="0" w:space="0" w:color="auto" w:frame="1"/>
          <w:lang w:val="en-US" w:eastAsia="ru-RU"/>
        </w:rPr>
        <w:t>?&gt;</w:t>
      </w:r>
    </w:p>
    <w:p w:rsid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color w:val="333333"/>
          <w:bdr w:val="none" w:sz="0" w:space="0" w:color="auto" w:frame="1"/>
          <w:shd w:val="clear" w:color="auto" w:fill="FFFFFF"/>
        </w:rPr>
      </w:pPr>
      <w:r w:rsidRPr="00B27D58">
        <w:rPr>
          <w:rFonts w:ascii="Arial" w:hAnsi="Arial" w:cs="Arial"/>
          <w:color w:val="333333"/>
          <w:shd w:val="clear" w:color="auto" w:fill="FFFFFF"/>
        </w:rPr>
        <w:t>, то на экран выведется строка: </w:t>
      </w:r>
      <w:r w:rsidRPr="00B27D58">
        <w:rPr>
          <w:rStyle w:val="ab"/>
          <w:rFonts w:ascii="Arial" w:hAnsi="Arial" w:cs="Arial"/>
          <w:color w:val="333333"/>
          <w:bdr w:val="none" w:sz="0" w:space="0" w:color="auto" w:frame="1"/>
          <w:shd w:val="clear" w:color="auto" w:fill="FFFFFF"/>
        </w:rPr>
        <w:t>cfcd208495d565ef66e7dff9f98764da</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color w:val="333333"/>
          <w:bdr w:val="none" w:sz="0" w:space="0" w:color="auto" w:frame="1"/>
          <w:shd w:val="clear" w:color="auto" w:fill="FFFFFF"/>
        </w:rPr>
      </w:pP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Style w:val="ab"/>
          <w:rFonts w:ascii="Arial" w:hAnsi="Arial" w:cs="Arial"/>
          <w:color w:val="333333"/>
          <w:bdr w:val="none" w:sz="0" w:space="0" w:color="auto" w:frame="1"/>
          <w:shd w:val="clear" w:color="auto" w:fill="FFFFFF"/>
        </w:rPr>
      </w:pPr>
      <w:r w:rsidRPr="00B27D58">
        <w:rPr>
          <w:rStyle w:val="ab"/>
          <w:rFonts w:ascii="Arial" w:hAnsi="Arial" w:cs="Arial"/>
          <w:color w:val="333333"/>
          <w:bdr w:val="none" w:sz="0" w:space="0" w:color="auto" w:frame="1"/>
          <w:shd w:val="clear" w:color="auto" w:fill="FFFFFF"/>
        </w:rPr>
        <w:t>Еще пример:</w:t>
      </w:r>
    </w:p>
    <w:p w:rsidR="00B27D58" w:rsidRPr="00B27D58" w:rsidRDefault="00B27D58" w:rsidP="00B27D58">
      <w:pPr>
        <w:pStyle w:val="HTML"/>
        <w:shd w:val="clear" w:color="auto" w:fill="002240"/>
        <w:rPr>
          <w:color w:val="FFFFFF"/>
        </w:rPr>
      </w:pPr>
      <w:r w:rsidRPr="00B27D58">
        <w:rPr>
          <w:color w:val="FF80E1"/>
        </w:rPr>
        <w:t xml:space="preserve">$a </w:t>
      </w:r>
      <w:r w:rsidRPr="00B27D58">
        <w:rPr>
          <w:color w:val="FF9D00"/>
        </w:rPr>
        <w:t xml:space="preserve">= </w:t>
      </w:r>
      <w:r w:rsidRPr="00B27D58">
        <w:rPr>
          <w:color w:val="3AD900"/>
        </w:rPr>
        <w:t>"ultras86"</w:t>
      </w:r>
      <w:r w:rsidRPr="00B27D58">
        <w:rPr>
          <w:color w:val="E1EFFF"/>
        </w:rPr>
        <w:t>;</w:t>
      </w:r>
      <w:r w:rsidRPr="00B27D58">
        <w:rPr>
          <w:color w:val="E1EFFF"/>
        </w:rPr>
        <w:br/>
      </w:r>
      <w:r w:rsidRPr="00B27D58">
        <w:rPr>
          <w:color w:val="E1EFFF"/>
        </w:rPr>
        <w:br/>
      </w:r>
      <w:r w:rsidRPr="00B27D58">
        <w:rPr>
          <w:color w:val="FF9D00"/>
        </w:rPr>
        <w:t xml:space="preserve">echo </w:t>
      </w:r>
      <w:r w:rsidRPr="00B27D58">
        <w:rPr>
          <w:color w:val="80FFBB"/>
        </w:rPr>
        <w:t xml:space="preserve">md5 </w:t>
      </w:r>
      <w:r w:rsidRPr="00B27D58">
        <w:rPr>
          <w:color w:val="E1EFFF"/>
        </w:rPr>
        <w:t>(</w:t>
      </w:r>
      <w:r w:rsidRPr="00B27D58">
        <w:rPr>
          <w:color w:val="FF80E1"/>
        </w:rPr>
        <w:t>$a</w:t>
      </w:r>
      <w:r w:rsidRPr="00B27D58">
        <w:rPr>
          <w:color w:val="E1EFFF"/>
        </w:rPr>
        <w:t>);</w:t>
      </w:r>
    </w:p>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eastAsia="ru-RU"/>
        </w:rPr>
      </w:pPr>
    </w:p>
    <w:p w:rsidR="005601E9" w:rsidRDefault="00B27D58" w:rsidP="004F123D">
      <w:pPr>
        <w:rPr>
          <w:color w:val="000000"/>
          <w:sz w:val="27"/>
          <w:szCs w:val="27"/>
        </w:rPr>
      </w:pPr>
      <w:r>
        <w:rPr>
          <w:rFonts w:ascii="Arial" w:eastAsia="Times New Roman" w:hAnsi="Arial" w:cs="Arial"/>
          <w:noProof/>
          <w:color w:val="333333"/>
          <w:lang w:eastAsia="ru-RU"/>
        </w:rPr>
        <w:t xml:space="preserve">Выведет: </w:t>
      </w:r>
      <w:r>
        <w:rPr>
          <w:color w:val="000000"/>
          <w:sz w:val="27"/>
          <w:szCs w:val="27"/>
        </w:rPr>
        <w:t>b26ae268bb2fa3ffc52ab203ffefbb08</w:t>
      </w:r>
    </w:p>
    <w:p w:rsidR="00B27D58" w:rsidRPr="00B27D58" w:rsidRDefault="00B27D58" w:rsidP="00B27D58">
      <w:pPr>
        <w:shd w:val="clear" w:color="auto" w:fill="FFFFFF"/>
        <w:spacing w:after="0" w:line="240" w:lineRule="auto"/>
        <w:textAlignment w:val="baseline"/>
        <w:rPr>
          <w:rFonts w:ascii="Arial" w:eastAsia="Times New Roman" w:hAnsi="Arial" w:cs="Arial"/>
          <w:noProof/>
          <w:color w:val="333333"/>
          <w:lang w:eastAsia="ru-RU"/>
        </w:rPr>
      </w:pPr>
      <w:r w:rsidRPr="00B27D58">
        <w:rPr>
          <w:rFonts w:ascii="Arial" w:eastAsia="Times New Roman" w:hAnsi="Arial" w:cs="Arial"/>
          <w:noProof/>
          <w:color w:val="333333"/>
          <w:lang w:eastAsia="ru-RU"/>
        </w:rPr>
        <w:t>Понятия «расхэшировать» в природе не существует. Вы можете благополучно захэшировать огромную статью и на выходе получить те же 32 символа. </w:t>
      </w:r>
      <w:r w:rsidRPr="00B27D58">
        <w:rPr>
          <w:rFonts w:ascii="Arial" w:eastAsia="Times New Roman" w:hAnsi="Arial" w:cs="Arial"/>
          <w:b/>
          <w:bCs/>
          <w:noProof/>
          <w:color w:val="333333"/>
          <w:bdr w:val="none" w:sz="0" w:space="0" w:color="auto" w:frame="1"/>
          <w:lang w:eastAsia="ru-RU"/>
        </w:rPr>
        <w:t>Хэширование – не сжатие, а получение уникальной контрольной суммы</w:t>
      </w:r>
      <w:r w:rsidRPr="00B27D58">
        <w:rPr>
          <w:rFonts w:ascii="Arial" w:eastAsia="Times New Roman" w:hAnsi="Arial" w:cs="Arial"/>
          <w:noProof/>
          <w:color w:val="333333"/>
          <w:lang w:eastAsia="ru-RU"/>
        </w:rPr>
        <w:t> для данной строки. Народные умельцы давно уже составили большие базы хэшей различных строк, но какими бы большими они ни были, если ваш пароль сколь либо сложен, узнать его будет всё также тяжело. Так вот, в БД не хранятся пароли в открытом виде, они хранятся в виде хэш-кода. А когда вы авторизируетесь на сайте, введённый вами пароль приводится скриптом к хэшу и сравнивается с хэшем в БД. Также поступим и мы, но ещё немного мудрее. Есть такое понятие как salt, так называемая «соль», которая «приклеивается» к паролю, а лишь потом применяется функция md5. Эту соль мы и генерируем ($salt = mt_rand(100, 999);). Её мы также запишем в БД.</w:t>
      </w:r>
    </w:p>
    <w:p w:rsidR="00B27D58" w:rsidRPr="00B27D58" w:rsidRDefault="00B27D58" w:rsidP="00B27D58">
      <w:pPr>
        <w:shd w:val="clear" w:color="auto" w:fill="FFFFFF"/>
        <w:spacing w:after="404" w:line="240" w:lineRule="auto"/>
        <w:textAlignment w:val="baseline"/>
        <w:rPr>
          <w:rFonts w:ascii="Arial" w:eastAsia="Times New Roman" w:hAnsi="Arial" w:cs="Arial"/>
          <w:noProof/>
          <w:color w:val="333333"/>
          <w:lang w:eastAsia="ru-RU"/>
        </w:rPr>
      </w:pPr>
      <w:r w:rsidRPr="00B27D58">
        <w:rPr>
          <w:rFonts w:ascii="Arial" w:eastAsia="Times New Roman" w:hAnsi="Arial" w:cs="Arial"/>
          <w:noProof/>
          <w:color w:val="333333"/>
          <w:lang w:eastAsia="ru-RU"/>
        </w:rPr>
        <w:t>В следующей строке мы создаём хэш пароля:</w: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B27D58" w:rsidRPr="00B27D58" w:rsidTr="004C1871">
        <w:trPr>
          <w:tblCellSpacing w:w="15" w:type="dxa"/>
        </w:trPr>
        <w:tc>
          <w:tcPr>
            <w:tcW w:w="0" w:type="auto"/>
            <w:tcMar>
              <w:top w:w="0" w:type="dxa"/>
              <w:left w:w="0" w:type="dxa"/>
              <w:bottom w:w="0" w:type="dxa"/>
              <w:right w:w="0" w:type="dxa"/>
            </w:tcMar>
            <w:vAlign w:val="bottom"/>
            <w:hideMark/>
          </w:tcPr>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eastAsia="ru-RU"/>
              </w:rPr>
            </w:pPr>
            <w:r w:rsidRPr="00B27D58">
              <w:rPr>
                <w:rFonts w:ascii="Courier New" w:eastAsia="Times New Roman" w:hAnsi="Courier New" w:cs="Courier New"/>
                <w:noProof/>
                <w:sz w:val="20"/>
                <w:szCs w:val="20"/>
                <w:lang w:eastAsia="ru-RU"/>
              </w:rPr>
              <w:t>1</w:t>
            </w:r>
          </w:p>
        </w:tc>
        <w:tc>
          <w:tcPr>
            <w:tcW w:w="9652" w:type="dxa"/>
            <w:shd w:val="clear" w:color="auto" w:fill="EEEEEE"/>
            <w:tcMar>
              <w:top w:w="0" w:type="dxa"/>
              <w:left w:w="0" w:type="dxa"/>
              <w:bottom w:w="0" w:type="dxa"/>
              <w:right w:w="0" w:type="dxa"/>
            </w:tcMar>
            <w:vAlign w:val="bottom"/>
            <w:hideMark/>
          </w:tcPr>
          <w:p w:rsidR="00B27D58" w:rsidRPr="00B27D58" w:rsidRDefault="00B27D58" w:rsidP="00B27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eastAsia="ru-RU"/>
              </w:rPr>
            </w:pPr>
            <w:r w:rsidRPr="00B27D58">
              <w:rPr>
                <w:rFonts w:ascii="inherit" w:eastAsia="Times New Roman" w:hAnsi="inherit" w:cs="Courier New"/>
                <w:noProof/>
                <w:color w:val="000088"/>
                <w:sz w:val="21"/>
                <w:szCs w:val="21"/>
                <w:bdr w:val="none" w:sz="0" w:space="0" w:color="auto" w:frame="1"/>
                <w:lang w:eastAsia="ru-RU"/>
              </w:rPr>
              <w:t>$password</w:t>
            </w:r>
            <w:r w:rsidRPr="00B27D58">
              <w:rPr>
                <w:rFonts w:ascii="Courier New" w:eastAsia="Times New Roman" w:hAnsi="Courier New" w:cs="Courier New"/>
                <w:noProof/>
                <w:sz w:val="20"/>
                <w:szCs w:val="20"/>
                <w:lang w:eastAsia="ru-RU"/>
              </w:rPr>
              <w:t xml:space="preserve"> </w:t>
            </w:r>
            <w:r w:rsidRPr="00B27D58">
              <w:rPr>
                <w:rFonts w:ascii="inherit" w:eastAsia="Times New Roman" w:hAnsi="inherit" w:cs="Courier New"/>
                <w:noProof/>
                <w:color w:val="339933"/>
                <w:sz w:val="21"/>
                <w:szCs w:val="21"/>
                <w:bdr w:val="none" w:sz="0" w:space="0" w:color="auto" w:frame="1"/>
                <w:lang w:eastAsia="ru-RU"/>
              </w:rPr>
              <w:t>=</w:t>
            </w:r>
            <w:r w:rsidRPr="00B27D58">
              <w:rPr>
                <w:rFonts w:ascii="Courier New" w:eastAsia="Times New Roman" w:hAnsi="Courier New" w:cs="Courier New"/>
                <w:noProof/>
                <w:sz w:val="20"/>
                <w:szCs w:val="20"/>
                <w:lang w:eastAsia="ru-RU"/>
              </w:rPr>
              <w:t xml:space="preserve"> </w:t>
            </w:r>
            <w:r w:rsidRPr="00B27D58">
              <w:rPr>
                <w:rFonts w:ascii="inherit" w:eastAsia="Times New Roman" w:hAnsi="inherit" w:cs="Courier New"/>
                <w:noProof/>
                <w:color w:val="990000"/>
                <w:sz w:val="21"/>
                <w:szCs w:val="21"/>
                <w:bdr w:val="none" w:sz="0" w:space="0" w:color="auto" w:frame="1"/>
                <w:lang w:eastAsia="ru-RU"/>
              </w:rPr>
              <w:t>md5</w:t>
            </w:r>
            <w:r w:rsidRPr="00B27D58">
              <w:rPr>
                <w:rFonts w:ascii="inherit" w:eastAsia="Times New Roman" w:hAnsi="inherit" w:cs="Courier New"/>
                <w:noProof/>
                <w:color w:val="009900"/>
                <w:sz w:val="21"/>
                <w:szCs w:val="21"/>
                <w:bdr w:val="none" w:sz="0" w:space="0" w:color="auto" w:frame="1"/>
                <w:lang w:eastAsia="ru-RU"/>
              </w:rPr>
              <w:t>(</w:t>
            </w:r>
            <w:r w:rsidRPr="00B27D58">
              <w:rPr>
                <w:rFonts w:ascii="inherit" w:eastAsia="Times New Roman" w:hAnsi="inherit" w:cs="Courier New"/>
                <w:noProof/>
                <w:color w:val="990000"/>
                <w:sz w:val="21"/>
                <w:szCs w:val="21"/>
                <w:bdr w:val="none" w:sz="0" w:space="0" w:color="auto" w:frame="1"/>
                <w:lang w:eastAsia="ru-RU"/>
              </w:rPr>
              <w:t>md5</w:t>
            </w:r>
            <w:r w:rsidRPr="00B27D58">
              <w:rPr>
                <w:rFonts w:ascii="inherit" w:eastAsia="Times New Roman" w:hAnsi="inherit" w:cs="Courier New"/>
                <w:noProof/>
                <w:color w:val="009900"/>
                <w:sz w:val="21"/>
                <w:szCs w:val="21"/>
                <w:bdr w:val="none" w:sz="0" w:space="0" w:color="auto" w:frame="1"/>
                <w:lang w:eastAsia="ru-RU"/>
              </w:rPr>
              <w:t>(</w:t>
            </w:r>
            <w:r w:rsidRPr="00B27D58">
              <w:rPr>
                <w:rFonts w:ascii="inherit" w:eastAsia="Times New Roman" w:hAnsi="inherit" w:cs="Courier New"/>
                <w:noProof/>
                <w:color w:val="000088"/>
                <w:sz w:val="21"/>
                <w:szCs w:val="21"/>
                <w:bdr w:val="none" w:sz="0" w:space="0" w:color="auto" w:frame="1"/>
                <w:lang w:eastAsia="ru-RU"/>
              </w:rPr>
              <w:t>$password</w:t>
            </w:r>
            <w:r w:rsidRPr="00B27D58">
              <w:rPr>
                <w:rFonts w:ascii="inherit" w:eastAsia="Times New Roman" w:hAnsi="inherit" w:cs="Courier New"/>
                <w:noProof/>
                <w:color w:val="009900"/>
                <w:sz w:val="21"/>
                <w:szCs w:val="21"/>
                <w:bdr w:val="none" w:sz="0" w:space="0" w:color="auto" w:frame="1"/>
                <w:lang w:eastAsia="ru-RU"/>
              </w:rPr>
              <w:t>)</w:t>
            </w:r>
            <w:r w:rsidRPr="00B27D58">
              <w:rPr>
                <w:rFonts w:ascii="inherit" w:eastAsia="Times New Roman" w:hAnsi="inherit" w:cs="Courier New"/>
                <w:noProof/>
                <w:color w:val="339933"/>
                <w:sz w:val="21"/>
                <w:szCs w:val="21"/>
                <w:bdr w:val="none" w:sz="0" w:space="0" w:color="auto" w:frame="1"/>
                <w:lang w:eastAsia="ru-RU"/>
              </w:rPr>
              <w:t>.</w:t>
            </w:r>
            <w:r w:rsidRPr="00B27D58">
              <w:rPr>
                <w:rFonts w:ascii="inherit" w:eastAsia="Times New Roman" w:hAnsi="inherit" w:cs="Courier New"/>
                <w:noProof/>
                <w:color w:val="000088"/>
                <w:sz w:val="21"/>
                <w:szCs w:val="21"/>
                <w:bdr w:val="none" w:sz="0" w:space="0" w:color="auto" w:frame="1"/>
                <w:lang w:eastAsia="ru-RU"/>
              </w:rPr>
              <w:t>$salt</w:t>
            </w:r>
            <w:r w:rsidRPr="00B27D58">
              <w:rPr>
                <w:rFonts w:ascii="inherit" w:eastAsia="Times New Roman" w:hAnsi="inherit" w:cs="Courier New"/>
                <w:noProof/>
                <w:color w:val="009900"/>
                <w:sz w:val="21"/>
                <w:szCs w:val="21"/>
                <w:bdr w:val="none" w:sz="0" w:space="0" w:color="auto" w:frame="1"/>
                <w:lang w:eastAsia="ru-RU"/>
              </w:rPr>
              <w:t>)</w:t>
            </w:r>
            <w:r w:rsidRPr="00B27D58">
              <w:rPr>
                <w:rFonts w:ascii="inherit" w:eastAsia="Times New Roman" w:hAnsi="inherit" w:cs="Courier New"/>
                <w:noProof/>
                <w:color w:val="339933"/>
                <w:sz w:val="21"/>
                <w:szCs w:val="21"/>
                <w:bdr w:val="none" w:sz="0" w:space="0" w:color="auto" w:frame="1"/>
                <w:lang w:eastAsia="ru-RU"/>
              </w:rPr>
              <w:t>;</w:t>
            </w:r>
          </w:p>
        </w:tc>
      </w:tr>
    </w:tbl>
    <w:p w:rsidR="004C1871" w:rsidRPr="004C1871" w:rsidRDefault="004C1871" w:rsidP="004C1871">
      <w:pPr>
        <w:shd w:val="clear" w:color="auto" w:fill="FFFFFF"/>
        <w:spacing w:after="404" w:line="240" w:lineRule="auto"/>
        <w:textAlignment w:val="baseline"/>
        <w:rPr>
          <w:rFonts w:ascii="Arial" w:eastAsia="Times New Roman" w:hAnsi="Arial" w:cs="Arial"/>
          <w:color w:val="333333"/>
          <w:lang w:eastAsia="ru-RU"/>
        </w:rPr>
      </w:pPr>
      <w:r w:rsidRPr="004C1871">
        <w:rPr>
          <w:rFonts w:ascii="Arial" w:eastAsia="Times New Roman" w:hAnsi="Arial" w:cs="Arial"/>
          <w:color w:val="333333"/>
          <w:lang w:eastAsia="ru-RU"/>
        </w:rPr>
        <w:t>Поясню</w:t>
      </w:r>
      <w:proofErr w:type="gramStart"/>
      <w:r w:rsidRPr="004C1871">
        <w:rPr>
          <w:rFonts w:ascii="Arial" w:eastAsia="Times New Roman" w:hAnsi="Arial" w:cs="Arial"/>
          <w:color w:val="333333"/>
          <w:lang w:eastAsia="ru-RU"/>
        </w:rPr>
        <w:t>… В</w:t>
      </w:r>
      <w:proofErr w:type="gramEnd"/>
      <w:r w:rsidRPr="004C1871">
        <w:rPr>
          <w:rFonts w:ascii="Arial" w:eastAsia="Times New Roman" w:hAnsi="Arial" w:cs="Arial"/>
          <w:color w:val="333333"/>
          <w:lang w:eastAsia="ru-RU"/>
        </w:rPr>
        <w:t xml:space="preserve">начале мы применяем к паролю функцию md5, результат – 32-символьная строка. Потом «лепим» справа к этой строке ещё 3 случайных цифры (наша «соль») и применяем опять md5. Результат – опять 32-символьная строка. Смысл этих манипуляций состоит в том, что мы сильно усложняем жизнь злоумышленнику. И ему остаются лишь подбирать </w:t>
      </w:r>
      <w:proofErr w:type="spellStart"/>
      <w:r w:rsidRPr="004C1871">
        <w:rPr>
          <w:rFonts w:ascii="Arial" w:eastAsia="Times New Roman" w:hAnsi="Arial" w:cs="Arial"/>
          <w:color w:val="333333"/>
          <w:lang w:eastAsia="ru-RU"/>
        </w:rPr>
        <w:t>брутфорсом</w:t>
      </w:r>
      <w:proofErr w:type="spellEnd"/>
      <w:r w:rsidRPr="004C1871">
        <w:rPr>
          <w:rFonts w:ascii="Arial" w:eastAsia="Times New Roman" w:hAnsi="Arial" w:cs="Arial"/>
          <w:color w:val="333333"/>
          <w:lang w:eastAsia="ru-RU"/>
        </w:rPr>
        <w:t xml:space="preserve"> ваш пароль, что займёт у него, возможно, многие годы </w:t>
      </w:r>
      <w:r w:rsidRPr="004C1871">
        <w:rPr>
          <w:rFonts w:ascii="Arial" w:eastAsia="Times New Roman" w:hAnsi="Arial" w:cs="Arial"/>
          <w:noProof/>
          <w:color w:val="333333"/>
          <w:lang w:eastAsia="ru-RU"/>
        </w:rPr>
        <mc:AlternateContent>
          <mc:Choice Requires="wps">
            <w:drawing>
              <wp:inline distT="0" distB="0" distL="0" distR="0" wp14:anchorId="10AC883B" wp14:editId="45F2F59B">
                <wp:extent cx="304800" cy="304800"/>
                <wp:effectExtent l="0" t="0" r="0" b="0"/>
                <wp:docPr id="24" name="Прямоугольник 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24" o:spid="_x0000_s1026" alt="Описание: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EB0QH6AIAANcFAAAOAAAAAAAAAAAA&#10;AAAAAC4CAABkcnMvZTJvRG9jLnhtbFBLAQItABQABgAIAAAAIQBMoOks2AAAAAMBAAAPAAAAAAAA&#10;AAAAAAAAAEIFAABkcnMvZG93bnJldi54bWxQSwUGAAAAAAQABADzAAAARwYAAAAA&#10;" filled="f" stroked="f">
                <o:lock v:ext="edit" aspectratio="t"/>
                <w10:anchorlock/>
              </v:rect>
            </w:pict>
          </mc:Fallback>
        </mc:AlternateContent>
      </w: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4C1871" w:rsidRPr="004C1871" w:rsidTr="004C1871">
        <w:trPr>
          <w:tblCellSpacing w:w="15" w:type="dxa"/>
        </w:trPr>
        <w:tc>
          <w:tcPr>
            <w:tcW w:w="0" w:type="auto"/>
            <w:tcMar>
              <w:top w:w="0" w:type="dxa"/>
              <w:left w:w="0" w:type="dxa"/>
              <w:bottom w:w="0" w:type="dxa"/>
              <w:right w:w="0" w:type="dxa"/>
            </w:tcMar>
            <w:vAlign w:val="bottom"/>
            <w:hideMark/>
          </w:tcPr>
          <w:p w:rsidR="004C1871" w:rsidRPr="004C1871" w:rsidRDefault="004C1871" w:rsidP="004C1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4C1871">
              <w:rPr>
                <w:rFonts w:ascii="Courier New" w:eastAsia="Times New Roman" w:hAnsi="Courier New" w:cs="Courier New"/>
                <w:sz w:val="20"/>
                <w:szCs w:val="20"/>
                <w:lang w:eastAsia="ru-RU"/>
              </w:rPr>
              <w:t>1</w:t>
            </w:r>
          </w:p>
        </w:tc>
        <w:tc>
          <w:tcPr>
            <w:tcW w:w="9863" w:type="dxa"/>
            <w:shd w:val="clear" w:color="auto" w:fill="EEEEEE"/>
            <w:tcMar>
              <w:top w:w="0" w:type="dxa"/>
              <w:left w:w="0" w:type="dxa"/>
              <w:bottom w:w="0" w:type="dxa"/>
              <w:right w:w="0" w:type="dxa"/>
            </w:tcMar>
            <w:vAlign w:val="bottom"/>
            <w:hideMark/>
          </w:tcPr>
          <w:p w:rsidR="004C1871" w:rsidRPr="004C1871" w:rsidRDefault="004C1871" w:rsidP="004C1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sz w:val="20"/>
                <w:szCs w:val="20"/>
                <w:lang w:eastAsia="ru-RU"/>
              </w:rPr>
            </w:pPr>
            <w:r w:rsidRPr="004C1871">
              <w:rPr>
                <w:rFonts w:ascii="inherit" w:eastAsia="Times New Roman" w:hAnsi="inherit" w:cs="Courier New"/>
                <w:color w:val="000088"/>
                <w:sz w:val="21"/>
                <w:szCs w:val="21"/>
                <w:bdr w:val="none" w:sz="0" w:space="0" w:color="auto" w:frame="1"/>
                <w:lang w:eastAsia="ru-RU"/>
              </w:rPr>
              <w:t>$</w:t>
            </w:r>
            <w:proofErr w:type="spellStart"/>
            <w:r w:rsidRPr="004C1871">
              <w:rPr>
                <w:rFonts w:ascii="inherit" w:eastAsia="Times New Roman" w:hAnsi="inherit" w:cs="Courier New"/>
                <w:color w:val="000088"/>
                <w:sz w:val="21"/>
                <w:szCs w:val="21"/>
                <w:bdr w:val="none" w:sz="0" w:space="0" w:color="auto" w:frame="1"/>
                <w:lang w:eastAsia="ru-RU"/>
              </w:rPr>
              <w:t>tm</w:t>
            </w:r>
            <w:proofErr w:type="spellEnd"/>
            <w:r w:rsidRPr="004C1871">
              <w:rPr>
                <w:rFonts w:ascii="Courier New" w:eastAsia="Times New Roman" w:hAnsi="Courier New" w:cs="Courier New"/>
                <w:sz w:val="20"/>
                <w:szCs w:val="20"/>
                <w:lang w:eastAsia="ru-RU"/>
              </w:rPr>
              <w:t xml:space="preserve"> </w:t>
            </w:r>
            <w:r w:rsidRPr="004C1871">
              <w:rPr>
                <w:rFonts w:ascii="inherit" w:eastAsia="Times New Roman" w:hAnsi="inherit" w:cs="Courier New"/>
                <w:color w:val="339933"/>
                <w:sz w:val="21"/>
                <w:szCs w:val="21"/>
                <w:bdr w:val="none" w:sz="0" w:space="0" w:color="auto" w:frame="1"/>
                <w:lang w:eastAsia="ru-RU"/>
              </w:rPr>
              <w:t>=</w:t>
            </w:r>
            <w:r w:rsidRPr="004C1871">
              <w:rPr>
                <w:rFonts w:ascii="Courier New" w:eastAsia="Times New Roman" w:hAnsi="Courier New" w:cs="Courier New"/>
                <w:sz w:val="20"/>
                <w:szCs w:val="20"/>
                <w:lang w:eastAsia="ru-RU"/>
              </w:rPr>
              <w:t xml:space="preserve"> </w:t>
            </w:r>
            <w:proofErr w:type="spellStart"/>
            <w:r w:rsidRPr="004C1871">
              <w:rPr>
                <w:rFonts w:ascii="inherit" w:eastAsia="Times New Roman" w:hAnsi="inherit" w:cs="Courier New"/>
                <w:color w:val="990000"/>
                <w:sz w:val="21"/>
                <w:szCs w:val="21"/>
                <w:bdr w:val="none" w:sz="0" w:space="0" w:color="auto" w:frame="1"/>
                <w:lang w:eastAsia="ru-RU"/>
              </w:rPr>
              <w:t>time</w:t>
            </w:r>
            <w:proofErr w:type="spellEnd"/>
            <w:r w:rsidRPr="004C1871">
              <w:rPr>
                <w:rFonts w:ascii="inherit" w:eastAsia="Times New Roman" w:hAnsi="inherit" w:cs="Courier New"/>
                <w:color w:val="009900"/>
                <w:sz w:val="21"/>
                <w:szCs w:val="21"/>
                <w:bdr w:val="none" w:sz="0" w:space="0" w:color="auto" w:frame="1"/>
                <w:lang w:eastAsia="ru-RU"/>
              </w:rPr>
              <w:t>()</w:t>
            </w:r>
            <w:r w:rsidRPr="004C1871">
              <w:rPr>
                <w:rFonts w:ascii="inherit" w:eastAsia="Times New Roman" w:hAnsi="inherit" w:cs="Courier New"/>
                <w:color w:val="339933"/>
                <w:sz w:val="21"/>
                <w:szCs w:val="21"/>
                <w:bdr w:val="none" w:sz="0" w:space="0" w:color="auto" w:frame="1"/>
                <w:lang w:eastAsia="ru-RU"/>
              </w:rPr>
              <w:t>;</w:t>
            </w:r>
            <w:r w:rsidRPr="004C1871">
              <w:rPr>
                <w:rFonts w:ascii="Courier New" w:eastAsia="Times New Roman" w:hAnsi="Courier New" w:cs="Courier New"/>
                <w:sz w:val="20"/>
                <w:szCs w:val="20"/>
                <w:lang w:eastAsia="ru-RU"/>
              </w:rPr>
              <w:t xml:space="preserve"> </w:t>
            </w:r>
            <w:r w:rsidRPr="004C1871">
              <w:rPr>
                <w:rFonts w:ascii="inherit" w:eastAsia="Times New Roman" w:hAnsi="inherit" w:cs="Courier New"/>
                <w:i/>
                <w:iCs/>
                <w:color w:val="666666"/>
                <w:sz w:val="21"/>
                <w:szCs w:val="21"/>
                <w:bdr w:val="none" w:sz="0" w:space="0" w:color="auto" w:frame="1"/>
                <w:lang w:eastAsia="ru-RU"/>
              </w:rPr>
              <w:t>//в эту переменную пишем время регистрации, необходимое для записи в БД. Также это время будет использовано для сохранения в БД времени последней активности пользователя.</w:t>
            </w:r>
          </w:p>
        </w:tc>
      </w:tr>
    </w:tbl>
    <w:p w:rsidR="00B27D58" w:rsidRDefault="00B27D58" w:rsidP="004F123D">
      <w:pPr>
        <w:rPr>
          <w:color w:val="000000"/>
          <w:sz w:val="27"/>
          <w:szCs w:val="27"/>
        </w:rPr>
      </w:pPr>
    </w:p>
    <w:p w:rsidR="007813A6" w:rsidRPr="00AC31DB" w:rsidRDefault="007813A6" w:rsidP="004F123D">
      <w:pPr>
        <w:rPr>
          <w:rFonts w:ascii="Arial" w:hAnsi="Arial" w:cs="Arial"/>
          <w:noProof/>
          <w:color w:val="333333"/>
          <w:shd w:val="clear" w:color="auto" w:fill="FFFFFF"/>
          <w:lang w:val="en-US"/>
        </w:rPr>
      </w:pPr>
      <w:r w:rsidRPr="00AC31DB">
        <w:rPr>
          <w:rFonts w:ascii="Arial" w:hAnsi="Arial" w:cs="Arial"/>
          <w:noProof/>
          <w:color w:val="333333"/>
          <w:shd w:val="clear" w:color="auto" w:fill="FFFFFF"/>
          <w:lang w:val="en-US"/>
        </w:rPr>
        <w:lastRenderedPageBreak/>
        <w:t>Далее идёт собственно запись данных в БД. Если она будет удачной, то скрипт авторизирует пользователя, записав его id в сессию и создав нужные куки. Следует обратить внимание на то, как формируется пароль в куках. Это тот же md5, но применённый по другому принципу. Это нам пригодится при авторизации пользователя в будущем.</w:t>
      </w:r>
    </w:p>
    <w:p w:rsidR="007813A6" w:rsidRDefault="00AC31DB" w:rsidP="004F123D">
      <w:pPr>
        <w:rPr>
          <w:rFonts w:ascii="Arial" w:hAnsi="Arial" w:cs="Arial"/>
          <w:noProof/>
          <w:color w:val="333333"/>
          <w:shd w:val="clear" w:color="auto" w:fill="FFFFFF"/>
        </w:rPr>
      </w:pPr>
      <w:r w:rsidRPr="00AC31DB">
        <w:rPr>
          <w:rFonts w:ascii="Arial" w:hAnsi="Arial" w:cs="Arial"/>
          <w:noProof/>
          <w:color w:val="333333"/>
          <w:shd w:val="clear" w:color="auto" w:fill="FFFFFF"/>
          <w:lang w:val="en-US"/>
        </w:rPr>
        <w:t>Чтобы установилось время регистрации и дата (</w:t>
      </w:r>
      <w:r w:rsidRPr="00AC31DB">
        <w:rPr>
          <w:rFonts w:ascii="Arial" w:hAnsi="Arial" w:cs="Arial"/>
          <w:b/>
          <w:noProof/>
          <w:color w:val="0070C0"/>
          <w:shd w:val="clear" w:color="auto" w:fill="FFFFFF"/>
          <w:lang w:val="en-US"/>
        </w:rPr>
        <w:t>reg_date</w:t>
      </w:r>
      <w:r w:rsidRPr="00AC31DB">
        <w:rPr>
          <w:rFonts w:ascii="Arial" w:hAnsi="Arial" w:cs="Arial"/>
          <w:noProof/>
          <w:color w:val="333333"/>
          <w:shd w:val="clear" w:color="auto" w:fill="FFFFFF"/>
          <w:lang w:val="en-US"/>
        </w:rPr>
        <w:t>)</w:t>
      </w:r>
      <w:r>
        <w:rPr>
          <w:rFonts w:ascii="Arial" w:hAnsi="Arial" w:cs="Arial"/>
          <w:noProof/>
          <w:color w:val="333333"/>
          <w:shd w:val="clear" w:color="auto" w:fill="FFFFFF"/>
          <w:lang w:val="en-US"/>
        </w:rPr>
        <w:t xml:space="preserve"> </w:t>
      </w:r>
      <w:r>
        <w:rPr>
          <w:rFonts w:ascii="Arial" w:hAnsi="Arial" w:cs="Arial"/>
          <w:noProof/>
          <w:color w:val="333333"/>
          <w:shd w:val="clear" w:color="auto" w:fill="FFFFFF"/>
          <w:lang w:eastAsia="ru-RU"/>
        </w:rPr>
        <w:drawing>
          <wp:inline distT="0" distB="0" distL="0" distR="0">
            <wp:extent cx="6624191" cy="138112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 time.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1385653"/>
                    </a:xfrm>
                    <a:prstGeom prst="rect">
                      <a:avLst/>
                    </a:prstGeom>
                  </pic:spPr>
                </pic:pic>
              </a:graphicData>
            </a:graphic>
          </wp:inline>
        </w:drawing>
      </w:r>
    </w:p>
    <w:p w:rsidR="00AC31DB" w:rsidRDefault="00AC31DB" w:rsidP="004F123D">
      <w:pPr>
        <w:rPr>
          <w:rFonts w:ascii="Arial" w:hAnsi="Arial" w:cs="Arial"/>
          <w:noProof/>
          <w:color w:val="333333"/>
          <w:shd w:val="clear" w:color="auto" w:fill="FFFFFF"/>
        </w:rPr>
      </w:pPr>
      <w:r>
        <w:rPr>
          <w:rFonts w:ascii="Arial" w:hAnsi="Arial" w:cs="Arial"/>
          <w:noProof/>
          <w:color w:val="333333"/>
          <w:shd w:val="clear" w:color="auto" w:fill="FFFFFF"/>
        </w:rPr>
        <w:t xml:space="preserve">можно просто установить опции в самой БД (тип </w:t>
      </w:r>
      <w:r>
        <w:rPr>
          <w:rFonts w:ascii="Arial" w:hAnsi="Arial" w:cs="Arial"/>
          <w:noProof/>
          <w:color w:val="333333"/>
          <w:shd w:val="clear" w:color="auto" w:fill="FFFFFF"/>
          <w:lang w:val="en-US"/>
        </w:rPr>
        <w:t xml:space="preserve">TIMESTAMP </w:t>
      </w:r>
      <w:r>
        <w:rPr>
          <w:rFonts w:ascii="Arial" w:hAnsi="Arial" w:cs="Arial"/>
          <w:noProof/>
          <w:color w:val="333333"/>
          <w:shd w:val="clear" w:color="auto" w:fill="FFFFFF"/>
        </w:rPr>
        <w:t xml:space="preserve">и </w:t>
      </w:r>
      <w:r>
        <w:rPr>
          <w:rFonts w:ascii="Arial" w:hAnsi="Arial" w:cs="Arial"/>
          <w:noProof/>
          <w:color w:val="333333"/>
          <w:shd w:val="clear" w:color="auto" w:fill="FFFFFF"/>
          <w:lang w:val="en-US"/>
        </w:rPr>
        <w:t>CURRENT_TIMES</w:t>
      </w:r>
      <w:r>
        <w:rPr>
          <w:rFonts w:ascii="Arial" w:hAnsi="Arial" w:cs="Arial"/>
          <w:noProof/>
          <w:color w:val="333333"/>
          <w:shd w:val="clear" w:color="auto" w:fill="FFFFFF"/>
        </w:rPr>
        <w:t>):</w:t>
      </w:r>
    </w:p>
    <w:p w:rsidR="00AC31DB" w:rsidRDefault="00AC31DB" w:rsidP="004F123D">
      <w:pPr>
        <w:rPr>
          <w:rFonts w:ascii="Arial" w:hAnsi="Arial" w:cs="Arial"/>
          <w:noProof/>
          <w:color w:val="333333"/>
          <w:shd w:val="clear" w:color="auto" w:fill="FFFFFF"/>
        </w:rPr>
      </w:pPr>
      <w:r>
        <w:rPr>
          <w:rFonts w:ascii="Arial" w:hAnsi="Arial" w:cs="Arial"/>
          <w:noProof/>
          <w:color w:val="333333"/>
          <w:shd w:val="clear" w:color="auto" w:fill="FFFFFF"/>
          <w:lang w:eastAsia="ru-RU"/>
        </w:rPr>
        <w:drawing>
          <wp:inline distT="0" distB="0" distL="0" distR="0">
            <wp:extent cx="6648450" cy="15716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1571025"/>
                    </a:xfrm>
                    <a:prstGeom prst="rect">
                      <a:avLst/>
                    </a:prstGeom>
                  </pic:spPr>
                </pic:pic>
              </a:graphicData>
            </a:graphic>
          </wp:inline>
        </w:drawing>
      </w:r>
      <w:r>
        <w:rPr>
          <w:rFonts w:ascii="Arial" w:hAnsi="Arial" w:cs="Arial"/>
          <w:noProof/>
          <w:color w:val="333333"/>
          <w:shd w:val="clear" w:color="auto" w:fill="FFFFFF"/>
        </w:rPr>
        <w:br/>
        <w:t>И после перезагрузки формы все последующие данные будут заноситься с текущим временем.</w:t>
      </w:r>
    </w:p>
    <w:p w:rsidR="00AC31DB" w:rsidRPr="00AC31DB" w:rsidRDefault="00AC31DB" w:rsidP="004F123D">
      <w:pPr>
        <w:rPr>
          <w:rFonts w:ascii="Arial" w:hAnsi="Arial" w:cs="Arial"/>
          <w:noProof/>
          <w:color w:val="333333"/>
          <w:shd w:val="clear" w:color="auto" w:fill="FFFFFF"/>
        </w:rPr>
      </w:pP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inherit" w:eastAsia="Times New Roman" w:hAnsi="inherit" w:cs="Courier New"/>
          <w:noProof/>
          <w:color w:val="B1B100"/>
          <w:sz w:val="21"/>
          <w:szCs w:val="21"/>
          <w:bdr w:val="none" w:sz="0" w:space="0" w:color="auto" w:frame="1"/>
          <w:lang w:val="en-US" w:eastAsia="ru-RU"/>
        </w:rPr>
        <w:t>if</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990000"/>
          <w:sz w:val="21"/>
          <w:szCs w:val="21"/>
          <w:bdr w:val="none" w:sz="0" w:space="0" w:color="auto" w:frame="1"/>
          <w:lang w:val="en-US" w:eastAsia="ru-RU"/>
        </w:rPr>
        <w:t>mysql_query</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"INSERT INTO users (login,password,salt,mail_reg,mail,reg_date,last_act) VALUES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$login</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$password</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$salt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$mail</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$mail</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$tm</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$tm</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i/>
          <w:iCs/>
          <w:noProof/>
          <w:color w:val="666666"/>
          <w:sz w:val="21"/>
          <w:szCs w:val="21"/>
          <w:bdr w:val="none" w:sz="0" w:space="0" w:color="auto" w:frame="1"/>
          <w:lang w:val="en-US" w:eastAsia="ru-RU"/>
        </w:rPr>
        <w:t>//пишем данные в БД и авторизовываем пользователя</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009900"/>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990000"/>
          <w:sz w:val="21"/>
          <w:szCs w:val="21"/>
          <w:bdr w:val="none" w:sz="0" w:space="0" w:color="auto" w:frame="1"/>
          <w:lang w:val="en-US" w:eastAsia="ru-RU"/>
        </w:rPr>
        <w:t>setcookie</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"login"</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0088"/>
          <w:sz w:val="21"/>
          <w:szCs w:val="21"/>
          <w:bdr w:val="none" w:sz="0" w:space="0" w:color="auto" w:frame="1"/>
          <w:lang w:val="en-US" w:eastAsia="ru-RU"/>
        </w:rPr>
        <w:t>$login</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990000"/>
          <w:sz w:val="21"/>
          <w:szCs w:val="21"/>
          <w:bdr w:val="none" w:sz="0" w:space="0" w:color="auto" w:frame="1"/>
          <w:lang w:val="en-US" w:eastAsia="ru-RU"/>
        </w:rPr>
        <w:t>time</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CC66CC"/>
          <w:sz w:val="21"/>
          <w:szCs w:val="21"/>
          <w:bdr w:val="none" w:sz="0" w:space="0" w:color="auto" w:frame="1"/>
          <w:lang w:val="en-US" w:eastAsia="ru-RU"/>
        </w:rPr>
        <w:t>50000</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990000"/>
          <w:sz w:val="21"/>
          <w:szCs w:val="21"/>
          <w:bdr w:val="none" w:sz="0" w:space="0" w:color="auto" w:frame="1"/>
          <w:lang w:val="en-US" w:eastAsia="ru-RU"/>
        </w:rPr>
        <w:t>setcookie</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"password"</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990000"/>
          <w:sz w:val="21"/>
          <w:szCs w:val="21"/>
          <w:bdr w:val="none" w:sz="0" w:space="0" w:color="auto" w:frame="1"/>
          <w:lang w:val="en-US" w:eastAsia="ru-RU"/>
        </w:rPr>
        <w:t>md5</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$login</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$password</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990000"/>
          <w:sz w:val="21"/>
          <w:szCs w:val="21"/>
          <w:bdr w:val="none" w:sz="0" w:space="0" w:color="auto" w:frame="1"/>
          <w:lang w:val="en-US" w:eastAsia="ru-RU"/>
        </w:rPr>
        <w:t>time</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CC66CC"/>
          <w:sz w:val="21"/>
          <w:szCs w:val="21"/>
          <w:bdr w:val="none" w:sz="0" w:space="0" w:color="auto" w:frame="1"/>
          <w:lang w:val="en-US" w:eastAsia="ru-RU"/>
        </w:rPr>
        <w:t>50000</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00FF"/>
          <w:sz w:val="21"/>
          <w:szCs w:val="21"/>
          <w:bdr w:val="none" w:sz="0" w:space="0" w:color="auto" w:frame="1"/>
          <w:lang w:val="en-US" w:eastAsia="ru-RU"/>
        </w:rPr>
        <w:t>'/'</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000088"/>
          <w:sz w:val="21"/>
          <w:szCs w:val="21"/>
          <w:bdr w:val="none" w:sz="0" w:space="0" w:color="auto" w:frame="1"/>
          <w:lang w:val="en-US" w:eastAsia="ru-RU"/>
        </w:rPr>
        <w:t>$rez</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990000"/>
          <w:sz w:val="21"/>
          <w:szCs w:val="21"/>
          <w:bdr w:val="none" w:sz="0" w:space="0" w:color="auto" w:frame="1"/>
          <w:lang w:val="en-US" w:eastAsia="ru-RU"/>
        </w:rPr>
        <w:t>mysql_query</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"SELECT * FROM users WHERE login="</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$login</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$row</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990000"/>
          <w:sz w:val="21"/>
          <w:szCs w:val="21"/>
          <w:bdr w:val="none" w:sz="0" w:space="0" w:color="auto" w:frame="1"/>
          <w:lang w:val="en-US" w:eastAsia="ru-RU"/>
        </w:rPr>
        <w:t>mysql_fetch_assoc</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88"/>
          <w:sz w:val="21"/>
          <w:szCs w:val="21"/>
          <w:bdr w:val="none" w:sz="0" w:space="0" w:color="auto" w:frame="1"/>
          <w:lang w:val="en-US" w:eastAsia="ru-RU"/>
        </w:rPr>
        <w:t>$rez</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000088"/>
          <w:sz w:val="21"/>
          <w:szCs w:val="21"/>
          <w:bdr w:val="none" w:sz="0" w:space="0" w:color="auto" w:frame="1"/>
          <w:lang w:val="en-US" w:eastAsia="ru-RU"/>
        </w:rPr>
        <w:t>$_SESSION</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'id'</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0088"/>
          <w:sz w:val="21"/>
          <w:szCs w:val="21"/>
          <w:bdr w:val="none" w:sz="0" w:space="0" w:color="auto" w:frame="1"/>
          <w:lang w:val="en-US" w:eastAsia="ru-RU"/>
        </w:rPr>
        <w:t>$row</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'id'</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000088"/>
          <w:sz w:val="21"/>
          <w:szCs w:val="21"/>
          <w:bdr w:val="none" w:sz="0" w:space="0" w:color="auto" w:frame="1"/>
          <w:lang w:val="en-US" w:eastAsia="ru-RU"/>
        </w:rPr>
        <w:t>$regged</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b/>
          <w:bCs/>
          <w:noProof/>
          <w:color w:val="009900"/>
          <w:sz w:val="21"/>
          <w:szCs w:val="21"/>
          <w:bdr w:val="none" w:sz="0" w:space="0" w:color="auto" w:frame="1"/>
          <w:lang w:val="en-US" w:eastAsia="ru-RU"/>
        </w:rPr>
        <w:t>true</w:t>
      </w:r>
      <w:r w:rsidRPr="007813A6">
        <w:rPr>
          <w:rFonts w:ascii="inherit" w:eastAsia="Times New Roman" w:hAnsi="inherit" w:cs="Courier New"/>
          <w:noProof/>
          <w:color w:val="339933"/>
          <w:sz w:val="21"/>
          <w:szCs w:val="21"/>
          <w:bdr w:val="none" w:sz="0" w:space="0" w:color="auto" w:frame="1"/>
          <w:lang w:val="en-US" w:eastAsia="ru-RU"/>
        </w:rPr>
        <w:t>;</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B1B100"/>
          <w:sz w:val="21"/>
          <w:szCs w:val="21"/>
          <w:bdr w:val="none" w:sz="0" w:space="0" w:color="auto" w:frame="1"/>
          <w:lang w:val="en-US" w:eastAsia="ru-RU"/>
        </w:rPr>
        <w:t>include</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0000FF"/>
          <w:sz w:val="21"/>
          <w:szCs w:val="21"/>
          <w:bdr w:val="none" w:sz="0" w:space="0" w:color="auto" w:frame="1"/>
          <w:lang w:val="en-US" w:eastAsia="ru-RU"/>
        </w:rPr>
        <w:t>"template/registration.php"</w:t>
      </w:r>
      <w:r w:rsidRPr="007813A6">
        <w:rPr>
          <w:rFonts w:ascii="inherit" w:eastAsia="Times New Roman" w:hAnsi="inherit" w:cs="Courier New"/>
          <w:noProof/>
          <w:color w:val="009900"/>
          <w:sz w:val="21"/>
          <w:szCs w:val="21"/>
          <w:bdr w:val="none" w:sz="0" w:space="0" w:color="auto" w:frame="1"/>
          <w:lang w:val="en-US" w:eastAsia="ru-RU"/>
        </w:rPr>
        <w:t>)</w:t>
      </w:r>
      <w:r w:rsidRPr="007813A6">
        <w:rPr>
          <w:rFonts w:ascii="inherit" w:eastAsia="Times New Roman" w:hAnsi="inherit" w:cs="Courier New"/>
          <w:noProof/>
          <w:color w:val="339933"/>
          <w:sz w:val="21"/>
          <w:szCs w:val="21"/>
          <w:bdr w:val="none" w:sz="0" w:space="0" w:color="auto" w:frame="1"/>
          <w:lang w:val="en-US" w:eastAsia="ru-RU"/>
        </w:rPr>
        <w:t>;</w:t>
      </w:r>
      <w:r w:rsidRPr="007813A6">
        <w:rPr>
          <w:rFonts w:ascii="Courier New" w:eastAsia="Times New Roman" w:hAnsi="Courier New" w:cs="Courier New"/>
          <w:noProof/>
          <w:color w:val="110000"/>
          <w:sz w:val="20"/>
          <w:szCs w:val="20"/>
          <w:lang w:val="en-US" w:eastAsia="ru-RU"/>
        </w:rPr>
        <w:t xml:space="preserve"> </w:t>
      </w:r>
      <w:r w:rsidRPr="007813A6">
        <w:rPr>
          <w:rFonts w:ascii="inherit" w:eastAsia="Times New Roman" w:hAnsi="inherit" w:cs="Courier New"/>
          <w:i/>
          <w:iCs/>
          <w:noProof/>
          <w:color w:val="666666"/>
          <w:sz w:val="21"/>
          <w:szCs w:val="21"/>
          <w:bdr w:val="none" w:sz="0" w:space="0" w:color="auto" w:frame="1"/>
          <w:lang w:val="en-US" w:eastAsia="ru-RU"/>
        </w:rPr>
        <w:t>//подключаем шаблон</w:t>
      </w:r>
    </w:p>
    <w:p w:rsidR="007813A6" w:rsidRPr="007813A6" w:rsidRDefault="007813A6" w:rsidP="00781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color w:val="110000"/>
          <w:sz w:val="20"/>
          <w:szCs w:val="20"/>
          <w:lang w:val="en-US" w:eastAsia="ru-RU"/>
        </w:rPr>
      </w:pP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Courier New" w:eastAsia="Times New Roman" w:hAnsi="Courier New" w:cs="Courier New"/>
          <w:noProof/>
          <w:color w:val="110000"/>
          <w:sz w:val="20"/>
          <w:szCs w:val="20"/>
          <w:lang w:val="en-US" w:eastAsia="ru-RU"/>
        </w:rPr>
        <w:tab/>
      </w:r>
      <w:r w:rsidRPr="007813A6">
        <w:rPr>
          <w:rFonts w:ascii="inherit" w:eastAsia="Times New Roman" w:hAnsi="inherit" w:cs="Courier New"/>
          <w:noProof/>
          <w:color w:val="009900"/>
          <w:sz w:val="21"/>
          <w:szCs w:val="21"/>
          <w:bdr w:val="none" w:sz="0" w:space="0" w:color="auto" w:frame="1"/>
          <w:lang w:val="en-US" w:eastAsia="ru-RU"/>
        </w:rPr>
        <w:t>}</w:t>
      </w:r>
    </w:p>
    <w:p w:rsidR="007813A6" w:rsidRPr="007813A6" w:rsidRDefault="007813A6" w:rsidP="007813A6">
      <w:pPr>
        <w:shd w:val="clear" w:color="auto" w:fill="FFFFFF"/>
        <w:spacing w:after="0" w:line="240" w:lineRule="auto"/>
        <w:textAlignment w:val="baseline"/>
        <w:rPr>
          <w:rFonts w:ascii="Arial" w:eastAsia="Times New Roman" w:hAnsi="Arial" w:cs="Arial"/>
          <w:noProof/>
          <w:color w:val="333333"/>
          <w:lang w:val="en-US" w:eastAsia="ru-RU"/>
        </w:rPr>
      </w:pPr>
      <w:r w:rsidRPr="007813A6">
        <w:rPr>
          <w:rFonts w:ascii="Arial" w:eastAsia="Times New Roman" w:hAnsi="Arial" w:cs="Arial"/>
          <w:noProof/>
          <w:color w:val="333333"/>
          <w:lang w:val="en-US" w:eastAsia="ru-RU"/>
        </w:rPr>
        <w:t>После этого у пользователя у появится два cookie: </w:t>
      </w:r>
      <w:r w:rsidRPr="007813A6">
        <w:rPr>
          <w:rFonts w:ascii="Arial" w:eastAsia="Times New Roman" w:hAnsi="Arial" w:cs="Arial"/>
          <w:b/>
          <w:bCs/>
          <w:noProof/>
          <w:color w:val="333333"/>
          <w:bdr w:val="none" w:sz="0" w:space="0" w:color="auto" w:frame="1"/>
          <w:lang w:val="en-US" w:eastAsia="ru-RU"/>
        </w:rPr>
        <w:t>$_COOKIE[‘login’] и $_COOKIE[‘password’]</w:t>
      </w:r>
      <w:r w:rsidRPr="007813A6">
        <w:rPr>
          <w:rFonts w:ascii="Arial" w:eastAsia="Times New Roman" w:hAnsi="Arial" w:cs="Arial"/>
          <w:noProof/>
          <w:color w:val="333333"/>
          <w:lang w:val="en-US" w:eastAsia="ru-RU"/>
        </w:rPr>
        <w:t>, а также переменная сессии — </w:t>
      </w:r>
      <w:r w:rsidRPr="007813A6">
        <w:rPr>
          <w:rFonts w:ascii="Arial" w:eastAsia="Times New Roman" w:hAnsi="Arial" w:cs="Arial"/>
          <w:b/>
          <w:bCs/>
          <w:noProof/>
          <w:color w:val="333333"/>
          <w:bdr w:val="none" w:sz="0" w:space="0" w:color="auto" w:frame="1"/>
          <w:lang w:val="en-US" w:eastAsia="ru-RU"/>
        </w:rPr>
        <w:t>$_SESSION[‘id’]</w:t>
      </w:r>
      <w:r w:rsidRPr="007813A6">
        <w:rPr>
          <w:rFonts w:ascii="Arial" w:eastAsia="Times New Roman" w:hAnsi="Arial" w:cs="Arial"/>
          <w:noProof/>
          <w:color w:val="333333"/>
          <w:lang w:val="en-US" w:eastAsia="ru-RU"/>
        </w:rPr>
        <w:t>, равная id пользователя, который мы узнаём с помощью запроса к БД.</w:t>
      </w:r>
    </w:p>
    <w:p w:rsidR="007813A6" w:rsidRPr="007813A6" w:rsidRDefault="007813A6" w:rsidP="007813A6">
      <w:pPr>
        <w:shd w:val="clear" w:color="auto" w:fill="FFFFFF"/>
        <w:spacing w:after="0" w:line="240" w:lineRule="auto"/>
        <w:textAlignment w:val="baseline"/>
        <w:rPr>
          <w:rFonts w:ascii="Arial" w:eastAsia="Times New Roman" w:hAnsi="Arial" w:cs="Arial"/>
          <w:noProof/>
          <w:color w:val="333333"/>
          <w:lang w:val="en-US" w:eastAsia="ru-RU"/>
        </w:rPr>
      </w:pPr>
      <w:r w:rsidRPr="007813A6">
        <w:rPr>
          <w:rFonts w:ascii="Arial" w:eastAsia="Times New Roman" w:hAnsi="Arial" w:cs="Arial"/>
          <w:noProof/>
          <w:color w:val="333333"/>
          <w:lang w:val="en-US" w:eastAsia="ru-RU"/>
        </w:rPr>
        <w:t xml:space="preserve">Переменная </w:t>
      </w:r>
      <w:r w:rsidRPr="00F96483">
        <w:rPr>
          <w:rFonts w:ascii="Arial" w:eastAsia="Times New Roman" w:hAnsi="Arial" w:cs="Arial"/>
          <w:b/>
          <w:noProof/>
          <w:color w:val="7030A0"/>
          <w:lang w:val="en-US" w:eastAsia="ru-RU"/>
        </w:rPr>
        <w:t>$regged</w:t>
      </w:r>
      <w:r w:rsidRPr="00F96483">
        <w:rPr>
          <w:rFonts w:ascii="Arial" w:eastAsia="Times New Roman" w:hAnsi="Arial" w:cs="Arial"/>
          <w:noProof/>
          <w:color w:val="7030A0"/>
          <w:lang w:val="en-US" w:eastAsia="ru-RU"/>
        </w:rPr>
        <w:t xml:space="preserve"> </w:t>
      </w:r>
      <w:r w:rsidRPr="007813A6">
        <w:rPr>
          <w:rFonts w:ascii="Arial" w:eastAsia="Times New Roman" w:hAnsi="Arial" w:cs="Arial"/>
          <w:noProof/>
          <w:color w:val="333333"/>
          <w:lang w:val="en-US" w:eastAsia="ru-RU"/>
        </w:rPr>
        <w:t>нужна нам в качестве флага, говорящего, что регистрация прошла успешно. Дело в том, что внутри подключаемого файла include («template/registration.php»); присутствует условие, которое, при </w:t>
      </w:r>
      <w:r w:rsidRPr="007813A6">
        <w:rPr>
          <w:rFonts w:ascii="Arial" w:eastAsia="Times New Roman" w:hAnsi="Arial" w:cs="Arial"/>
          <w:i/>
          <w:iCs/>
          <w:noProof/>
          <w:color w:val="333333"/>
          <w:bdr w:val="none" w:sz="0" w:space="0" w:color="auto" w:frame="1"/>
          <w:lang w:val="en-US" w:eastAsia="ru-RU"/>
        </w:rPr>
        <w:t>$regged == true</w:t>
      </w:r>
      <w:r w:rsidRPr="007813A6">
        <w:rPr>
          <w:rFonts w:ascii="Arial" w:eastAsia="Times New Roman" w:hAnsi="Arial" w:cs="Arial"/>
          <w:noProof/>
          <w:color w:val="333333"/>
          <w:lang w:val="en-US" w:eastAsia="ru-RU"/>
        </w:rPr>
        <w:t> выведет текст, что регистрация прошла успешно и не выведет форму регистрации.</w:t>
      </w:r>
    </w:p>
    <w:p w:rsidR="007813A6" w:rsidRPr="007813A6" w:rsidRDefault="007813A6" w:rsidP="004F123D">
      <w:pPr>
        <w:rPr>
          <w:rFonts w:ascii="Arial" w:hAnsi="Arial" w:cs="Arial"/>
          <w:color w:val="000000"/>
        </w:rPr>
      </w:pPr>
    </w:p>
    <w:p w:rsidR="00B27D58" w:rsidRDefault="00802B76" w:rsidP="004F123D">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Авторизация</w:t>
      </w:r>
    </w:p>
    <w:p w:rsidR="00EA6C47" w:rsidRDefault="00EA6C47" w:rsidP="00EA6C47">
      <w:pPr>
        <w:shd w:val="clear" w:color="auto" w:fill="FFFFFF"/>
        <w:spacing w:after="0" w:line="240" w:lineRule="auto"/>
        <w:textAlignment w:val="baseline"/>
        <w:rPr>
          <w:rFonts w:ascii="Arial" w:eastAsia="Times New Roman" w:hAnsi="Arial" w:cs="Arial"/>
          <w:color w:val="333333"/>
          <w:lang w:eastAsia="ru-RU"/>
        </w:rPr>
      </w:pPr>
      <w:r w:rsidRPr="00EA6C47">
        <w:rPr>
          <w:rFonts w:ascii="Arial" w:eastAsia="Times New Roman" w:hAnsi="Arial" w:cs="Arial"/>
          <w:color w:val="333333"/>
          <w:lang w:eastAsia="ru-RU"/>
        </w:rPr>
        <w:t>Для начала необходимо сверстать главную страницу сайта и поместить её в корне сайта в папку </w:t>
      </w:r>
      <w:r w:rsidRPr="00EA6C47">
        <w:rPr>
          <w:rFonts w:ascii="Arial" w:eastAsia="Times New Roman" w:hAnsi="Arial" w:cs="Arial"/>
          <w:b/>
          <w:bCs/>
          <w:noProof/>
          <w:color w:val="333333"/>
          <w:bdr w:val="none" w:sz="0" w:space="0" w:color="auto" w:frame="1"/>
          <w:lang w:val="en-US" w:eastAsia="ru-RU"/>
        </w:rPr>
        <w:t>template</w:t>
      </w:r>
      <w:r w:rsidRPr="00EA6C47">
        <w:rPr>
          <w:rFonts w:ascii="Arial" w:eastAsia="Times New Roman" w:hAnsi="Arial" w:cs="Arial"/>
          <w:color w:val="333333"/>
          <w:lang w:eastAsia="ru-RU"/>
        </w:rPr>
        <w:t>. Для данного урока нам достаточно, чтобы в этом файле была форма ввода логина и пароля, а также кнопка «Вход». Далее приведён код этой формы:</w:t>
      </w:r>
    </w:p>
    <w:p w:rsidR="00EA6C47" w:rsidRPr="00EA6C47" w:rsidRDefault="00EA6C47" w:rsidP="00EA6C47">
      <w:pPr>
        <w:shd w:val="clear" w:color="auto" w:fill="FFFFFF"/>
        <w:spacing w:after="0" w:line="240" w:lineRule="auto"/>
        <w:textAlignment w:val="baseline"/>
        <w:rPr>
          <w:rFonts w:ascii="Arial" w:eastAsia="Times New Roman" w:hAnsi="Arial" w:cs="Arial"/>
          <w:color w:val="333333"/>
          <w:lang w:eastAsia="ru-RU"/>
        </w:rPr>
      </w:pPr>
    </w:p>
    <w:tbl>
      <w:tblPr>
        <w:tblW w:w="9863" w:type="dxa"/>
        <w:tblCellSpacing w:w="15" w:type="dxa"/>
        <w:tblCellMar>
          <w:top w:w="15" w:type="dxa"/>
          <w:left w:w="15" w:type="dxa"/>
          <w:bottom w:w="15" w:type="dxa"/>
          <w:right w:w="15" w:type="dxa"/>
        </w:tblCellMar>
        <w:tblLook w:val="04A0" w:firstRow="1" w:lastRow="0" w:firstColumn="1" w:lastColumn="0" w:noHBand="0" w:noVBand="1"/>
      </w:tblPr>
      <w:tblGrid>
        <w:gridCol w:w="166"/>
        <w:gridCol w:w="9697"/>
      </w:tblGrid>
      <w:tr w:rsidR="00EA6C47" w:rsidRPr="00EA6C47" w:rsidTr="00EA6C47">
        <w:trPr>
          <w:tblCellSpacing w:w="15" w:type="dxa"/>
        </w:trPr>
        <w:tc>
          <w:tcPr>
            <w:tcW w:w="0" w:type="auto"/>
            <w:tcMar>
              <w:top w:w="0" w:type="dxa"/>
              <w:left w:w="0" w:type="dxa"/>
              <w:bottom w:w="0" w:type="dxa"/>
              <w:right w:w="0" w:type="dxa"/>
            </w:tcMar>
            <w:vAlign w:val="bottom"/>
            <w:hideMark/>
          </w:tcPr>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lastRenderedPageBreak/>
              <w:t>1</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2</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3</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4</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5</w:t>
            </w:r>
          </w:p>
        </w:tc>
        <w:tc>
          <w:tcPr>
            <w:tcW w:w="9863" w:type="dxa"/>
            <w:shd w:val="clear" w:color="auto" w:fill="EEEEEE"/>
            <w:tcMar>
              <w:top w:w="0" w:type="dxa"/>
              <w:left w:w="0" w:type="dxa"/>
              <w:bottom w:w="0" w:type="dxa"/>
              <w:right w:w="0" w:type="dxa"/>
            </w:tcMar>
            <w:vAlign w:val="bottom"/>
            <w:hideMark/>
          </w:tcPr>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inherit" w:eastAsia="Times New Roman" w:hAnsi="inherit" w:cs="Courier New"/>
                <w:noProof/>
                <w:color w:val="009900"/>
                <w:sz w:val="21"/>
                <w:szCs w:val="21"/>
                <w:bdr w:val="none" w:sz="0" w:space="0" w:color="auto" w:frame="1"/>
                <w:lang w:val="en-US" w:eastAsia="ru-RU"/>
              </w:rPr>
              <w:t>&lt;</w:t>
            </w:r>
            <w:r w:rsidRPr="00EA6C47">
              <w:rPr>
                <w:rFonts w:ascii="inherit" w:eastAsia="Times New Roman" w:hAnsi="inherit" w:cs="Courier New"/>
                <w:b/>
                <w:bCs/>
                <w:noProof/>
                <w:color w:val="000000"/>
                <w:sz w:val="21"/>
                <w:szCs w:val="21"/>
                <w:bdr w:val="none" w:sz="0" w:space="0" w:color="auto" w:frame="1"/>
                <w:lang w:val="en-US" w:eastAsia="ru-RU"/>
              </w:rPr>
              <w:t>form</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action</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method</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"post"</w:t>
            </w:r>
            <w:r w:rsidRPr="00EA6C47">
              <w:rPr>
                <w:rFonts w:ascii="inherit" w:eastAsia="Times New Roman" w:hAnsi="inherit" w:cs="Courier New"/>
                <w:noProof/>
                <w:color w:val="009900"/>
                <w:sz w:val="21"/>
                <w:szCs w:val="21"/>
                <w:bdr w:val="none" w:sz="0" w:space="0" w:color="auto" w:frame="1"/>
                <w:lang w:val="en-US" w:eastAsia="ru-RU"/>
              </w:rPr>
              <w:t>&gt;</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 xml:space="preserve"> Логин: </w:t>
            </w:r>
            <w:r w:rsidRPr="00EA6C47">
              <w:rPr>
                <w:rFonts w:ascii="inherit" w:eastAsia="Times New Roman" w:hAnsi="inherit" w:cs="Courier New"/>
                <w:noProof/>
                <w:color w:val="009900"/>
                <w:sz w:val="21"/>
                <w:szCs w:val="21"/>
                <w:bdr w:val="none" w:sz="0" w:space="0" w:color="auto" w:frame="1"/>
                <w:lang w:val="en-US" w:eastAsia="ru-RU"/>
              </w:rPr>
              <w:t>&lt;</w:t>
            </w:r>
            <w:r w:rsidRPr="00EA6C47">
              <w:rPr>
                <w:rFonts w:ascii="inherit" w:eastAsia="Times New Roman" w:hAnsi="inherit" w:cs="Courier New"/>
                <w:b/>
                <w:bCs/>
                <w:noProof/>
                <w:color w:val="000000"/>
                <w:sz w:val="21"/>
                <w:szCs w:val="21"/>
                <w:bdr w:val="none" w:sz="0" w:space="0" w:color="auto" w:frame="1"/>
                <w:lang w:val="en-US" w:eastAsia="ru-RU"/>
              </w:rPr>
              <w:t>input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type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"text"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name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"login"</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009900"/>
                <w:sz w:val="21"/>
                <w:szCs w:val="21"/>
                <w:bdr w:val="none" w:sz="0" w:space="0" w:color="auto" w:frame="1"/>
                <w:lang w:val="en-US" w:eastAsia="ru-RU"/>
              </w:rPr>
              <w:t>&gt;</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 xml:space="preserve"> Пароль: </w:t>
            </w:r>
            <w:r w:rsidRPr="00EA6C47">
              <w:rPr>
                <w:rFonts w:ascii="inherit" w:eastAsia="Times New Roman" w:hAnsi="inherit" w:cs="Courier New"/>
                <w:noProof/>
                <w:color w:val="009900"/>
                <w:sz w:val="21"/>
                <w:szCs w:val="21"/>
                <w:bdr w:val="none" w:sz="0" w:space="0" w:color="auto" w:frame="1"/>
                <w:lang w:val="en-US" w:eastAsia="ru-RU"/>
              </w:rPr>
              <w:t>&lt;</w:t>
            </w:r>
            <w:r w:rsidRPr="00EA6C47">
              <w:rPr>
                <w:rFonts w:ascii="inherit" w:eastAsia="Times New Roman" w:hAnsi="inherit" w:cs="Courier New"/>
                <w:b/>
                <w:bCs/>
                <w:noProof/>
                <w:color w:val="000000"/>
                <w:sz w:val="21"/>
                <w:szCs w:val="21"/>
                <w:bdr w:val="none" w:sz="0" w:space="0" w:color="auto" w:frame="1"/>
                <w:lang w:val="en-US" w:eastAsia="ru-RU"/>
              </w:rPr>
              <w:t>input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type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"password"</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name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"password"</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009900"/>
                <w:sz w:val="21"/>
                <w:szCs w:val="21"/>
                <w:bdr w:val="none" w:sz="0" w:space="0" w:color="auto" w:frame="1"/>
                <w:lang w:val="en-US" w:eastAsia="ru-RU"/>
              </w:rPr>
              <w:t>&gt;</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 xml:space="preserve"> </w:t>
            </w:r>
            <w:r>
              <w:rPr>
                <w:rFonts w:ascii="Courier New" w:eastAsia="Times New Roman" w:hAnsi="Courier New" w:cs="Courier New"/>
                <w:noProof/>
                <w:sz w:val="20"/>
                <w:szCs w:val="20"/>
                <w:lang w:eastAsia="ru-RU"/>
              </w:rPr>
              <w:t xml:space="preserve">        </w:t>
            </w:r>
            <w:r w:rsidRPr="00EA6C47">
              <w:rPr>
                <w:rFonts w:ascii="inherit" w:eastAsia="Times New Roman" w:hAnsi="inherit" w:cs="Courier New"/>
                <w:noProof/>
                <w:color w:val="009900"/>
                <w:sz w:val="21"/>
                <w:szCs w:val="21"/>
                <w:bdr w:val="none" w:sz="0" w:space="0" w:color="auto" w:frame="1"/>
                <w:lang w:val="en-US" w:eastAsia="ru-RU"/>
              </w:rPr>
              <w:t>&lt;</w:t>
            </w:r>
            <w:r w:rsidRPr="00EA6C47">
              <w:rPr>
                <w:rFonts w:ascii="inherit" w:eastAsia="Times New Roman" w:hAnsi="inherit" w:cs="Courier New"/>
                <w:b/>
                <w:bCs/>
                <w:noProof/>
                <w:color w:val="000000"/>
                <w:sz w:val="21"/>
                <w:szCs w:val="21"/>
                <w:bdr w:val="none" w:sz="0" w:space="0" w:color="auto" w:frame="1"/>
                <w:lang w:val="en-US" w:eastAsia="ru-RU"/>
              </w:rPr>
              <w:t>input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type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"submit"</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value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"Войти"</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000066"/>
                <w:sz w:val="21"/>
                <w:szCs w:val="21"/>
                <w:bdr w:val="none" w:sz="0" w:space="0" w:color="auto" w:frame="1"/>
                <w:lang w:val="en-US" w:eastAsia="ru-RU"/>
              </w:rPr>
              <w:t>name</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FF0000"/>
                <w:sz w:val="21"/>
                <w:szCs w:val="21"/>
                <w:bdr w:val="none" w:sz="0" w:space="0" w:color="auto" w:frame="1"/>
                <w:lang w:val="en-US" w:eastAsia="ru-RU"/>
              </w:rPr>
              <w:t>"log_in"</w:t>
            </w:r>
            <w:r w:rsidRPr="00EA6C47">
              <w:rPr>
                <w:rFonts w:ascii="inherit" w:eastAsia="Times New Roman" w:hAnsi="inherit" w:cs="Courier New"/>
                <w:noProof/>
                <w:color w:val="009900"/>
                <w:sz w:val="21"/>
                <w:szCs w:val="21"/>
                <w:bdr w:val="none" w:sz="0" w:space="0" w:color="auto" w:frame="1"/>
                <w:lang w:val="en-US" w:eastAsia="ru-RU"/>
              </w:rPr>
              <w:t xml:space="preserve"> </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noProof/>
                <w:color w:val="009900"/>
                <w:sz w:val="21"/>
                <w:szCs w:val="21"/>
                <w:bdr w:val="none" w:sz="0" w:space="0" w:color="auto" w:frame="1"/>
                <w:lang w:val="en-US" w:eastAsia="ru-RU"/>
              </w:rPr>
              <w:t>&gt;</w:t>
            </w: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p>
          <w:p w:rsidR="00EA6C47" w:rsidRPr="00EA6C47" w:rsidRDefault="00EA6C47" w:rsidP="00EA6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noProof/>
                <w:sz w:val="20"/>
                <w:szCs w:val="20"/>
                <w:lang w:val="en-US" w:eastAsia="ru-RU"/>
              </w:rPr>
            </w:pPr>
            <w:r w:rsidRPr="00EA6C47">
              <w:rPr>
                <w:rFonts w:ascii="Courier New" w:eastAsia="Times New Roman" w:hAnsi="Courier New" w:cs="Courier New"/>
                <w:noProof/>
                <w:sz w:val="20"/>
                <w:szCs w:val="20"/>
                <w:lang w:val="en-US" w:eastAsia="ru-RU"/>
              </w:rPr>
              <w:t xml:space="preserve"> </w:t>
            </w:r>
            <w:r w:rsidRPr="00EA6C47">
              <w:rPr>
                <w:rFonts w:ascii="inherit" w:eastAsia="Times New Roman" w:hAnsi="inherit" w:cs="Courier New"/>
                <w:noProof/>
                <w:color w:val="009900"/>
                <w:sz w:val="21"/>
                <w:szCs w:val="21"/>
                <w:bdr w:val="none" w:sz="0" w:space="0" w:color="auto" w:frame="1"/>
                <w:lang w:val="en-US" w:eastAsia="ru-RU"/>
              </w:rPr>
              <w:t>&lt;</w:t>
            </w:r>
            <w:r w:rsidRPr="00EA6C47">
              <w:rPr>
                <w:rFonts w:ascii="inherit" w:eastAsia="Times New Roman" w:hAnsi="inherit" w:cs="Courier New"/>
                <w:noProof/>
                <w:color w:val="66CC66"/>
                <w:sz w:val="21"/>
                <w:szCs w:val="21"/>
                <w:bdr w:val="none" w:sz="0" w:space="0" w:color="auto" w:frame="1"/>
                <w:lang w:val="en-US" w:eastAsia="ru-RU"/>
              </w:rPr>
              <w:t>/</w:t>
            </w:r>
            <w:r w:rsidRPr="00EA6C47">
              <w:rPr>
                <w:rFonts w:ascii="inherit" w:eastAsia="Times New Roman" w:hAnsi="inherit" w:cs="Courier New"/>
                <w:b/>
                <w:bCs/>
                <w:noProof/>
                <w:color w:val="000000"/>
                <w:sz w:val="21"/>
                <w:szCs w:val="21"/>
                <w:bdr w:val="none" w:sz="0" w:space="0" w:color="auto" w:frame="1"/>
                <w:lang w:val="en-US" w:eastAsia="ru-RU"/>
              </w:rPr>
              <w:t>form</w:t>
            </w:r>
            <w:r w:rsidRPr="00EA6C47">
              <w:rPr>
                <w:rFonts w:ascii="inherit" w:eastAsia="Times New Roman" w:hAnsi="inherit" w:cs="Courier New"/>
                <w:noProof/>
                <w:color w:val="009900"/>
                <w:sz w:val="21"/>
                <w:szCs w:val="21"/>
                <w:bdr w:val="none" w:sz="0" w:space="0" w:color="auto" w:frame="1"/>
                <w:lang w:val="en-US" w:eastAsia="ru-RU"/>
              </w:rPr>
              <w:t>&gt;</w:t>
            </w:r>
          </w:p>
        </w:tc>
      </w:tr>
    </w:tbl>
    <w:p w:rsidR="00EA6C47" w:rsidRDefault="00EA6C47" w:rsidP="00EA6C47">
      <w:pPr>
        <w:shd w:val="clear" w:color="auto" w:fill="FFFFFF"/>
        <w:spacing w:after="404" w:line="240" w:lineRule="auto"/>
        <w:textAlignment w:val="baseline"/>
        <w:rPr>
          <w:rFonts w:ascii="Arial" w:eastAsia="Times New Roman" w:hAnsi="Arial" w:cs="Arial"/>
          <w:color w:val="333333"/>
          <w:lang w:eastAsia="ru-RU"/>
        </w:rPr>
      </w:pPr>
    </w:p>
    <w:p w:rsidR="00EA6C47" w:rsidRPr="00EA6C47" w:rsidRDefault="00EA6C47" w:rsidP="00EA6C47">
      <w:pPr>
        <w:shd w:val="clear" w:color="auto" w:fill="FFFFFF"/>
        <w:spacing w:after="404" w:line="240" w:lineRule="auto"/>
        <w:textAlignment w:val="baseline"/>
        <w:rPr>
          <w:rFonts w:ascii="Arial" w:eastAsia="Times New Roman" w:hAnsi="Arial" w:cs="Arial"/>
          <w:color w:val="333333"/>
          <w:lang w:eastAsia="ru-RU"/>
        </w:rPr>
      </w:pPr>
      <w:r w:rsidRPr="00EA6C47">
        <w:rPr>
          <w:rFonts w:ascii="Arial" w:eastAsia="Times New Roman" w:hAnsi="Arial" w:cs="Arial"/>
          <w:color w:val="333333"/>
          <w:lang w:eastAsia="ru-RU"/>
        </w:rPr>
        <w:t>Файл назовём index.html.</w:t>
      </w:r>
    </w:p>
    <w:p w:rsidR="00EA6C47" w:rsidRPr="00EA6C47" w:rsidRDefault="00EA6C47" w:rsidP="00EA6C47">
      <w:pPr>
        <w:shd w:val="clear" w:color="auto" w:fill="FFFFFF"/>
        <w:spacing w:after="0" w:line="240" w:lineRule="auto"/>
        <w:textAlignment w:val="baseline"/>
        <w:rPr>
          <w:rFonts w:ascii="Arial" w:eastAsia="Times New Roman" w:hAnsi="Arial" w:cs="Arial"/>
          <w:color w:val="333333"/>
          <w:lang w:eastAsia="ru-RU"/>
        </w:rPr>
      </w:pPr>
      <w:r w:rsidRPr="00EA6C47">
        <w:rPr>
          <w:rFonts w:ascii="Arial" w:eastAsia="Times New Roman" w:hAnsi="Arial" w:cs="Arial"/>
          <w:color w:val="333333"/>
          <w:lang w:eastAsia="ru-RU"/>
        </w:rPr>
        <w:t>Метод передачи </w:t>
      </w:r>
      <w:proofErr w:type="spellStart"/>
      <w:r w:rsidRPr="00EA6C47">
        <w:rPr>
          <w:rFonts w:ascii="Arial" w:eastAsia="Times New Roman" w:hAnsi="Arial" w:cs="Arial"/>
          <w:b/>
          <w:bCs/>
          <w:color w:val="333333"/>
          <w:bdr w:val="none" w:sz="0" w:space="0" w:color="auto" w:frame="1"/>
          <w:lang w:eastAsia="ru-RU"/>
        </w:rPr>
        <w:t>post</w:t>
      </w:r>
      <w:proofErr w:type="spellEnd"/>
      <w:r w:rsidRPr="00EA6C47">
        <w:rPr>
          <w:rFonts w:ascii="Arial" w:eastAsia="Times New Roman" w:hAnsi="Arial" w:cs="Arial"/>
          <w:b/>
          <w:bCs/>
          <w:color w:val="333333"/>
          <w:bdr w:val="none" w:sz="0" w:space="0" w:color="auto" w:frame="1"/>
          <w:lang w:eastAsia="ru-RU"/>
        </w:rPr>
        <w:t> </w:t>
      </w:r>
      <w:r w:rsidRPr="00EA6C47">
        <w:rPr>
          <w:rFonts w:ascii="Arial" w:eastAsia="Times New Roman" w:hAnsi="Arial" w:cs="Arial"/>
          <w:color w:val="333333"/>
          <w:lang w:eastAsia="ru-RU"/>
        </w:rPr>
        <w:t>необходим. Ведь мы не хотим, чтобы при авторизации логин и пароль светились в адресной строке.</w:t>
      </w:r>
    </w:p>
    <w:p w:rsidR="001959FB" w:rsidRDefault="00EA6C47" w:rsidP="00EA6C47">
      <w:pPr>
        <w:shd w:val="clear" w:color="auto" w:fill="FFFFFF"/>
        <w:spacing w:after="404" w:line="240" w:lineRule="auto"/>
        <w:textAlignment w:val="baseline"/>
        <w:rPr>
          <w:rFonts w:ascii="Arial" w:eastAsia="Times New Roman" w:hAnsi="Arial" w:cs="Arial"/>
          <w:color w:val="333333"/>
          <w:lang w:val="en-US" w:eastAsia="ru-RU"/>
        </w:rPr>
      </w:pPr>
      <w:r w:rsidRPr="00EA6C47">
        <w:rPr>
          <w:rFonts w:ascii="Arial" w:eastAsia="Times New Roman" w:hAnsi="Arial" w:cs="Arial"/>
          <w:color w:val="333333"/>
          <w:lang w:eastAsia="ru-RU"/>
        </w:rPr>
        <w:t xml:space="preserve">Как только форма готова, создадим самый важный файл будущего сайта — главный контроллер, т. е. файл, лежащий в корне сайта — </w:t>
      </w:r>
      <w:proofErr w:type="spellStart"/>
      <w:r w:rsidRPr="00EA6C47">
        <w:rPr>
          <w:rFonts w:ascii="Arial" w:eastAsia="Times New Roman" w:hAnsi="Arial" w:cs="Arial"/>
          <w:color w:val="333333"/>
          <w:lang w:eastAsia="ru-RU"/>
        </w:rPr>
        <w:t>index.php</w:t>
      </w:r>
      <w:proofErr w:type="spellEnd"/>
      <w:r w:rsidRPr="00EA6C47">
        <w:rPr>
          <w:rFonts w:ascii="Arial" w:eastAsia="Times New Roman" w:hAnsi="Arial" w:cs="Arial"/>
          <w:color w:val="333333"/>
          <w:lang w:eastAsia="ru-RU"/>
        </w:rPr>
        <w:t>. Именно он и будет запускаться при входе на сайт. На момент написания статьи на нашем проекте код этого файла занимает 92 строки, нам же понадобится пока лишь около 25 строк. Вот его код:</w:t>
      </w:r>
    </w:p>
    <w:p w:rsidR="004E3D87" w:rsidRPr="004E3D87" w:rsidRDefault="004E3D87" w:rsidP="00EA6C47">
      <w:pPr>
        <w:shd w:val="clear" w:color="auto" w:fill="FFFFFF"/>
        <w:spacing w:after="404" w:line="240" w:lineRule="auto"/>
        <w:textAlignment w:val="baseline"/>
        <w:rPr>
          <w:rFonts w:ascii="Arial" w:eastAsia="Times New Roman" w:hAnsi="Arial" w:cs="Arial"/>
          <w:color w:val="333333"/>
          <w:lang w:val="en-US" w:eastAsia="ru-RU"/>
        </w:rPr>
      </w:pPr>
      <w:r>
        <w:rPr>
          <w:rFonts w:ascii="Arial Black" w:hAnsi="Arial Black" w:cstheme="minorHAnsi"/>
          <w:b/>
          <w:color w:val="FF0000"/>
          <w:sz w:val="36"/>
          <w:szCs w:val="36"/>
          <w:u w:val="single"/>
          <w:lang w:val="en-US"/>
        </w:rPr>
        <w:t>Cookie</w:t>
      </w:r>
    </w:p>
    <w:p w:rsidR="004E3D87" w:rsidRPr="005A6EB5"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5A6EB5">
        <w:rPr>
          <w:rFonts w:ascii="Verdana" w:eastAsia="Times New Roman" w:hAnsi="Verdana" w:cs="Times New Roman"/>
          <w:noProof/>
          <w:color w:val="000000"/>
          <w:sz w:val="18"/>
          <w:szCs w:val="18"/>
          <w:lang w:val="en-US" w:eastAsia="ru-RU"/>
        </w:rPr>
        <w:t>Мы устанавливаем в Cookie переменную, которая будет храниться на диске удаленного пользователя. Эта переменная и будет хранить информацию о посещениях. Она будет считываться скриптом при обращении посетителя к серверу. Выгода такого метода идентификации очевидна. Во-первых, нам не нужно хранить множество ненужной информации о IP-адресах. Во-вторых, нас не интересуют динамические IP-адреса, поскольку данные о своих посещениях хранятся конкретно у каждого посетителя сайта.</w:t>
      </w:r>
    </w:p>
    <w:p w:rsidR="004E3D87" w:rsidRPr="005A6EB5"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5A6EB5">
        <w:rPr>
          <w:rFonts w:ascii="Verdana" w:eastAsia="Times New Roman" w:hAnsi="Verdana" w:cs="Times New Roman"/>
          <w:noProof/>
          <w:color w:val="000000"/>
          <w:sz w:val="18"/>
          <w:szCs w:val="18"/>
          <w:lang w:val="en-US" w:eastAsia="ru-RU"/>
        </w:rPr>
        <w:t>Теперь понятно, для чего мы можем использовать Cookie - для хранения небольшой по объему информации у клиента (посетителя) сайта, например: настройки сайта (цвет фона страниц, язык, оформление таблиц и.т.д.), а также другой информации.</w:t>
      </w:r>
    </w:p>
    <w:p w:rsidR="004E3D87" w:rsidRPr="005A6EB5" w:rsidRDefault="004E3D87" w:rsidP="004E3D87">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5A6EB5">
        <w:rPr>
          <w:rFonts w:ascii="Verdana" w:eastAsia="Times New Roman" w:hAnsi="Verdana" w:cs="Times New Roman"/>
          <w:noProof/>
          <w:color w:val="000000"/>
          <w:sz w:val="18"/>
          <w:szCs w:val="18"/>
          <w:lang w:val="en-US" w:eastAsia="ru-RU"/>
        </w:rPr>
        <w:t>Файлы Cookies представляют собой обыкновенные текстовые файлы, которые хранятся на диске у посетителей сайтов. Файлы Cookies и содержат ту информацию, которая была в них записана сервером.</w:t>
      </w:r>
    </w:p>
    <w:p w:rsidR="00EA6C47" w:rsidRDefault="005A6EB5"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5A6EB5">
        <w:rPr>
          <w:rFonts w:ascii="Verdana" w:eastAsia="Times New Roman" w:hAnsi="Verdana" w:cs="Times New Roman"/>
          <w:noProof/>
          <w:color w:val="000000"/>
          <w:sz w:val="18"/>
          <w:szCs w:val="18"/>
          <w:lang w:val="en-US" w:eastAsia="ru-RU"/>
        </w:rPr>
        <w:t xml:space="preserve">Кукисы должны быть установленны ПЕРЕД html файлом или командой echo. </w:t>
      </w:r>
    </w:p>
    <w:p w:rsidR="00394616"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p>
    <w:p w:rsidR="00394616" w:rsidRDefault="00394616" w:rsidP="00444B36">
      <w:pPr>
        <w:shd w:val="clear" w:color="auto" w:fill="F7F7F7"/>
        <w:spacing w:before="100" w:beforeAutospacing="1" w:after="100" w:afterAutospacing="1" w:line="255" w:lineRule="atLeast"/>
        <w:rPr>
          <w:rFonts w:ascii="Arial Black" w:hAnsi="Arial Black" w:cstheme="minorHAnsi"/>
          <w:b/>
          <w:color w:val="FF0000"/>
          <w:sz w:val="36"/>
          <w:szCs w:val="36"/>
          <w:u w:val="single"/>
        </w:rPr>
      </w:pPr>
      <w:r>
        <w:rPr>
          <w:rFonts w:ascii="Arial Black" w:hAnsi="Arial Black" w:cstheme="minorHAnsi"/>
          <w:b/>
          <w:color w:val="FF0000"/>
          <w:sz w:val="36"/>
          <w:szCs w:val="36"/>
          <w:u w:val="single"/>
        </w:rPr>
        <w:t xml:space="preserve">Работа с </w:t>
      </w:r>
      <w:proofErr w:type="spellStart"/>
      <w:r>
        <w:rPr>
          <w:rFonts w:ascii="Arial Black" w:hAnsi="Arial Black" w:cstheme="minorHAnsi"/>
          <w:b/>
          <w:color w:val="FF0000"/>
          <w:sz w:val="36"/>
          <w:szCs w:val="36"/>
          <w:u w:val="single"/>
          <w:lang w:val="en-US"/>
        </w:rPr>
        <w:t>Github</w:t>
      </w:r>
      <w:proofErr w:type="spellEnd"/>
    </w:p>
    <w:p w:rsidR="00D747A1" w:rsidRPr="00D747A1" w:rsidRDefault="00394616" w:rsidP="00444B36">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eastAsia="ru-RU"/>
        </w:rPr>
      </w:pPr>
      <w:r w:rsidRPr="00394616">
        <w:rPr>
          <w:rFonts w:eastAsia="Times New Roman" w:cstheme="minorHAnsi"/>
          <w:b/>
          <w:noProof/>
          <w:color w:val="E36C0A" w:themeColor="accent6" w:themeShade="BF"/>
          <w:sz w:val="28"/>
          <w:szCs w:val="28"/>
          <w:lang w:eastAsia="ru-RU"/>
        </w:rPr>
        <w:t xml:space="preserve">Отправить проэкт на </w:t>
      </w:r>
      <w:r w:rsidRPr="00394616">
        <w:rPr>
          <w:rFonts w:eastAsia="Times New Roman" w:cstheme="minorHAnsi"/>
          <w:b/>
          <w:noProof/>
          <w:color w:val="E36C0A" w:themeColor="accent6" w:themeShade="BF"/>
          <w:sz w:val="28"/>
          <w:szCs w:val="28"/>
          <w:lang w:val="en-US" w:eastAsia="ru-RU"/>
        </w:rPr>
        <w:t>GitHub:</w:t>
      </w:r>
    </w:p>
    <w:p w:rsidR="003A4238" w:rsidRDefault="003A4238" w:rsidP="00444B36">
      <w:pPr>
        <w:shd w:val="clear" w:color="auto" w:fill="F7F7F7"/>
        <w:spacing w:before="100" w:beforeAutospacing="1" w:after="100" w:afterAutospacing="1" w:line="255" w:lineRule="atLeast"/>
        <w:rPr>
          <w:rFonts w:eastAsia="Times New Roman" w:cstheme="minorHAnsi"/>
          <w:b/>
          <w:noProof/>
          <w:color w:val="000000" w:themeColor="text1"/>
          <w:sz w:val="24"/>
          <w:szCs w:val="24"/>
          <w:lang w:eastAsia="ru-RU"/>
        </w:rPr>
      </w:pPr>
      <w:r>
        <w:rPr>
          <w:rFonts w:eastAsia="Times New Roman" w:cstheme="minorHAnsi"/>
          <w:b/>
          <w:noProof/>
          <w:color w:val="E36C0A" w:themeColor="accent6" w:themeShade="BF"/>
          <w:sz w:val="28"/>
          <w:szCs w:val="28"/>
          <w:lang w:eastAsia="ru-RU"/>
        </w:rPr>
        <w:t xml:space="preserve">Видоурок: </w:t>
      </w:r>
      <w:hyperlink r:id="rId54" w:history="1">
        <w:r w:rsidR="00D747A1" w:rsidRPr="00DB5D80">
          <w:rPr>
            <w:rStyle w:val="a9"/>
            <w:rFonts w:eastAsia="Times New Roman" w:cstheme="minorHAnsi"/>
            <w:b/>
            <w:noProof/>
            <w:sz w:val="24"/>
            <w:szCs w:val="24"/>
            <w:lang w:eastAsia="ru-RU"/>
          </w:rPr>
          <w:t>https://www.youtube.com/watch?v=iQqDce_9y3k</w:t>
        </w:r>
      </w:hyperlink>
    </w:p>
    <w:p w:rsidR="00D747A1" w:rsidRDefault="00D747A1" w:rsidP="00444B36">
      <w:pPr>
        <w:shd w:val="clear" w:color="auto" w:fill="F7F7F7"/>
        <w:spacing w:before="100" w:beforeAutospacing="1" w:after="100" w:afterAutospacing="1" w:line="255" w:lineRule="atLeast"/>
        <w:rPr>
          <w:rFonts w:eastAsia="Times New Roman" w:cstheme="minorHAnsi"/>
          <w:b/>
          <w:noProof/>
          <w:color w:val="000000" w:themeColor="text1"/>
          <w:sz w:val="24"/>
          <w:szCs w:val="24"/>
          <w:lang w:eastAsia="ru-RU"/>
        </w:rPr>
      </w:pPr>
    </w:p>
    <w:p w:rsidR="00D747A1" w:rsidRPr="003A4238" w:rsidRDefault="00D747A1" w:rsidP="00444B36">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eastAsia="ru-RU"/>
        </w:rPr>
      </w:pPr>
      <w:r>
        <w:rPr>
          <w:rFonts w:eastAsia="Times New Roman" w:cstheme="minorHAnsi"/>
          <w:b/>
          <w:noProof/>
          <w:color w:val="E36C0A" w:themeColor="accent6" w:themeShade="BF"/>
          <w:sz w:val="28"/>
          <w:szCs w:val="28"/>
          <w:lang w:eastAsia="ru-RU"/>
        </w:rPr>
        <w:lastRenderedPageBreak/>
        <w:drawing>
          <wp:inline distT="0" distB="0" distL="0" distR="0">
            <wp:extent cx="6645910" cy="432562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github.jpg"/>
                    <pic:cNvPicPr/>
                  </pic:nvPicPr>
                  <pic:blipFill>
                    <a:blip r:embed="rId55">
                      <a:extLst>
                        <a:ext uri="{28A0092B-C50C-407E-A947-70E740481C1C}">
                          <a14:useLocalDpi xmlns:a14="http://schemas.microsoft.com/office/drawing/2010/main" val="0"/>
                        </a:ext>
                      </a:extLst>
                    </a:blip>
                    <a:stretch>
                      <a:fillRect/>
                    </a:stretch>
                  </pic:blipFill>
                  <pic:spPr>
                    <a:xfrm>
                      <a:off x="0" y="0"/>
                      <a:ext cx="6645910" cy="4325620"/>
                    </a:xfrm>
                    <a:prstGeom prst="rect">
                      <a:avLst/>
                    </a:prstGeom>
                  </pic:spPr>
                </pic:pic>
              </a:graphicData>
            </a:graphic>
          </wp:inline>
        </w:drawing>
      </w:r>
    </w:p>
    <w:p w:rsidR="00394616" w:rsidRPr="00B62A2D"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Pr>
          <w:rFonts w:ascii="Verdana" w:eastAsia="Times New Roman" w:hAnsi="Verdana" w:cs="Times New Roman"/>
          <w:noProof/>
          <w:color w:val="000000"/>
          <w:sz w:val="18"/>
          <w:szCs w:val="18"/>
          <w:lang w:eastAsia="ru-RU"/>
        </w:rPr>
        <w:t xml:space="preserve">Создаем новый репозиторий на </w:t>
      </w:r>
      <w:r>
        <w:rPr>
          <w:rFonts w:ascii="Verdana" w:eastAsia="Times New Roman" w:hAnsi="Verdana" w:cs="Times New Roman"/>
          <w:noProof/>
          <w:color w:val="000000"/>
          <w:sz w:val="18"/>
          <w:szCs w:val="18"/>
          <w:lang w:val="en-US" w:eastAsia="ru-RU"/>
        </w:rPr>
        <w:t>Github.com</w:t>
      </w:r>
      <w:r>
        <w:rPr>
          <w:rFonts w:ascii="Verdana" w:eastAsia="Times New Roman" w:hAnsi="Verdana" w:cs="Times New Roman"/>
          <w:noProof/>
          <w:color w:val="000000"/>
          <w:sz w:val="18"/>
          <w:szCs w:val="18"/>
          <w:lang w:eastAsia="ru-RU"/>
        </w:rPr>
        <w:t>, привязанный к нашему проэкту.</w:t>
      </w:r>
      <w:r w:rsidR="00B62A2D">
        <w:rPr>
          <w:rFonts w:ascii="Verdana" w:eastAsia="Times New Roman" w:hAnsi="Verdana" w:cs="Times New Roman"/>
          <w:noProof/>
          <w:color w:val="000000"/>
          <w:sz w:val="18"/>
          <w:szCs w:val="18"/>
          <w:lang w:val="en-US" w:eastAsia="ru-RU"/>
        </w:rPr>
        <w:t xml:space="preserve"> </w:t>
      </w:r>
      <w:r w:rsidR="00B62A2D">
        <w:rPr>
          <w:rFonts w:ascii="Verdana" w:eastAsia="Times New Roman" w:hAnsi="Verdana" w:cs="Times New Roman"/>
          <w:noProof/>
          <w:color w:val="000000"/>
          <w:sz w:val="18"/>
          <w:szCs w:val="18"/>
          <w:lang w:eastAsia="ru-RU"/>
        </w:rPr>
        <w:t xml:space="preserve">И отправляем его с помощью кнопки </w:t>
      </w:r>
      <w:r w:rsidR="00B62A2D">
        <w:rPr>
          <w:rFonts w:ascii="Verdana" w:eastAsia="Times New Roman" w:hAnsi="Verdana" w:cs="Times New Roman"/>
          <w:noProof/>
          <w:color w:val="000000"/>
          <w:sz w:val="18"/>
          <w:szCs w:val="18"/>
          <w:lang w:val="en-US" w:eastAsia="ru-RU"/>
        </w:rPr>
        <w:t>VCS -&gt; Import into Version Control -&gt; Share Project on GitHub</w:t>
      </w:r>
    </w:p>
    <w:p w:rsidR="002C6488" w:rsidRPr="004025B9" w:rsidRDefault="0039461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Pr>
          <w:rFonts w:ascii="Arial Black" w:hAnsi="Arial Black" w:cstheme="minorHAnsi"/>
          <w:b/>
          <w:noProof/>
          <w:color w:val="FF0000"/>
          <w:sz w:val="36"/>
          <w:szCs w:val="36"/>
          <w:u w:val="single"/>
          <w:lang w:eastAsia="ru-RU"/>
        </w:rPr>
        <w:drawing>
          <wp:inline distT="0" distB="0" distL="0" distR="0" wp14:anchorId="43D826C5" wp14:editId="56541AD2">
            <wp:extent cx="6648450" cy="35623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править проэкт на GitHub.jpg"/>
                    <pic:cNvPicPr/>
                  </pic:nvPicPr>
                  <pic:blipFill>
                    <a:blip r:embed="rId56">
                      <a:extLst>
                        <a:ext uri="{28A0092B-C50C-407E-A947-70E740481C1C}">
                          <a14:useLocalDpi xmlns:a14="http://schemas.microsoft.com/office/drawing/2010/main" val="0"/>
                        </a:ext>
                      </a:extLst>
                    </a:blip>
                    <a:stretch>
                      <a:fillRect/>
                    </a:stretch>
                  </pic:blipFill>
                  <pic:spPr>
                    <a:xfrm>
                      <a:off x="0" y="0"/>
                      <a:ext cx="6645910" cy="3560989"/>
                    </a:xfrm>
                    <a:prstGeom prst="rect">
                      <a:avLst/>
                    </a:prstGeom>
                  </pic:spPr>
                </pic:pic>
              </a:graphicData>
            </a:graphic>
          </wp:inline>
        </w:drawing>
      </w:r>
    </w:p>
    <w:p w:rsidR="002A2CD4" w:rsidRDefault="002A2CD4" w:rsidP="004025B9">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eastAsia="ru-RU"/>
        </w:rPr>
      </w:pPr>
    </w:p>
    <w:p w:rsidR="002A2CD4" w:rsidRDefault="002A2CD4" w:rsidP="004025B9">
      <w:pPr>
        <w:shd w:val="clear" w:color="auto" w:fill="F7F7F7"/>
        <w:spacing w:before="100" w:beforeAutospacing="1" w:after="100" w:afterAutospacing="1" w:line="255" w:lineRule="atLeast"/>
        <w:rPr>
          <w:rFonts w:eastAsia="Times New Roman" w:cstheme="minorHAnsi"/>
          <w:b/>
          <w:noProof/>
          <w:color w:val="E36C0A" w:themeColor="accent6" w:themeShade="BF"/>
          <w:sz w:val="28"/>
          <w:szCs w:val="28"/>
          <w:lang w:eastAsia="ru-RU"/>
        </w:rPr>
      </w:pPr>
    </w:p>
    <w:p w:rsidR="004025B9" w:rsidRPr="00534684" w:rsidRDefault="004025B9" w:rsidP="004025B9">
      <w:pPr>
        <w:shd w:val="clear" w:color="auto" w:fill="F7F7F7"/>
        <w:spacing w:before="100" w:beforeAutospacing="1" w:after="100" w:afterAutospacing="1" w:line="255" w:lineRule="atLeast"/>
        <w:rPr>
          <w:rFonts w:ascii="Arial Black" w:eastAsia="Times New Roman" w:hAnsi="Arial Black" w:cstheme="minorHAnsi"/>
          <w:b/>
          <w:noProof/>
          <w:color w:val="FF0000"/>
          <w:sz w:val="36"/>
          <w:szCs w:val="36"/>
          <w:lang w:eastAsia="ru-RU"/>
        </w:rPr>
      </w:pPr>
      <w:r w:rsidRPr="00534684">
        <w:rPr>
          <w:rFonts w:ascii="Arial Black" w:eastAsia="Times New Roman" w:hAnsi="Arial Black" w:cstheme="minorHAnsi"/>
          <w:b/>
          <w:noProof/>
          <w:color w:val="FF0000"/>
          <w:sz w:val="36"/>
          <w:szCs w:val="36"/>
          <w:lang w:eastAsia="ru-RU"/>
        </w:rPr>
        <w:lastRenderedPageBreak/>
        <w:t>Работа с командной строкой</w:t>
      </w:r>
      <w:r w:rsidRPr="00534684">
        <w:rPr>
          <w:rFonts w:ascii="Arial Black" w:eastAsia="Times New Roman" w:hAnsi="Arial Black" w:cstheme="minorHAnsi"/>
          <w:b/>
          <w:noProof/>
          <w:color w:val="FF0000"/>
          <w:sz w:val="36"/>
          <w:szCs w:val="36"/>
          <w:lang w:val="en-US" w:eastAsia="ru-RU"/>
        </w:rPr>
        <w:t>:</w:t>
      </w:r>
    </w:p>
    <w:p w:rsidR="00534684" w:rsidRPr="00534684" w:rsidRDefault="00534684" w:rsidP="00444B36">
      <w:pPr>
        <w:shd w:val="clear" w:color="auto" w:fill="F7F7F7"/>
        <w:spacing w:before="100" w:beforeAutospacing="1" w:after="100" w:afterAutospacing="1" w:line="255" w:lineRule="atLeast"/>
        <w:rPr>
          <w:rFonts w:ascii="Arial Black" w:hAnsi="Arial Black" w:cstheme="minorHAnsi"/>
          <w:b/>
          <w:color w:val="FF0000"/>
          <w:sz w:val="36"/>
          <w:szCs w:val="36"/>
          <w:u w:val="single"/>
          <w:lang w:val="en-US"/>
        </w:rPr>
      </w:pPr>
      <w:r w:rsidRPr="00534684">
        <w:rPr>
          <w:rFonts w:ascii="Verdana" w:eastAsia="Times New Roman" w:hAnsi="Verdana" w:cs="Times New Roman"/>
          <w:b/>
          <w:noProof/>
          <w:color w:val="E36C0A" w:themeColor="accent6" w:themeShade="BF"/>
          <w:sz w:val="18"/>
          <w:szCs w:val="18"/>
          <w:lang w:eastAsia="ru-RU"/>
        </w:rPr>
        <w:t>Чтобы запустить командную строку</w:t>
      </w:r>
      <w:r w:rsidRPr="00534684">
        <w:rPr>
          <w:rFonts w:ascii="Verdana" w:eastAsia="Times New Roman" w:hAnsi="Verdana" w:cs="Times New Roman"/>
          <w:noProof/>
          <w:color w:val="E36C0A" w:themeColor="accent6" w:themeShade="BF"/>
          <w:sz w:val="18"/>
          <w:szCs w:val="18"/>
          <w:lang w:eastAsia="ru-RU"/>
        </w:rPr>
        <w:t xml:space="preserve"> </w:t>
      </w:r>
      <w:r>
        <w:rPr>
          <w:rFonts w:ascii="Verdana" w:eastAsia="Times New Roman" w:hAnsi="Verdana" w:cs="Times New Roman"/>
          <w:noProof/>
          <w:color w:val="000000"/>
          <w:sz w:val="18"/>
          <w:szCs w:val="18"/>
          <w:lang w:eastAsia="ru-RU"/>
        </w:rPr>
        <w:t xml:space="preserve">– в панеле Пуск прописываем </w:t>
      </w:r>
      <w:r>
        <w:rPr>
          <w:rFonts w:ascii="Verdana" w:eastAsia="Times New Roman" w:hAnsi="Verdana" w:cs="Times New Roman"/>
          <w:noProof/>
          <w:color w:val="000000"/>
          <w:sz w:val="18"/>
          <w:szCs w:val="18"/>
          <w:lang w:val="en-US" w:eastAsia="ru-RU"/>
        </w:rPr>
        <w:t>cmd.exe</w:t>
      </w:r>
      <w:r>
        <w:rPr>
          <w:rFonts w:ascii="Arial Black" w:hAnsi="Arial Black" w:cstheme="minorHAnsi"/>
          <w:b/>
          <w:color w:val="FF0000"/>
          <w:sz w:val="36"/>
          <w:szCs w:val="36"/>
          <w:u w:val="single"/>
          <w:lang w:val="en-US"/>
        </w:rPr>
        <w:t xml:space="preserve"> </w:t>
      </w:r>
    </w:p>
    <w:p w:rsidR="004025B9" w:rsidRDefault="00534684" w:rsidP="00444B36">
      <w:pPr>
        <w:shd w:val="clear" w:color="auto" w:fill="F7F7F7"/>
        <w:spacing w:before="100" w:beforeAutospacing="1" w:after="100" w:afterAutospacing="1" w:line="255" w:lineRule="atLeast"/>
        <w:rPr>
          <w:rFonts w:ascii="Verdana" w:eastAsia="Times New Roman" w:hAnsi="Verdana" w:cs="Times New Roman"/>
          <w:noProof/>
          <w:sz w:val="18"/>
          <w:szCs w:val="18"/>
          <w:lang w:eastAsia="ru-RU"/>
        </w:rPr>
      </w:pPr>
      <w:r>
        <w:rPr>
          <w:rFonts w:ascii="Verdana" w:eastAsia="Times New Roman" w:hAnsi="Verdana" w:cs="Times New Roman"/>
          <w:noProof/>
          <w:sz w:val="18"/>
          <w:szCs w:val="18"/>
          <w:lang w:eastAsia="ru-RU"/>
        </w:rPr>
        <w:t>или о</w:t>
      </w:r>
      <w:r w:rsidR="004025B9">
        <w:rPr>
          <w:rFonts w:ascii="Verdana" w:eastAsia="Times New Roman" w:hAnsi="Verdana" w:cs="Times New Roman"/>
          <w:noProof/>
          <w:sz w:val="18"/>
          <w:szCs w:val="18"/>
          <w:lang w:eastAsia="ru-RU"/>
        </w:rPr>
        <w:t>ткрываем командную строку:</w:t>
      </w:r>
    </w:p>
    <w:p w:rsidR="004025B9" w:rsidRPr="004025B9" w:rsidRDefault="002A2CD4" w:rsidP="00444B36">
      <w:pPr>
        <w:shd w:val="clear" w:color="auto" w:fill="F7F7F7"/>
        <w:spacing w:before="100" w:beforeAutospacing="1" w:after="100" w:afterAutospacing="1" w:line="255" w:lineRule="atLeast"/>
        <w:rPr>
          <w:rFonts w:ascii="Verdana" w:eastAsia="Times New Roman" w:hAnsi="Verdana" w:cs="Times New Roman"/>
          <w:noProof/>
          <w:sz w:val="18"/>
          <w:szCs w:val="18"/>
          <w:lang w:eastAsia="ru-RU"/>
        </w:rPr>
      </w:pPr>
      <w:r>
        <w:rPr>
          <w:rFonts w:ascii="Verdana" w:eastAsia="Times New Roman" w:hAnsi="Verdana" w:cs="Times New Roman"/>
          <w:noProof/>
          <w:sz w:val="18"/>
          <w:szCs w:val="18"/>
          <w:lang w:eastAsia="ru-RU"/>
        </w:rPr>
        <w:drawing>
          <wp:inline distT="0" distB="0" distL="0" distR="0">
            <wp:extent cx="4676775" cy="31432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jpg"/>
                    <pic:cNvPicPr/>
                  </pic:nvPicPr>
                  <pic:blipFill>
                    <a:blip r:embed="rId57">
                      <a:extLst>
                        <a:ext uri="{28A0092B-C50C-407E-A947-70E740481C1C}">
                          <a14:useLocalDpi xmlns:a14="http://schemas.microsoft.com/office/drawing/2010/main" val="0"/>
                        </a:ext>
                      </a:extLst>
                    </a:blip>
                    <a:stretch>
                      <a:fillRect/>
                    </a:stretch>
                  </pic:blipFill>
                  <pic:spPr>
                    <a:xfrm>
                      <a:off x="0" y="0"/>
                      <a:ext cx="4676775" cy="3143250"/>
                    </a:xfrm>
                    <a:prstGeom prst="rect">
                      <a:avLst/>
                    </a:prstGeom>
                  </pic:spPr>
                </pic:pic>
              </a:graphicData>
            </a:graphic>
          </wp:inline>
        </w:drawing>
      </w:r>
    </w:p>
    <w:p w:rsidR="00204C97" w:rsidRPr="00204C97" w:rsidRDefault="00204C97"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Pr>
          <w:rFonts w:ascii="Verdana" w:eastAsia="Times New Roman" w:hAnsi="Verdana" w:cs="Times New Roman"/>
          <w:b/>
          <w:noProof/>
          <w:color w:val="E36C0A" w:themeColor="accent6" w:themeShade="BF"/>
          <w:sz w:val="18"/>
          <w:szCs w:val="18"/>
          <w:lang w:eastAsia="ru-RU"/>
        </w:rPr>
        <w:t>Чтобы открыть</w:t>
      </w:r>
      <w:r w:rsidRPr="008C0479">
        <w:rPr>
          <w:rFonts w:ascii="Verdana" w:eastAsia="Times New Roman" w:hAnsi="Verdana" w:cs="Times New Roman"/>
          <w:b/>
          <w:noProof/>
          <w:color w:val="E36C0A" w:themeColor="accent6" w:themeShade="BF"/>
          <w:sz w:val="18"/>
          <w:szCs w:val="18"/>
          <w:lang w:eastAsia="ru-RU"/>
        </w:rPr>
        <w:t xml:space="preserve"> </w:t>
      </w:r>
      <w:r>
        <w:rPr>
          <w:rFonts w:ascii="Verdana" w:eastAsia="Times New Roman" w:hAnsi="Verdana" w:cs="Times New Roman"/>
          <w:b/>
          <w:noProof/>
          <w:color w:val="E36C0A" w:themeColor="accent6" w:themeShade="BF"/>
          <w:sz w:val="18"/>
          <w:szCs w:val="18"/>
          <w:lang w:eastAsia="ru-RU"/>
        </w:rPr>
        <w:t>папку</w:t>
      </w:r>
      <w:r>
        <w:rPr>
          <w:rFonts w:ascii="Verdana" w:eastAsia="Times New Roman" w:hAnsi="Verdana" w:cs="Times New Roman"/>
          <w:noProof/>
          <w:color w:val="000000"/>
          <w:sz w:val="18"/>
          <w:szCs w:val="18"/>
          <w:lang w:eastAsia="ru-RU"/>
        </w:rPr>
        <w:t xml:space="preserve"> – набираем команду </w:t>
      </w:r>
      <w:r>
        <w:rPr>
          <w:rFonts w:ascii="Verdana" w:eastAsia="Times New Roman" w:hAnsi="Verdana" w:cs="Times New Roman"/>
          <w:b/>
          <w:noProof/>
          <w:color w:val="000000"/>
          <w:sz w:val="18"/>
          <w:szCs w:val="18"/>
          <w:lang w:val="en-US" w:eastAsia="ru-RU"/>
        </w:rPr>
        <w:t>cd</w:t>
      </w:r>
    </w:p>
    <w:p w:rsidR="00423BEB" w:rsidRPr="00D55CD0" w:rsidRDefault="00EE2F1D"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8C0479">
        <w:rPr>
          <w:rFonts w:ascii="Verdana" w:eastAsia="Times New Roman" w:hAnsi="Verdana" w:cs="Times New Roman"/>
          <w:b/>
          <w:noProof/>
          <w:color w:val="E36C0A" w:themeColor="accent6" w:themeShade="BF"/>
          <w:sz w:val="18"/>
          <w:szCs w:val="18"/>
          <w:lang w:eastAsia="ru-RU"/>
        </w:rPr>
        <w:t>Чтобы просмотреть содержимое папки</w:t>
      </w:r>
      <w:r>
        <w:rPr>
          <w:rFonts w:ascii="Verdana" w:eastAsia="Times New Roman" w:hAnsi="Verdana" w:cs="Times New Roman"/>
          <w:noProof/>
          <w:color w:val="000000"/>
          <w:sz w:val="18"/>
          <w:szCs w:val="18"/>
          <w:lang w:eastAsia="ru-RU"/>
        </w:rPr>
        <w:t xml:space="preserve"> – набираем команду </w:t>
      </w:r>
      <w:r w:rsidRPr="00EE2F1D">
        <w:rPr>
          <w:rFonts w:ascii="Verdana" w:eastAsia="Times New Roman" w:hAnsi="Verdana" w:cs="Times New Roman"/>
          <w:b/>
          <w:noProof/>
          <w:color w:val="000000"/>
          <w:sz w:val="18"/>
          <w:szCs w:val="18"/>
          <w:lang w:val="en-US" w:eastAsia="ru-RU"/>
        </w:rPr>
        <w:t>dir</w:t>
      </w:r>
      <w:r w:rsidR="00D55CD0">
        <w:rPr>
          <w:rFonts w:ascii="Verdana" w:eastAsia="Times New Roman" w:hAnsi="Verdana" w:cs="Times New Roman"/>
          <w:b/>
          <w:noProof/>
          <w:color w:val="000000"/>
          <w:sz w:val="18"/>
          <w:szCs w:val="18"/>
          <w:lang w:eastAsia="ru-RU"/>
        </w:rPr>
        <w:t>(</w:t>
      </w:r>
      <w:r w:rsidR="00D55CD0">
        <w:rPr>
          <w:rFonts w:ascii="Verdana" w:eastAsia="Times New Roman" w:hAnsi="Verdana" w:cs="Times New Roman"/>
          <w:b/>
          <w:noProof/>
          <w:color w:val="000000"/>
          <w:sz w:val="18"/>
          <w:szCs w:val="18"/>
          <w:lang w:val="en-US" w:eastAsia="ru-RU"/>
        </w:rPr>
        <w:t xml:space="preserve">ls </w:t>
      </w:r>
      <w:r w:rsidR="00D55CD0">
        <w:rPr>
          <w:rFonts w:ascii="Verdana" w:eastAsia="Times New Roman" w:hAnsi="Verdana" w:cs="Times New Roman"/>
          <w:b/>
          <w:noProof/>
          <w:color w:val="000000"/>
          <w:sz w:val="18"/>
          <w:szCs w:val="18"/>
          <w:lang w:eastAsia="ru-RU"/>
        </w:rPr>
        <w:t>в линуксе)</w:t>
      </w:r>
    </w:p>
    <w:p w:rsidR="00A9246D" w:rsidRDefault="002A2CD4"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Pr>
          <w:rFonts w:ascii="Verdana" w:eastAsia="Times New Roman" w:hAnsi="Verdana" w:cs="Times New Roman"/>
          <w:b/>
          <w:noProof/>
          <w:color w:val="000000"/>
          <w:sz w:val="18"/>
          <w:szCs w:val="18"/>
          <w:lang w:eastAsia="ru-RU"/>
        </w:rPr>
        <w:drawing>
          <wp:inline distT="0" distB="0" distL="0" distR="0">
            <wp:extent cx="4781550" cy="43529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 (Admin).jpg"/>
                    <pic:cNvPicPr/>
                  </pic:nvPicPr>
                  <pic:blipFill>
                    <a:blip r:embed="rId58">
                      <a:extLst>
                        <a:ext uri="{28A0092B-C50C-407E-A947-70E740481C1C}">
                          <a14:useLocalDpi xmlns:a14="http://schemas.microsoft.com/office/drawing/2010/main" val="0"/>
                        </a:ext>
                      </a:extLst>
                    </a:blip>
                    <a:stretch>
                      <a:fillRect/>
                    </a:stretch>
                  </pic:blipFill>
                  <pic:spPr>
                    <a:xfrm>
                      <a:off x="0" y="0"/>
                      <a:ext cx="4781550" cy="4352925"/>
                    </a:xfrm>
                    <a:prstGeom prst="rect">
                      <a:avLst/>
                    </a:prstGeom>
                  </pic:spPr>
                </pic:pic>
              </a:graphicData>
            </a:graphic>
          </wp:inline>
        </w:drawing>
      </w:r>
    </w:p>
    <w:p w:rsidR="002A2CD4" w:rsidRDefault="002A2CD4"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sidRPr="002A2CD4">
        <w:rPr>
          <w:rFonts w:ascii="Verdana" w:eastAsia="Times New Roman" w:hAnsi="Verdana" w:cs="Times New Roman"/>
          <w:b/>
          <w:noProof/>
          <w:sz w:val="18"/>
          <w:szCs w:val="18"/>
          <w:lang w:val="en-US" w:eastAsia="ru-RU"/>
        </w:rPr>
        <w:lastRenderedPageBreak/>
        <w:t xml:space="preserve">Нам нужно добраться до папки с нашим проэктом </w:t>
      </w:r>
      <w:r w:rsidRPr="002A2CD4">
        <w:rPr>
          <w:rFonts w:ascii="Verdana" w:eastAsia="Times New Roman" w:hAnsi="Verdana" w:cs="Times New Roman"/>
          <w:b/>
          <w:noProof/>
          <w:color w:val="E36C0A" w:themeColor="accent6" w:themeShade="BF"/>
          <w:sz w:val="18"/>
          <w:szCs w:val="18"/>
          <w:lang w:val="en-US" w:eastAsia="ru-RU"/>
        </w:rPr>
        <w:t>School</w:t>
      </w:r>
      <w:r w:rsidRPr="002A2CD4">
        <w:rPr>
          <w:rFonts w:ascii="Verdana" w:eastAsia="Times New Roman" w:hAnsi="Verdana" w:cs="Times New Roman"/>
          <w:b/>
          <w:noProof/>
          <w:sz w:val="18"/>
          <w:szCs w:val="18"/>
          <w:lang w:val="en-US" w:eastAsia="ru-RU"/>
        </w:rPr>
        <w:t>, поэтому открываем столько папок, сколь нам необходимо</w:t>
      </w:r>
      <w:r>
        <w:rPr>
          <w:rFonts w:ascii="Verdana" w:eastAsia="Times New Roman" w:hAnsi="Verdana" w:cs="Times New Roman"/>
          <w:b/>
          <w:noProof/>
          <w:sz w:val="18"/>
          <w:szCs w:val="18"/>
          <w:lang w:val="en-US" w:eastAsia="ru-RU"/>
        </w:rPr>
        <w:t>:</w:t>
      </w:r>
    </w:p>
    <w:p w:rsidR="009823AA" w:rsidRDefault="009823AA"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sz w:val="18"/>
          <w:szCs w:val="18"/>
          <w:lang w:eastAsia="ru-RU"/>
        </w:rPr>
        <w:drawing>
          <wp:inline distT="0" distB="0" distL="0" distR="0">
            <wp:extent cx="5629275" cy="43910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2 (Admin).jpg"/>
                    <pic:cNvPicPr/>
                  </pic:nvPicPr>
                  <pic:blipFill>
                    <a:blip r:embed="rId59">
                      <a:extLst>
                        <a:ext uri="{28A0092B-C50C-407E-A947-70E740481C1C}">
                          <a14:useLocalDpi xmlns:a14="http://schemas.microsoft.com/office/drawing/2010/main" val="0"/>
                        </a:ext>
                      </a:extLst>
                    </a:blip>
                    <a:stretch>
                      <a:fillRect/>
                    </a:stretch>
                  </pic:blipFill>
                  <pic:spPr>
                    <a:xfrm>
                      <a:off x="0" y="0"/>
                      <a:ext cx="5629275" cy="4391025"/>
                    </a:xfrm>
                    <a:prstGeom prst="rect">
                      <a:avLst/>
                    </a:prstGeom>
                  </pic:spPr>
                </pic:pic>
              </a:graphicData>
            </a:graphic>
          </wp:inline>
        </w:drawing>
      </w:r>
    </w:p>
    <w:p w:rsidR="002A2CD4" w:rsidRPr="002A2CD4" w:rsidRDefault="002A2CD4"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p>
    <w:p w:rsidR="008D529F" w:rsidRDefault="00A9246D"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Pr>
          <w:rFonts w:ascii="Verdana" w:eastAsia="Times New Roman" w:hAnsi="Verdana" w:cs="Times New Roman"/>
          <w:b/>
          <w:noProof/>
          <w:color w:val="E36C0A" w:themeColor="accent6" w:themeShade="BF"/>
          <w:sz w:val="18"/>
          <w:szCs w:val="18"/>
          <w:lang w:eastAsia="ru-RU"/>
        </w:rPr>
        <w:t>Чтобы вернуться</w:t>
      </w:r>
      <w:r w:rsidRPr="008C0479">
        <w:rPr>
          <w:rFonts w:ascii="Verdana" w:eastAsia="Times New Roman" w:hAnsi="Verdana" w:cs="Times New Roman"/>
          <w:b/>
          <w:noProof/>
          <w:color w:val="E36C0A" w:themeColor="accent6" w:themeShade="BF"/>
          <w:sz w:val="18"/>
          <w:szCs w:val="18"/>
          <w:lang w:eastAsia="ru-RU"/>
        </w:rPr>
        <w:t xml:space="preserve"> </w:t>
      </w:r>
      <w:r w:rsidR="009823AA">
        <w:rPr>
          <w:rFonts w:ascii="Verdana" w:eastAsia="Times New Roman" w:hAnsi="Verdana" w:cs="Times New Roman"/>
          <w:b/>
          <w:noProof/>
          <w:color w:val="E36C0A" w:themeColor="accent6" w:themeShade="BF"/>
          <w:sz w:val="18"/>
          <w:szCs w:val="18"/>
          <w:lang w:eastAsia="ru-RU"/>
        </w:rPr>
        <w:t>назад</w:t>
      </w:r>
      <w:r>
        <w:rPr>
          <w:rFonts w:ascii="Verdana" w:eastAsia="Times New Roman" w:hAnsi="Verdana" w:cs="Times New Roman"/>
          <w:b/>
          <w:noProof/>
          <w:color w:val="E36C0A" w:themeColor="accent6" w:themeShade="BF"/>
          <w:sz w:val="18"/>
          <w:szCs w:val="18"/>
          <w:lang w:eastAsia="ru-RU"/>
        </w:rPr>
        <w:t xml:space="preserve"> </w:t>
      </w:r>
      <w:r w:rsidR="009823AA">
        <w:rPr>
          <w:rFonts w:ascii="Verdana" w:eastAsia="Times New Roman" w:hAnsi="Verdana" w:cs="Times New Roman"/>
          <w:b/>
          <w:noProof/>
          <w:color w:val="E36C0A" w:themeColor="accent6" w:themeShade="BF"/>
          <w:sz w:val="18"/>
          <w:szCs w:val="18"/>
          <w:lang w:eastAsia="ru-RU"/>
        </w:rPr>
        <w:t>в предидущую</w:t>
      </w:r>
      <w:r>
        <w:rPr>
          <w:rFonts w:ascii="Verdana" w:eastAsia="Times New Roman" w:hAnsi="Verdana" w:cs="Times New Roman"/>
          <w:b/>
          <w:noProof/>
          <w:color w:val="E36C0A" w:themeColor="accent6" w:themeShade="BF"/>
          <w:sz w:val="18"/>
          <w:szCs w:val="18"/>
          <w:lang w:eastAsia="ru-RU"/>
        </w:rPr>
        <w:t xml:space="preserve"> папку - </w:t>
      </w:r>
      <w:r>
        <w:rPr>
          <w:rFonts w:ascii="Verdana" w:eastAsia="Times New Roman" w:hAnsi="Verdana" w:cs="Times New Roman"/>
          <w:noProof/>
          <w:color w:val="000000"/>
          <w:sz w:val="18"/>
          <w:szCs w:val="18"/>
          <w:lang w:eastAsia="ru-RU"/>
        </w:rPr>
        <w:t xml:space="preserve">набираем команду </w:t>
      </w:r>
      <w:r>
        <w:rPr>
          <w:rFonts w:ascii="Verdana" w:eastAsia="Times New Roman" w:hAnsi="Verdana" w:cs="Times New Roman"/>
          <w:b/>
          <w:noProof/>
          <w:color w:val="000000"/>
          <w:sz w:val="18"/>
          <w:szCs w:val="18"/>
          <w:lang w:val="en-US" w:eastAsia="ru-RU"/>
        </w:rPr>
        <w:t>cd..</w:t>
      </w:r>
      <w:r w:rsidR="008D529F" w:rsidRPr="008D529F">
        <w:rPr>
          <w:rFonts w:ascii="Verdana" w:eastAsia="Times New Roman" w:hAnsi="Verdana" w:cs="Times New Roman"/>
          <w:noProof/>
          <w:color w:val="000000"/>
          <w:sz w:val="18"/>
          <w:szCs w:val="18"/>
          <w:lang w:eastAsia="ru-RU"/>
        </w:rPr>
        <w:t xml:space="preserve"> </w:t>
      </w:r>
    </w:p>
    <w:p w:rsidR="009823AA" w:rsidRPr="009823AA" w:rsidRDefault="009823AA"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Pr>
          <w:rFonts w:ascii="Verdana" w:eastAsia="Times New Roman" w:hAnsi="Verdana" w:cs="Times New Roman"/>
          <w:noProof/>
          <w:color w:val="000000"/>
          <w:sz w:val="18"/>
          <w:szCs w:val="18"/>
          <w:lang w:eastAsia="ru-RU"/>
        </w:rPr>
        <w:drawing>
          <wp:inline distT="0" distB="0" distL="0" distR="0">
            <wp:extent cx="5257800" cy="235267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3 (Admin).jpg"/>
                    <pic:cNvPicPr/>
                  </pic:nvPicPr>
                  <pic:blipFill>
                    <a:blip r:embed="rId60">
                      <a:extLst>
                        <a:ext uri="{28A0092B-C50C-407E-A947-70E740481C1C}">
                          <a14:useLocalDpi xmlns:a14="http://schemas.microsoft.com/office/drawing/2010/main" val="0"/>
                        </a:ext>
                      </a:extLst>
                    </a:blip>
                    <a:stretch>
                      <a:fillRect/>
                    </a:stretch>
                  </pic:blipFill>
                  <pic:spPr>
                    <a:xfrm>
                      <a:off x="0" y="0"/>
                      <a:ext cx="5257800" cy="2352675"/>
                    </a:xfrm>
                    <a:prstGeom prst="rect">
                      <a:avLst/>
                    </a:prstGeom>
                  </pic:spPr>
                </pic:pic>
              </a:graphicData>
            </a:graphic>
          </wp:inline>
        </w:drawing>
      </w:r>
    </w:p>
    <w:p w:rsidR="00852BBB" w:rsidRPr="00852BBB" w:rsidRDefault="00852BBB" w:rsidP="008D529F">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color w:val="E36C0A" w:themeColor="accent6" w:themeShade="BF"/>
          <w:sz w:val="18"/>
          <w:szCs w:val="18"/>
          <w:lang w:eastAsia="ru-RU"/>
        </w:rPr>
        <w:t xml:space="preserve">Для скачивания других проэктов репозитория я создал папку, куда будут храниться чужие проэкты: </w:t>
      </w:r>
      <w:r>
        <w:rPr>
          <w:rFonts w:ascii="Verdana" w:eastAsia="Times New Roman" w:hAnsi="Verdana" w:cs="Times New Roman"/>
          <w:b/>
          <w:noProof/>
          <w:sz w:val="18"/>
          <w:szCs w:val="18"/>
          <w:lang w:val="en-US" w:eastAsia="ru-RU"/>
        </w:rPr>
        <w:t>C:\users\Anna\Projects from github</w:t>
      </w:r>
    </w:p>
    <w:p w:rsidR="008D529F" w:rsidRDefault="008D529F"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8D529F">
        <w:rPr>
          <w:rFonts w:ascii="Verdana" w:eastAsia="Times New Roman" w:hAnsi="Verdana" w:cs="Times New Roman"/>
          <w:b/>
          <w:noProof/>
          <w:color w:val="E36C0A" w:themeColor="accent6" w:themeShade="BF"/>
          <w:sz w:val="18"/>
          <w:szCs w:val="18"/>
          <w:lang w:val="en-US" w:eastAsia="ru-RU"/>
        </w:rPr>
        <w:t>Чтобы</w:t>
      </w:r>
      <w:r w:rsidRPr="008D529F">
        <w:rPr>
          <w:rFonts w:ascii="Verdana" w:eastAsia="Times New Roman" w:hAnsi="Verdana" w:cs="Times New Roman"/>
          <w:noProof/>
          <w:color w:val="000000"/>
          <w:sz w:val="18"/>
          <w:szCs w:val="18"/>
          <w:lang w:val="en-US" w:eastAsia="ru-RU"/>
        </w:rPr>
        <w:t xml:space="preserve"> </w:t>
      </w:r>
      <w:r w:rsidRPr="008D529F">
        <w:rPr>
          <w:rFonts w:ascii="Verdana" w:eastAsia="Times New Roman" w:hAnsi="Verdana" w:cs="Times New Roman"/>
          <w:b/>
          <w:noProof/>
          <w:color w:val="E36C0A" w:themeColor="accent6" w:themeShade="BF"/>
          <w:sz w:val="18"/>
          <w:szCs w:val="18"/>
          <w:lang w:val="en-US" w:eastAsia="ru-RU"/>
        </w:rPr>
        <w:t>сделать клонирование репозитория с нашим проэктом  на комп</w:t>
      </w:r>
      <w:r w:rsidRPr="008D529F">
        <w:rPr>
          <w:rFonts w:ascii="Verdana" w:eastAsia="Times New Roman" w:hAnsi="Verdana" w:cs="Times New Roman"/>
          <w:noProof/>
          <w:color w:val="000000"/>
          <w:sz w:val="18"/>
          <w:szCs w:val="18"/>
          <w:lang w:val="en-US" w:eastAsia="ru-RU"/>
        </w:rPr>
        <w:t xml:space="preserve"> прописуем в командной строке:</w:t>
      </w:r>
      <w:r w:rsidRPr="008D529F">
        <w:rPr>
          <w:rFonts w:ascii="Verdana" w:eastAsia="Times New Roman" w:hAnsi="Verdana" w:cs="Times New Roman"/>
          <w:noProof/>
          <w:color w:val="000000"/>
          <w:sz w:val="18"/>
          <w:szCs w:val="18"/>
          <w:lang w:val="en-US" w:eastAsia="ru-RU"/>
        </w:rPr>
        <w:br/>
      </w:r>
      <w:r w:rsidRPr="008D529F">
        <w:rPr>
          <w:rFonts w:ascii="Verdana" w:eastAsia="Times New Roman" w:hAnsi="Verdana" w:cs="Times New Roman"/>
          <w:b/>
          <w:noProof/>
          <w:color w:val="000000"/>
          <w:sz w:val="18"/>
          <w:szCs w:val="18"/>
          <w:lang w:val="en-US" w:eastAsia="ru-RU"/>
        </w:rPr>
        <w:t xml:space="preserve">git clone </w:t>
      </w:r>
      <w:r w:rsidRPr="008D529F">
        <w:rPr>
          <w:rFonts w:ascii="Verdana" w:eastAsia="Times New Roman" w:hAnsi="Verdana" w:cs="Times New Roman"/>
          <w:noProof/>
          <w:color w:val="000000"/>
          <w:sz w:val="18"/>
          <w:szCs w:val="18"/>
          <w:lang w:val="en-US" w:eastAsia="ru-RU"/>
        </w:rPr>
        <w:t xml:space="preserve">и после команды вставляем скопированную ссылку с Github </w:t>
      </w:r>
      <w:r w:rsidRPr="008D529F">
        <w:rPr>
          <w:rFonts w:ascii="Verdana" w:eastAsia="Times New Roman" w:hAnsi="Verdana" w:cs="Times New Roman"/>
          <w:b/>
          <w:noProof/>
          <w:color w:val="000000"/>
          <w:sz w:val="18"/>
          <w:szCs w:val="18"/>
          <w:lang w:val="en-US" w:eastAsia="ru-RU"/>
        </w:rPr>
        <w:t>https://github.com/PFCS86/School.git</w:t>
      </w:r>
      <w:r w:rsidRPr="008D529F">
        <w:rPr>
          <w:rFonts w:ascii="Verdana" w:eastAsia="Times New Roman" w:hAnsi="Verdana" w:cs="Times New Roman"/>
          <w:noProof/>
          <w:color w:val="000000"/>
          <w:sz w:val="18"/>
          <w:szCs w:val="18"/>
          <w:lang w:val="en-US" w:eastAsia="ru-RU"/>
        </w:rPr>
        <w:t xml:space="preserve">  </w:t>
      </w:r>
    </w:p>
    <w:p w:rsidR="00445432" w:rsidRPr="00445432" w:rsidRDefault="00445432"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Pr>
          <w:rFonts w:ascii="Verdana" w:eastAsia="Times New Roman" w:hAnsi="Verdana" w:cs="Times New Roman"/>
          <w:noProof/>
          <w:color w:val="000000"/>
          <w:sz w:val="18"/>
          <w:szCs w:val="18"/>
          <w:lang w:eastAsia="ru-RU"/>
        </w:rPr>
        <w:lastRenderedPageBreak/>
        <w:drawing>
          <wp:inline distT="0" distB="0" distL="0" distR="0">
            <wp:extent cx="6115050" cy="58578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5.jpg"/>
                    <pic:cNvPicPr/>
                  </pic:nvPicPr>
                  <pic:blipFill>
                    <a:blip r:embed="rId61">
                      <a:extLst>
                        <a:ext uri="{28A0092B-C50C-407E-A947-70E740481C1C}">
                          <a14:useLocalDpi xmlns:a14="http://schemas.microsoft.com/office/drawing/2010/main" val="0"/>
                        </a:ext>
                      </a:extLst>
                    </a:blip>
                    <a:stretch>
                      <a:fillRect/>
                    </a:stretch>
                  </pic:blipFill>
                  <pic:spPr>
                    <a:xfrm>
                      <a:off x="0" y="0"/>
                      <a:ext cx="6115050" cy="5857875"/>
                    </a:xfrm>
                    <a:prstGeom prst="rect">
                      <a:avLst/>
                    </a:prstGeom>
                  </pic:spPr>
                </pic:pic>
              </a:graphicData>
            </a:graphic>
          </wp:inline>
        </w:drawing>
      </w:r>
    </w:p>
    <w:p w:rsidR="008D529F" w:rsidRPr="00ED1B99" w:rsidRDefault="008D529F" w:rsidP="008D529F">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Pr>
          <w:rFonts w:ascii="Verdana" w:eastAsia="Times New Roman" w:hAnsi="Verdana" w:cs="Times New Roman"/>
          <w:noProof/>
          <w:color w:val="000000"/>
          <w:sz w:val="18"/>
          <w:szCs w:val="18"/>
          <w:lang w:eastAsia="ru-RU"/>
        </w:rPr>
        <w:drawing>
          <wp:inline distT="0" distB="0" distL="0" distR="0" wp14:anchorId="1F809D00" wp14:editId="2413CE50">
            <wp:extent cx="6638925" cy="328499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 repositorii.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3288453"/>
                    </a:xfrm>
                    <a:prstGeom prst="rect">
                      <a:avLst/>
                    </a:prstGeom>
                  </pic:spPr>
                </pic:pic>
              </a:graphicData>
            </a:graphic>
          </wp:inline>
        </w:drawing>
      </w:r>
    </w:p>
    <w:p w:rsidR="00A9246D" w:rsidRDefault="00A9246D"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p>
    <w:p w:rsidR="008D529F" w:rsidRDefault="008D529F"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Pr>
          <w:rFonts w:ascii="Verdana" w:eastAsia="Times New Roman" w:hAnsi="Verdana" w:cs="Times New Roman"/>
          <w:b/>
          <w:noProof/>
          <w:color w:val="000000"/>
          <w:sz w:val="18"/>
          <w:szCs w:val="18"/>
          <w:lang w:eastAsia="ru-RU"/>
        </w:rPr>
        <w:lastRenderedPageBreak/>
        <w:drawing>
          <wp:inline distT="0" distB="0" distL="0" distR="0" wp14:anchorId="2E8604A3" wp14:editId="666C9DAE">
            <wp:extent cx="5381625" cy="190500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2.jpg"/>
                    <pic:cNvPicPr/>
                  </pic:nvPicPr>
                  <pic:blipFill>
                    <a:blip r:embed="rId63">
                      <a:extLst>
                        <a:ext uri="{28A0092B-C50C-407E-A947-70E740481C1C}">
                          <a14:useLocalDpi xmlns:a14="http://schemas.microsoft.com/office/drawing/2010/main" val="0"/>
                        </a:ext>
                      </a:extLst>
                    </a:blip>
                    <a:stretch>
                      <a:fillRect/>
                    </a:stretch>
                  </pic:blipFill>
                  <pic:spPr>
                    <a:xfrm>
                      <a:off x="0" y="0"/>
                      <a:ext cx="5381625" cy="1905000"/>
                    </a:xfrm>
                    <a:prstGeom prst="rect">
                      <a:avLst/>
                    </a:prstGeom>
                  </pic:spPr>
                </pic:pic>
              </a:graphicData>
            </a:graphic>
          </wp:inline>
        </w:drawing>
      </w:r>
    </w:p>
    <w:p w:rsidR="00261AEA" w:rsidRPr="00261AEA" w:rsidRDefault="00B74C1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8D529F">
        <w:rPr>
          <w:rFonts w:ascii="Verdana" w:eastAsia="Times New Roman" w:hAnsi="Verdana" w:cs="Times New Roman"/>
          <w:b/>
          <w:noProof/>
          <w:color w:val="E36C0A" w:themeColor="accent6" w:themeShade="BF"/>
          <w:sz w:val="18"/>
          <w:szCs w:val="18"/>
          <w:lang w:val="en-US" w:eastAsia="ru-RU"/>
        </w:rPr>
        <w:t>Чтобы</w:t>
      </w:r>
      <w:r w:rsidRPr="008D529F">
        <w:rPr>
          <w:rFonts w:ascii="Verdana" w:eastAsia="Times New Roman" w:hAnsi="Verdana" w:cs="Times New Roman"/>
          <w:noProof/>
          <w:color w:val="000000"/>
          <w:sz w:val="18"/>
          <w:szCs w:val="18"/>
          <w:lang w:val="en-US" w:eastAsia="ru-RU"/>
        </w:rPr>
        <w:t xml:space="preserve"> </w:t>
      </w:r>
      <w:r>
        <w:rPr>
          <w:rFonts w:ascii="Verdana" w:eastAsia="Times New Roman" w:hAnsi="Verdana" w:cs="Times New Roman"/>
          <w:b/>
          <w:noProof/>
          <w:color w:val="E36C0A" w:themeColor="accent6" w:themeShade="BF"/>
          <w:sz w:val="18"/>
          <w:szCs w:val="18"/>
          <w:lang w:eastAsia="ru-RU"/>
        </w:rPr>
        <w:t xml:space="preserve">просмотреть </w:t>
      </w:r>
      <w:r w:rsidR="00261AEA">
        <w:rPr>
          <w:rFonts w:ascii="Verdana" w:eastAsia="Times New Roman" w:hAnsi="Verdana" w:cs="Times New Roman"/>
          <w:b/>
          <w:noProof/>
          <w:color w:val="E36C0A" w:themeColor="accent6" w:themeShade="BF"/>
          <w:sz w:val="18"/>
          <w:szCs w:val="18"/>
          <w:lang w:eastAsia="ru-RU"/>
        </w:rPr>
        <w:t xml:space="preserve">состояние репозитория или </w:t>
      </w:r>
      <w:r w:rsidR="006A5406">
        <w:rPr>
          <w:rFonts w:ascii="Verdana" w:eastAsia="Times New Roman" w:hAnsi="Verdana" w:cs="Times New Roman"/>
          <w:b/>
          <w:noProof/>
          <w:color w:val="E36C0A" w:themeColor="accent6" w:themeShade="BF"/>
          <w:sz w:val="18"/>
          <w:szCs w:val="18"/>
          <w:lang w:eastAsia="ru-RU"/>
        </w:rPr>
        <w:t>с какой ветки</w:t>
      </w:r>
      <w:r w:rsidRPr="008D529F">
        <w:rPr>
          <w:rFonts w:ascii="Verdana" w:eastAsia="Times New Roman" w:hAnsi="Verdana" w:cs="Times New Roman"/>
          <w:b/>
          <w:noProof/>
          <w:color w:val="E36C0A" w:themeColor="accent6" w:themeShade="BF"/>
          <w:sz w:val="18"/>
          <w:szCs w:val="18"/>
          <w:lang w:val="en-US" w:eastAsia="ru-RU"/>
        </w:rPr>
        <w:t xml:space="preserve"> репозитория </w:t>
      </w:r>
      <w:r w:rsidR="006A5406">
        <w:rPr>
          <w:rFonts w:ascii="Verdana" w:eastAsia="Times New Roman" w:hAnsi="Verdana" w:cs="Times New Roman"/>
          <w:b/>
          <w:noProof/>
          <w:color w:val="E36C0A" w:themeColor="accent6" w:themeShade="BF"/>
          <w:sz w:val="18"/>
          <w:szCs w:val="18"/>
          <w:lang w:eastAsia="ru-RU"/>
        </w:rPr>
        <w:t>был скач</w:t>
      </w:r>
      <w:r w:rsidR="00F72342">
        <w:rPr>
          <w:rFonts w:ascii="Verdana" w:eastAsia="Times New Roman" w:hAnsi="Verdana" w:cs="Times New Roman"/>
          <w:b/>
          <w:noProof/>
          <w:color w:val="E36C0A" w:themeColor="accent6" w:themeShade="BF"/>
          <w:sz w:val="18"/>
          <w:szCs w:val="18"/>
          <w:lang w:eastAsia="ru-RU"/>
        </w:rPr>
        <w:t>а</w:t>
      </w:r>
      <w:r w:rsidR="006A5406">
        <w:rPr>
          <w:rFonts w:ascii="Verdana" w:eastAsia="Times New Roman" w:hAnsi="Verdana" w:cs="Times New Roman"/>
          <w:b/>
          <w:noProof/>
          <w:color w:val="E36C0A" w:themeColor="accent6" w:themeShade="BF"/>
          <w:sz w:val="18"/>
          <w:szCs w:val="18"/>
          <w:lang w:eastAsia="ru-RU"/>
        </w:rPr>
        <w:t xml:space="preserve">н </w:t>
      </w:r>
      <w:r w:rsidR="006A5406">
        <w:rPr>
          <w:rFonts w:ascii="Verdana" w:eastAsia="Times New Roman" w:hAnsi="Verdana" w:cs="Times New Roman"/>
          <w:b/>
          <w:noProof/>
          <w:color w:val="E36C0A" w:themeColor="accent6" w:themeShade="BF"/>
          <w:sz w:val="18"/>
          <w:szCs w:val="18"/>
          <w:lang w:val="en-US" w:eastAsia="ru-RU"/>
        </w:rPr>
        <w:t>проэкт</w:t>
      </w:r>
      <w:r w:rsidRPr="008D529F">
        <w:rPr>
          <w:rFonts w:ascii="Verdana" w:eastAsia="Times New Roman" w:hAnsi="Verdana" w:cs="Times New Roman"/>
          <w:b/>
          <w:noProof/>
          <w:color w:val="E36C0A" w:themeColor="accent6" w:themeShade="BF"/>
          <w:sz w:val="18"/>
          <w:szCs w:val="18"/>
          <w:lang w:val="en-US" w:eastAsia="ru-RU"/>
        </w:rPr>
        <w:t xml:space="preserve"> </w:t>
      </w:r>
      <w:r w:rsidR="00261AEA">
        <w:rPr>
          <w:rFonts w:ascii="Verdana" w:eastAsia="Times New Roman" w:hAnsi="Verdana" w:cs="Times New Roman"/>
          <w:noProof/>
          <w:color w:val="000000"/>
          <w:sz w:val="18"/>
          <w:szCs w:val="18"/>
          <w:lang w:val="en-US" w:eastAsia="ru-RU"/>
        </w:rPr>
        <w:t xml:space="preserve"> прописуем в </w:t>
      </w:r>
      <w:r w:rsidR="006A5406">
        <w:rPr>
          <w:rFonts w:ascii="Verdana" w:eastAsia="Times New Roman" w:hAnsi="Verdana" w:cs="Times New Roman"/>
          <w:noProof/>
          <w:color w:val="000000"/>
          <w:sz w:val="18"/>
          <w:szCs w:val="18"/>
          <w:lang w:eastAsia="ru-RU"/>
        </w:rPr>
        <w:t xml:space="preserve"> в </w:t>
      </w:r>
      <w:r w:rsidR="00261AEA">
        <w:rPr>
          <w:rFonts w:ascii="Verdana" w:eastAsia="Times New Roman" w:hAnsi="Verdana" w:cs="Times New Roman"/>
          <w:noProof/>
          <w:color w:val="000000"/>
          <w:sz w:val="18"/>
          <w:szCs w:val="18"/>
          <w:lang w:val="en-US" w:eastAsia="ru-RU"/>
        </w:rPr>
        <w:t>командной с</w:t>
      </w:r>
      <w:r w:rsidR="00261AEA">
        <w:rPr>
          <w:rFonts w:ascii="Verdana" w:eastAsia="Times New Roman" w:hAnsi="Verdana" w:cs="Times New Roman"/>
          <w:noProof/>
          <w:color w:val="000000"/>
          <w:sz w:val="18"/>
          <w:szCs w:val="18"/>
          <w:lang w:eastAsia="ru-RU"/>
        </w:rPr>
        <w:t>т</w:t>
      </w:r>
      <w:r w:rsidRPr="008D529F">
        <w:rPr>
          <w:rFonts w:ascii="Verdana" w:eastAsia="Times New Roman" w:hAnsi="Verdana" w:cs="Times New Roman"/>
          <w:noProof/>
          <w:color w:val="000000"/>
          <w:sz w:val="18"/>
          <w:szCs w:val="18"/>
          <w:lang w:val="en-US" w:eastAsia="ru-RU"/>
        </w:rPr>
        <w:t>роке:</w:t>
      </w:r>
      <w:r>
        <w:rPr>
          <w:rFonts w:ascii="Verdana" w:eastAsia="Times New Roman" w:hAnsi="Verdana" w:cs="Times New Roman"/>
          <w:noProof/>
          <w:color w:val="000000"/>
          <w:sz w:val="18"/>
          <w:szCs w:val="18"/>
          <w:lang w:eastAsia="ru-RU"/>
        </w:rPr>
        <w:t xml:space="preserve"> </w:t>
      </w:r>
      <w:r w:rsidRPr="00B74C1A">
        <w:rPr>
          <w:rFonts w:ascii="Verdana" w:eastAsia="Times New Roman" w:hAnsi="Verdana" w:cs="Times New Roman"/>
          <w:b/>
          <w:noProof/>
          <w:color w:val="000000"/>
          <w:sz w:val="18"/>
          <w:szCs w:val="18"/>
          <w:lang w:val="en-US" w:eastAsia="ru-RU"/>
        </w:rPr>
        <w:t>git status</w:t>
      </w:r>
    </w:p>
    <w:p w:rsidR="00B74C1A" w:rsidRDefault="00B74C1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B74C1A">
        <w:rPr>
          <w:rFonts w:ascii="Verdana" w:eastAsia="Times New Roman" w:hAnsi="Verdana" w:cs="Times New Roman"/>
          <w:b/>
          <w:noProof/>
          <w:color w:val="000000"/>
          <w:sz w:val="18"/>
          <w:szCs w:val="18"/>
          <w:lang w:val="en-US" w:eastAsia="ru-RU"/>
        </w:rPr>
        <w:br/>
      </w:r>
      <w:r w:rsidR="006A5406">
        <w:rPr>
          <w:rFonts w:ascii="Verdana" w:eastAsia="Times New Roman" w:hAnsi="Verdana" w:cs="Times New Roman"/>
          <w:b/>
          <w:noProof/>
          <w:color w:val="000000"/>
          <w:sz w:val="18"/>
          <w:szCs w:val="18"/>
          <w:lang w:eastAsia="ru-RU"/>
        </w:rPr>
        <w:drawing>
          <wp:inline distT="0" distB="0" distL="0" distR="0" wp14:anchorId="109447AD" wp14:editId="238E7584">
            <wp:extent cx="5977853" cy="2743200"/>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4.jpg"/>
                    <pic:cNvPicPr/>
                  </pic:nvPicPr>
                  <pic:blipFill>
                    <a:blip r:embed="rId64">
                      <a:extLst>
                        <a:ext uri="{28A0092B-C50C-407E-A947-70E740481C1C}">
                          <a14:useLocalDpi xmlns:a14="http://schemas.microsoft.com/office/drawing/2010/main" val="0"/>
                        </a:ext>
                      </a:extLst>
                    </a:blip>
                    <a:stretch>
                      <a:fillRect/>
                    </a:stretch>
                  </pic:blipFill>
                  <pic:spPr>
                    <a:xfrm>
                      <a:off x="0" y="0"/>
                      <a:ext cx="5977853" cy="2743200"/>
                    </a:xfrm>
                    <a:prstGeom prst="rect">
                      <a:avLst/>
                    </a:prstGeom>
                  </pic:spPr>
                </pic:pic>
              </a:graphicData>
            </a:graphic>
          </wp:inline>
        </w:drawing>
      </w:r>
    </w:p>
    <w:p w:rsidR="00C027A2" w:rsidRPr="00C027A2" w:rsidRDefault="00C027A2"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Pr>
          <w:rFonts w:ascii="Verdana" w:eastAsia="Times New Roman" w:hAnsi="Verdana" w:cs="Times New Roman"/>
          <w:b/>
          <w:noProof/>
          <w:color w:val="E36C0A" w:themeColor="accent6" w:themeShade="BF"/>
          <w:sz w:val="18"/>
          <w:szCs w:val="18"/>
          <w:lang w:eastAsia="ru-RU"/>
        </w:rPr>
        <w:t>Ещ</w:t>
      </w:r>
      <w:r w:rsidR="002E2D41">
        <w:rPr>
          <w:rFonts w:ascii="Verdana" w:eastAsia="Times New Roman" w:hAnsi="Verdana" w:cs="Times New Roman"/>
          <w:b/>
          <w:noProof/>
          <w:color w:val="E36C0A" w:themeColor="accent6" w:themeShade="BF"/>
          <w:sz w:val="18"/>
          <w:szCs w:val="18"/>
          <w:lang w:eastAsia="ru-RU"/>
        </w:rPr>
        <w:t>е</w:t>
      </w:r>
      <w:r>
        <w:rPr>
          <w:rFonts w:ascii="Verdana" w:eastAsia="Times New Roman" w:hAnsi="Verdana" w:cs="Times New Roman"/>
          <w:b/>
          <w:noProof/>
          <w:color w:val="E36C0A" w:themeColor="accent6" w:themeShade="BF"/>
          <w:sz w:val="18"/>
          <w:szCs w:val="18"/>
          <w:lang w:eastAsia="ru-RU"/>
        </w:rPr>
        <w:t xml:space="preserve"> один видеоурок по созданию, переименованию и удалению ветки:</w:t>
      </w:r>
      <w:r w:rsidRPr="00C027A2">
        <w:t xml:space="preserve"> </w:t>
      </w:r>
      <w:r w:rsidRPr="00C027A2">
        <w:rPr>
          <w:rFonts w:ascii="Verdana" w:eastAsia="Times New Roman" w:hAnsi="Verdana" w:cs="Times New Roman"/>
          <w:b/>
          <w:noProof/>
          <w:sz w:val="18"/>
          <w:szCs w:val="18"/>
          <w:lang w:eastAsia="ru-RU"/>
        </w:rPr>
        <w:t>https://www.youtube.com/watch?v=r9O-zYjzVmk&amp;t=50s</w:t>
      </w:r>
    </w:p>
    <w:p w:rsidR="006A5406" w:rsidRPr="006A5406" w:rsidRDefault="006A5406"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color w:val="E36C0A" w:themeColor="accent6" w:themeShade="BF"/>
          <w:sz w:val="18"/>
          <w:szCs w:val="18"/>
          <w:lang w:eastAsia="ru-RU"/>
        </w:rPr>
        <w:t xml:space="preserve">Чтобы посмотреть какие ветки существуют в репозитории и на какой мы находимся: </w:t>
      </w:r>
      <w:r>
        <w:rPr>
          <w:rFonts w:ascii="Verdana" w:eastAsia="Times New Roman" w:hAnsi="Verdana" w:cs="Times New Roman"/>
          <w:b/>
          <w:noProof/>
          <w:sz w:val="18"/>
          <w:szCs w:val="18"/>
          <w:lang w:val="en-US" w:eastAsia="ru-RU"/>
        </w:rPr>
        <w:t>git branch</w:t>
      </w:r>
    </w:p>
    <w:p w:rsidR="006A5406" w:rsidRDefault="006A5406"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261AEA">
        <w:rPr>
          <w:rFonts w:ascii="Verdana" w:eastAsia="Times New Roman" w:hAnsi="Verdana" w:cs="Times New Roman"/>
          <w:b/>
          <w:noProof/>
          <w:color w:val="E36C0A" w:themeColor="accent6" w:themeShade="BF"/>
          <w:sz w:val="18"/>
          <w:szCs w:val="18"/>
          <w:lang w:eastAsia="ru-RU"/>
        </w:rPr>
        <w:t xml:space="preserve">Чтобы создать новую ветку в </w:t>
      </w:r>
      <w:r w:rsidR="007C4893">
        <w:rPr>
          <w:rFonts w:ascii="Verdana" w:eastAsia="Times New Roman" w:hAnsi="Verdana" w:cs="Times New Roman"/>
          <w:b/>
          <w:noProof/>
          <w:color w:val="E36C0A" w:themeColor="accent6" w:themeShade="BF"/>
          <w:sz w:val="18"/>
          <w:szCs w:val="18"/>
          <w:lang w:eastAsia="ru-RU"/>
        </w:rPr>
        <w:t xml:space="preserve">локальном </w:t>
      </w:r>
      <w:r w:rsidRPr="00261AEA">
        <w:rPr>
          <w:rFonts w:ascii="Verdana" w:eastAsia="Times New Roman" w:hAnsi="Verdana" w:cs="Times New Roman"/>
          <w:b/>
          <w:noProof/>
          <w:color w:val="E36C0A" w:themeColor="accent6" w:themeShade="BF"/>
          <w:sz w:val="18"/>
          <w:szCs w:val="18"/>
          <w:lang w:eastAsia="ru-RU"/>
        </w:rPr>
        <w:t>репозитории:</w:t>
      </w:r>
      <w:r>
        <w:rPr>
          <w:rFonts w:ascii="Verdana" w:eastAsia="Times New Roman" w:hAnsi="Verdana" w:cs="Times New Roman"/>
          <w:b/>
          <w:noProof/>
          <w:color w:val="E36C0A" w:themeColor="accent6" w:themeShade="BF"/>
          <w:sz w:val="18"/>
          <w:szCs w:val="18"/>
          <w:lang w:eastAsia="ru-RU"/>
        </w:rPr>
        <w:t xml:space="preserve"> </w:t>
      </w:r>
      <w:r>
        <w:rPr>
          <w:rFonts w:ascii="Verdana" w:eastAsia="Times New Roman" w:hAnsi="Verdana" w:cs="Times New Roman"/>
          <w:b/>
          <w:noProof/>
          <w:sz w:val="18"/>
          <w:szCs w:val="18"/>
          <w:lang w:val="en-US" w:eastAsia="ru-RU"/>
        </w:rPr>
        <w:t>git branch Exercises (</w:t>
      </w:r>
      <w:r>
        <w:rPr>
          <w:rFonts w:ascii="Verdana" w:eastAsia="Times New Roman" w:hAnsi="Verdana" w:cs="Times New Roman"/>
          <w:b/>
          <w:noProof/>
          <w:sz w:val="18"/>
          <w:szCs w:val="18"/>
          <w:lang w:eastAsia="ru-RU"/>
        </w:rPr>
        <w:t xml:space="preserve">где </w:t>
      </w:r>
      <w:r>
        <w:rPr>
          <w:rFonts w:ascii="Verdana" w:eastAsia="Times New Roman" w:hAnsi="Verdana" w:cs="Times New Roman"/>
          <w:b/>
          <w:noProof/>
          <w:sz w:val="18"/>
          <w:szCs w:val="18"/>
          <w:lang w:val="en-US" w:eastAsia="ru-RU"/>
        </w:rPr>
        <w:t xml:space="preserve">Exercises – </w:t>
      </w:r>
      <w:r>
        <w:rPr>
          <w:rFonts w:ascii="Verdana" w:eastAsia="Times New Roman" w:hAnsi="Verdana" w:cs="Times New Roman"/>
          <w:b/>
          <w:noProof/>
          <w:sz w:val="18"/>
          <w:szCs w:val="18"/>
          <w:lang w:eastAsia="ru-RU"/>
        </w:rPr>
        <w:t>название новой ветки</w:t>
      </w:r>
      <w:r>
        <w:rPr>
          <w:rFonts w:ascii="Verdana" w:eastAsia="Times New Roman" w:hAnsi="Verdana" w:cs="Times New Roman"/>
          <w:b/>
          <w:noProof/>
          <w:sz w:val="18"/>
          <w:szCs w:val="18"/>
          <w:lang w:val="en-US" w:eastAsia="ru-RU"/>
        </w:rPr>
        <w:t>)</w:t>
      </w:r>
      <w:r>
        <w:rPr>
          <w:rFonts w:ascii="Verdana" w:eastAsia="Times New Roman" w:hAnsi="Verdana" w:cs="Times New Roman"/>
          <w:b/>
          <w:noProof/>
          <w:sz w:val="18"/>
          <w:szCs w:val="18"/>
          <w:lang w:eastAsia="ru-RU"/>
        </w:rPr>
        <w:t>.</w:t>
      </w:r>
    </w:p>
    <w:p w:rsidR="006A5406" w:rsidRPr="00C027A2" w:rsidRDefault="00C027A2"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color w:val="E36C0A" w:themeColor="accent6" w:themeShade="BF"/>
          <w:sz w:val="18"/>
          <w:szCs w:val="18"/>
          <w:lang w:eastAsia="ru-RU"/>
        </w:rPr>
        <w:t>Чтобы переключиться на</w:t>
      </w:r>
      <w:r w:rsidR="006A5406" w:rsidRPr="00261AEA">
        <w:rPr>
          <w:rFonts w:ascii="Verdana" w:eastAsia="Times New Roman" w:hAnsi="Verdana" w:cs="Times New Roman"/>
          <w:b/>
          <w:noProof/>
          <w:color w:val="E36C0A" w:themeColor="accent6" w:themeShade="BF"/>
          <w:sz w:val="18"/>
          <w:szCs w:val="18"/>
          <w:lang w:eastAsia="ru-RU"/>
        </w:rPr>
        <w:t xml:space="preserve"> новую ветку в репозитории:</w:t>
      </w:r>
      <w:r>
        <w:rPr>
          <w:rFonts w:ascii="Verdana" w:eastAsia="Times New Roman" w:hAnsi="Verdana" w:cs="Times New Roman"/>
          <w:b/>
          <w:noProof/>
          <w:color w:val="E36C0A" w:themeColor="accent6" w:themeShade="BF"/>
          <w:sz w:val="18"/>
          <w:szCs w:val="18"/>
          <w:lang w:eastAsia="ru-RU"/>
        </w:rPr>
        <w:t xml:space="preserve"> </w:t>
      </w:r>
      <w:r w:rsidRPr="00C027A2">
        <w:rPr>
          <w:rFonts w:ascii="Verdana" w:eastAsia="Times New Roman" w:hAnsi="Verdana" w:cs="Times New Roman"/>
          <w:b/>
          <w:noProof/>
          <w:sz w:val="18"/>
          <w:szCs w:val="18"/>
          <w:lang w:val="en-US" w:eastAsia="ru-RU"/>
        </w:rPr>
        <w:t>git checkout Exercises</w:t>
      </w:r>
    </w:p>
    <w:p w:rsidR="006A5406" w:rsidRPr="002E2D41" w:rsidRDefault="002E2D41"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color w:val="E36C0A" w:themeColor="accent6" w:themeShade="BF"/>
          <w:sz w:val="18"/>
          <w:szCs w:val="18"/>
          <w:lang w:eastAsia="ru-RU"/>
        </w:rPr>
        <w:t xml:space="preserve">Чтобы переименовать название ветки в репозитории: </w:t>
      </w:r>
      <w:r w:rsidRPr="002E2D41">
        <w:rPr>
          <w:rFonts w:ascii="Verdana" w:eastAsia="Times New Roman" w:hAnsi="Verdana" w:cs="Times New Roman"/>
          <w:b/>
          <w:noProof/>
          <w:sz w:val="18"/>
          <w:szCs w:val="18"/>
          <w:lang w:val="en-US" w:eastAsia="ru-RU"/>
        </w:rPr>
        <w:t>git branch –m Svalka</w:t>
      </w:r>
    </w:p>
    <w:p w:rsidR="002E2D41" w:rsidRDefault="002E2D41"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Pr>
          <w:rFonts w:ascii="Verdana" w:eastAsia="Times New Roman" w:hAnsi="Verdana" w:cs="Times New Roman"/>
          <w:b/>
          <w:noProof/>
          <w:color w:val="E36C0A" w:themeColor="accent6" w:themeShade="BF"/>
          <w:sz w:val="18"/>
          <w:szCs w:val="18"/>
          <w:lang w:eastAsia="ru-RU"/>
        </w:rPr>
        <w:t xml:space="preserve">Проверим: </w:t>
      </w:r>
      <w:r w:rsidRPr="002E2D41">
        <w:rPr>
          <w:rFonts w:ascii="Verdana" w:eastAsia="Times New Roman" w:hAnsi="Verdana" w:cs="Times New Roman"/>
          <w:b/>
          <w:noProof/>
          <w:sz w:val="18"/>
          <w:szCs w:val="18"/>
          <w:lang w:val="en-US" w:eastAsia="ru-RU"/>
        </w:rPr>
        <w:t>git branch</w:t>
      </w:r>
      <w:r>
        <w:rPr>
          <w:rFonts w:ascii="Verdana" w:eastAsia="Times New Roman" w:hAnsi="Verdana" w:cs="Times New Roman"/>
          <w:b/>
          <w:noProof/>
          <w:color w:val="E36C0A" w:themeColor="accent6" w:themeShade="BF"/>
          <w:sz w:val="18"/>
          <w:szCs w:val="18"/>
          <w:lang w:eastAsia="ru-RU"/>
        </w:rPr>
        <w:drawing>
          <wp:inline distT="0" distB="0" distL="0" distR="0" wp14:anchorId="01D26C9A" wp14:editId="009CF4AA">
            <wp:extent cx="5524500" cy="1885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8.jpg"/>
                    <pic:cNvPicPr/>
                  </pic:nvPicPr>
                  <pic:blipFill>
                    <a:blip r:embed="rId65">
                      <a:extLst>
                        <a:ext uri="{28A0092B-C50C-407E-A947-70E740481C1C}">
                          <a14:useLocalDpi xmlns:a14="http://schemas.microsoft.com/office/drawing/2010/main" val="0"/>
                        </a:ext>
                      </a:extLst>
                    </a:blip>
                    <a:stretch>
                      <a:fillRect/>
                    </a:stretch>
                  </pic:blipFill>
                  <pic:spPr>
                    <a:xfrm>
                      <a:off x="0" y="0"/>
                      <a:ext cx="5524500" cy="1885950"/>
                    </a:xfrm>
                    <a:prstGeom prst="rect">
                      <a:avLst/>
                    </a:prstGeom>
                  </pic:spPr>
                </pic:pic>
              </a:graphicData>
            </a:graphic>
          </wp:inline>
        </w:drawing>
      </w:r>
    </w:p>
    <w:p w:rsidR="002E2D41" w:rsidRDefault="003E3150"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Pr>
          <w:rFonts w:ascii="Verdana" w:eastAsia="Times New Roman" w:hAnsi="Verdana" w:cs="Times New Roman"/>
          <w:b/>
          <w:noProof/>
          <w:color w:val="E36C0A" w:themeColor="accent6" w:themeShade="BF"/>
          <w:sz w:val="18"/>
          <w:szCs w:val="18"/>
          <w:lang w:eastAsia="ru-RU"/>
        </w:rPr>
        <w:lastRenderedPageBreak/>
        <w:t xml:space="preserve">Чтобы создать новую ветку и сразу же на нее переключиться: </w:t>
      </w:r>
      <w:r w:rsidRPr="003E3150">
        <w:rPr>
          <w:rFonts w:ascii="Verdana" w:eastAsia="Times New Roman" w:hAnsi="Verdana" w:cs="Times New Roman"/>
          <w:b/>
          <w:noProof/>
          <w:sz w:val="18"/>
          <w:szCs w:val="18"/>
          <w:lang w:val="en-US" w:eastAsia="ru-RU"/>
        </w:rPr>
        <w:t>git checkout –b Exercises</w:t>
      </w:r>
    </w:p>
    <w:p w:rsidR="00ED2BEE" w:rsidRDefault="00ED2BEE"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ED2BEE">
        <w:rPr>
          <w:rFonts w:ascii="Verdana" w:eastAsia="Times New Roman" w:hAnsi="Verdana" w:cs="Times New Roman"/>
          <w:b/>
          <w:noProof/>
          <w:color w:val="E36C0A" w:themeColor="accent6" w:themeShade="BF"/>
          <w:sz w:val="18"/>
          <w:szCs w:val="18"/>
          <w:lang w:eastAsia="ru-RU"/>
        </w:rPr>
        <w:t>Чтобы удалить ветку:</w:t>
      </w:r>
      <w:r>
        <w:rPr>
          <w:rFonts w:ascii="Verdana" w:eastAsia="Times New Roman" w:hAnsi="Verdana" w:cs="Times New Roman"/>
          <w:b/>
          <w:noProof/>
          <w:color w:val="E36C0A" w:themeColor="accent6" w:themeShade="BF"/>
          <w:sz w:val="18"/>
          <w:szCs w:val="18"/>
          <w:lang w:eastAsia="ru-RU"/>
        </w:rPr>
        <w:t xml:space="preserve"> </w:t>
      </w:r>
      <w:r w:rsidRPr="00ED2BEE">
        <w:rPr>
          <w:rFonts w:ascii="Verdana" w:eastAsia="Times New Roman" w:hAnsi="Verdana" w:cs="Times New Roman"/>
          <w:b/>
          <w:noProof/>
          <w:sz w:val="18"/>
          <w:szCs w:val="18"/>
          <w:lang w:val="en-US" w:eastAsia="ru-RU"/>
        </w:rPr>
        <w:t>git branch –d Exercises</w:t>
      </w:r>
    </w:p>
    <w:p w:rsidR="007C4893"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eastAsia="ru-RU"/>
        </w:rPr>
      </w:pPr>
      <w:r w:rsidRPr="007C4893">
        <w:rPr>
          <w:rFonts w:ascii="Verdana" w:eastAsia="Times New Roman" w:hAnsi="Verdana" w:cs="Times New Roman"/>
          <w:b/>
          <w:noProof/>
          <w:color w:val="E36C0A" w:themeColor="accent6" w:themeShade="BF"/>
          <w:sz w:val="18"/>
          <w:szCs w:val="18"/>
          <w:lang w:eastAsia="ru-RU"/>
        </w:rPr>
        <w:t xml:space="preserve">Чтобы опубликовать новую ветку на </w:t>
      </w:r>
      <w:r>
        <w:rPr>
          <w:rFonts w:ascii="Verdana" w:eastAsia="Times New Roman" w:hAnsi="Verdana" w:cs="Times New Roman"/>
          <w:b/>
          <w:noProof/>
          <w:color w:val="E36C0A" w:themeColor="accent6" w:themeShade="BF"/>
          <w:sz w:val="18"/>
          <w:szCs w:val="18"/>
          <w:lang w:eastAsia="ru-RU"/>
        </w:rPr>
        <w:t xml:space="preserve">репозиторий на </w:t>
      </w:r>
      <w:r w:rsidRPr="007C4893">
        <w:rPr>
          <w:rFonts w:ascii="Verdana" w:eastAsia="Times New Roman" w:hAnsi="Verdana" w:cs="Times New Roman"/>
          <w:b/>
          <w:noProof/>
          <w:color w:val="E36C0A" w:themeColor="accent6" w:themeShade="BF"/>
          <w:sz w:val="18"/>
          <w:szCs w:val="18"/>
          <w:lang w:val="en-US" w:eastAsia="ru-RU"/>
        </w:rPr>
        <w:t xml:space="preserve">github: </w:t>
      </w:r>
      <w:r>
        <w:rPr>
          <w:rFonts w:ascii="Verdana" w:eastAsia="Times New Roman" w:hAnsi="Verdana" w:cs="Times New Roman"/>
          <w:b/>
          <w:noProof/>
          <w:sz w:val="18"/>
          <w:szCs w:val="18"/>
          <w:lang w:val="en-US" w:eastAsia="ru-RU"/>
        </w:rPr>
        <w:t>git push origin Svalka</w:t>
      </w:r>
    </w:p>
    <w:p w:rsidR="007C4893"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sz w:val="18"/>
          <w:szCs w:val="18"/>
          <w:lang w:eastAsia="ru-RU"/>
        </w:rPr>
        <w:drawing>
          <wp:inline distT="0" distB="0" distL="0" distR="0">
            <wp:extent cx="5962650" cy="762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вая ветка запушена на github.jpg"/>
                    <pic:cNvPicPr/>
                  </pic:nvPicPr>
                  <pic:blipFill>
                    <a:blip r:embed="rId66">
                      <a:extLst>
                        <a:ext uri="{28A0092B-C50C-407E-A947-70E740481C1C}">
                          <a14:useLocalDpi xmlns:a14="http://schemas.microsoft.com/office/drawing/2010/main" val="0"/>
                        </a:ext>
                      </a:extLst>
                    </a:blip>
                    <a:stretch>
                      <a:fillRect/>
                    </a:stretch>
                  </pic:blipFill>
                  <pic:spPr>
                    <a:xfrm>
                      <a:off x="0" y="0"/>
                      <a:ext cx="5962650" cy="762000"/>
                    </a:xfrm>
                    <a:prstGeom prst="rect">
                      <a:avLst/>
                    </a:prstGeom>
                  </pic:spPr>
                </pic:pic>
              </a:graphicData>
            </a:graphic>
          </wp:inline>
        </w:drawing>
      </w:r>
    </w:p>
    <w:p w:rsidR="007C4893"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sz w:val="18"/>
          <w:szCs w:val="18"/>
          <w:lang w:eastAsia="ru-RU"/>
        </w:rPr>
        <w:t xml:space="preserve">Проверяем результат на нашем профайле на </w:t>
      </w:r>
      <w:r>
        <w:rPr>
          <w:rFonts w:ascii="Verdana" w:eastAsia="Times New Roman" w:hAnsi="Verdana" w:cs="Times New Roman"/>
          <w:b/>
          <w:noProof/>
          <w:sz w:val="18"/>
          <w:szCs w:val="18"/>
          <w:lang w:val="en-US" w:eastAsia="ru-RU"/>
        </w:rPr>
        <w:t>github</w:t>
      </w:r>
      <w:r w:rsidR="00E31DA0">
        <w:rPr>
          <w:rFonts w:ascii="Verdana" w:eastAsia="Times New Roman" w:hAnsi="Verdana" w:cs="Times New Roman"/>
          <w:b/>
          <w:noProof/>
          <w:sz w:val="18"/>
          <w:szCs w:val="18"/>
          <w:lang w:val="en-US" w:eastAsia="ru-RU"/>
        </w:rPr>
        <w:t xml:space="preserve"> </w:t>
      </w:r>
      <w:r w:rsidR="00E31DA0">
        <w:rPr>
          <w:rFonts w:ascii="Verdana" w:eastAsia="Times New Roman" w:hAnsi="Verdana" w:cs="Times New Roman"/>
          <w:b/>
          <w:noProof/>
          <w:sz w:val="18"/>
          <w:szCs w:val="18"/>
          <w:lang w:eastAsia="ru-RU"/>
        </w:rPr>
        <w:t xml:space="preserve">видем, что ветка </w:t>
      </w:r>
      <w:r w:rsidR="00E31DA0">
        <w:rPr>
          <w:rFonts w:ascii="Verdana" w:eastAsia="Times New Roman" w:hAnsi="Verdana" w:cs="Times New Roman"/>
          <w:b/>
          <w:noProof/>
          <w:sz w:val="18"/>
          <w:szCs w:val="18"/>
          <w:lang w:val="en-US" w:eastAsia="ru-RU"/>
        </w:rPr>
        <w:t xml:space="preserve">Svalka </w:t>
      </w:r>
      <w:r w:rsidR="00E31DA0">
        <w:rPr>
          <w:rFonts w:ascii="Verdana" w:eastAsia="Times New Roman" w:hAnsi="Verdana" w:cs="Times New Roman"/>
          <w:b/>
          <w:noProof/>
          <w:sz w:val="18"/>
          <w:szCs w:val="18"/>
          <w:lang w:eastAsia="ru-RU"/>
        </w:rPr>
        <w:t>успешно запушена</w:t>
      </w:r>
      <w:r>
        <w:rPr>
          <w:rFonts w:ascii="Verdana" w:eastAsia="Times New Roman" w:hAnsi="Verdana" w:cs="Times New Roman"/>
          <w:b/>
          <w:noProof/>
          <w:sz w:val="18"/>
          <w:szCs w:val="18"/>
          <w:lang w:val="en-US" w:eastAsia="ru-RU"/>
        </w:rPr>
        <w:t>:</w:t>
      </w:r>
    </w:p>
    <w:p w:rsidR="007C4893" w:rsidRPr="007C4893"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sz w:val="18"/>
          <w:szCs w:val="18"/>
          <w:lang w:eastAsia="ru-RU"/>
        </w:rPr>
        <w:drawing>
          <wp:inline distT="0" distB="0" distL="0" distR="0">
            <wp:extent cx="6645910" cy="2106295"/>
            <wp:effectExtent l="0" t="0" r="254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овая ветка на гитхабе.jpg"/>
                    <pic:cNvPicPr/>
                  </pic:nvPicPr>
                  <pic:blipFill>
                    <a:blip r:embed="rId67">
                      <a:extLst>
                        <a:ext uri="{28A0092B-C50C-407E-A947-70E740481C1C}">
                          <a14:useLocalDpi xmlns:a14="http://schemas.microsoft.com/office/drawing/2010/main" val="0"/>
                        </a:ext>
                      </a:extLst>
                    </a:blip>
                    <a:stretch>
                      <a:fillRect/>
                    </a:stretch>
                  </pic:blipFill>
                  <pic:spPr>
                    <a:xfrm>
                      <a:off x="0" y="0"/>
                      <a:ext cx="6645910" cy="2106295"/>
                    </a:xfrm>
                    <a:prstGeom prst="rect">
                      <a:avLst/>
                    </a:prstGeom>
                  </pic:spPr>
                </pic:pic>
              </a:graphicData>
            </a:graphic>
          </wp:inline>
        </w:drawing>
      </w:r>
    </w:p>
    <w:p w:rsidR="007C4893" w:rsidRPr="007C4893" w:rsidRDefault="007C4893"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Pr>
          <w:rFonts w:ascii="Verdana" w:eastAsia="Times New Roman" w:hAnsi="Verdana" w:cs="Times New Roman"/>
          <w:b/>
          <w:noProof/>
          <w:sz w:val="18"/>
          <w:szCs w:val="18"/>
          <w:lang w:eastAsia="ru-RU"/>
        </w:rPr>
        <w:t xml:space="preserve">После этого ввести логин </w:t>
      </w:r>
      <w:r>
        <w:rPr>
          <w:rFonts w:ascii="Verdana" w:eastAsia="Times New Roman" w:hAnsi="Verdana" w:cs="Times New Roman"/>
          <w:b/>
          <w:noProof/>
          <w:sz w:val="18"/>
          <w:szCs w:val="18"/>
          <w:lang w:val="en-US" w:eastAsia="ru-RU"/>
        </w:rPr>
        <w:t xml:space="preserve">PFCS86 </w:t>
      </w:r>
      <w:r>
        <w:rPr>
          <w:rFonts w:ascii="Verdana" w:eastAsia="Times New Roman" w:hAnsi="Verdana" w:cs="Times New Roman"/>
          <w:b/>
          <w:noProof/>
          <w:sz w:val="18"/>
          <w:szCs w:val="18"/>
          <w:lang w:eastAsia="ru-RU"/>
        </w:rPr>
        <w:t>и пароль</w:t>
      </w:r>
      <w:r w:rsidR="006621FE">
        <w:rPr>
          <w:rFonts w:ascii="Verdana" w:eastAsia="Times New Roman" w:hAnsi="Verdana" w:cs="Times New Roman"/>
          <w:b/>
          <w:noProof/>
          <w:sz w:val="18"/>
          <w:szCs w:val="18"/>
          <w:lang w:val="en-US" w:eastAsia="ru-RU"/>
        </w:rPr>
        <w:t xml:space="preserve"> Supporter86</w:t>
      </w:r>
    </w:p>
    <w:p w:rsidR="003354C7" w:rsidRPr="002E2D41" w:rsidRDefault="003354C7" w:rsidP="00444B36">
      <w:pPr>
        <w:shd w:val="clear" w:color="auto" w:fill="F7F7F7"/>
        <w:spacing w:before="100" w:beforeAutospacing="1" w:after="100" w:afterAutospacing="1" w:line="255" w:lineRule="atLeast"/>
        <w:rPr>
          <w:rFonts w:ascii="Verdana" w:eastAsia="Times New Roman" w:hAnsi="Verdana" w:cs="Times New Roman"/>
          <w:b/>
          <w:noProof/>
          <w:sz w:val="18"/>
          <w:szCs w:val="18"/>
          <w:lang w:val="en-US" w:eastAsia="ru-RU"/>
        </w:rPr>
      </w:pPr>
      <w:r w:rsidRPr="006A5406">
        <w:rPr>
          <w:rFonts w:ascii="Verdana" w:eastAsia="Times New Roman" w:hAnsi="Verdana" w:cs="Times New Roman"/>
          <w:b/>
          <w:noProof/>
          <w:color w:val="E36C0A" w:themeColor="accent6" w:themeShade="BF"/>
          <w:sz w:val="18"/>
          <w:szCs w:val="18"/>
          <w:lang w:val="en-US" w:eastAsia="ru-RU"/>
        </w:rPr>
        <w:t xml:space="preserve">Если мы создали новый файл (например, index.html) на нашем компе, то команда git status покажет, </w:t>
      </w:r>
      <w:r w:rsidRPr="006A5406">
        <w:rPr>
          <w:rFonts w:ascii="Verdana" w:eastAsia="Times New Roman" w:hAnsi="Verdana" w:cs="Times New Roman"/>
          <w:noProof/>
          <w:color w:val="000000" w:themeColor="text1"/>
          <w:sz w:val="18"/>
          <w:szCs w:val="18"/>
          <w:lang w:val="en-US" w:eastAsia="ru-RU"/>
        </w:rPr>
        <w:t>что этого файла нет в нашем репозитории.</w:t>
      </w:r>
    </w:p>
    <w:p w:rsidR="003354C7" w:rsidRPr="003354C7" w:rsidRDefault="003354C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val="en-US" w:eastAsia="ru-RU"/>
        </w:rPr>
      </w:pPr>
      <w:r>
        <w:rPr>
          <w:rFonts w:ascii="Verdana" w:eastAsia="Times New Roman" w:hAnsi="Verdana" w:cs="Times New Roman"/>
          <w:b/>
          <w:noProof/>
          <w:color w:val="E36C0A" w:themeColor="accent6" w:themeShade="BF"/>
          <w:sz w:val="18"/>
          <w:szCs w:val="18"/>
          <w:lang w:eastAsia="ru-RU"/>
        </w:rPr>
        <w:drawing>
          <wp:inline distT="0" distB="0" distL="0" distR="0">
            <wp:extent cx="5934075" cy="39243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6.jpg"/>
                    <pic:cNvPicPr/>
                  </pic:nvPicPr>
                  <pic:blipFill>
                    <a:blip r:embed="rId68">
                      <a:extLst>
                        <a:ext uri="{28A0092B-C50C-407E-A947-70E740481C1C}">
                          <a14:useLocalDpi xmlns:a14="http://schemas.microsoft.com/office/drawing/2010/main" val="0"/>
                        </a:ext>
                      </a:extLst>
                    </a:blip>
                    <a:stretch>
                      <a:fillRect/>
                    </a:stretch>
                  </pic:blipFill>
                  <pic:spPr>
                    <a:xfrm>
                      <a:off x="0" y="0"/>
                      <a:ext cx="5934075" cy="3924300"/>
                    </a:xfrm>
                    <a:prstGeom prst="rect">
                      <a:avLst/>
                    </a:prstGeom>
                  </pic:spPr>
                </pic:pic>
              </a:graphicData>
            </a:graphic>
          </wp:inline>
        </w:drawing>
      </w:r>
    </w:p>
    <w:p w:rsidR="003354C7" w:rsidRPr="003354C7" w:rsidRDefault="003354C7"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p>
    <w:p w:rsidR="008E5F66" w:rsidRDefault="008E5F6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8D529F">
        <w:rPr>
          <w:rFonts w:ascii="Verdana" w:eastAsia="Times New Roman" w:hAnsi="Verdana" w:cs="Times New Roman"/>
          <w:b/>
          <w:noProof/>
          <w:color w:val="E36C0A" w:themeColor="accent6" w:themeShade="BF"/>
          <w:sz w:val="18"/>
          <w:szCs w:val="18"/>
          <w:lang w:val="en-US" w:eastAsia="ru-RU"/>
        </w:rPr>
        <w:lastRenderedPageBreak/>
        <w:t>Чтобы</w:t>
      </w:r>
      <w:r w:rsidRPr="008D529F">
        <w:rPr>
          <w:rFonts w:ascii="Verdana" w:eastAsia="Times New Roman" w:hAnsi="Verdana" w:cs="Times New Roman"/>
          <w:noProof/>
          <w:color w:val="000000"/>
          <w:sz w:val="18"/>
          <w:szCs w:val="18"/>
          <w:lang w:val="en-US" w:eastAsia="ru-RU"/>
        </w:rPr>
        <w:t xml:space="preserve"> </w:t>
      </w:r>
      <w:r>
        <w:rPr>
          <w:rFonts w:ascii="Verdana" w:eastAsia="Times New Roman" w:hAnsi="Verdana" w:cs="Times New Roman"/>
          <w:b/>
          <w:noProof/>
          <w:color w:val="E36C0A" w:themeColor="accent6" w:themeShade="BF"/>
          <w:sz w:val="18"/>
          <w:szCs w:val="18"/>
          <w:lang w:eastAsia="ru-RU"/>
        </w:rPr>
        <w:t>добавить новый файл в</w:t>
      </w:r>
      <w:r w:rsidRPr="008D529F">
        <w:rPr>
          <w:rFonts w:ascii="Verdana" w:eastAsia="Times New Roman" w:hAnsi="Verdana" w:cs="Times New Roman"/>
          <w:b/>
          <w:noProof/>
          <w:color w:val="E36C0A" w:themeColor="accent6" w:themeShade="BF"/>
          <w:sz w:val="18"/>
          <w:szCs w:val="18"/>
          <w:lang w:val="en-US" w:eastAsia="ru-RU"/>
        </w:rPr>
        <w:t xml:space="preserve"> </w:t>
      </w:r>
      <w:r>
        <w:rPr>
          <w:rFonts w:ascii="Verdana" w:eastAsia="Times New Roman" w:hAnsi="Verdana" w:cs="Times New Roman"/>
          <w:b/>
          <w:noProof/>
          <w:color w:val="E36C0A" w:themeColor="accent6" w:themeShade="BF"/>
          <w:sz w:val="18"/>
          <w:szCs w:val="18"/>
          <w:lang w:eastAsia="ru-RU"/>
        </w:rPr>
        <w:t xml:space="preserve">проэкт на </w:t>
      </w:r>
      <w:r>
        <w:rPr>
          <w:rFonts w:ascii="Verdana" w:eastAsia="Times New Roman" w:hAnsi="Verdana" w:cs="Times New Roman"/>
          <w:b/>
          <w:noProof/>
          <w:color w:val="E36C0A" w:themeColor="accent6" w:themeShade="BF"/>
          <w:sz w:val="18"/>
          <w:szCs w:val="18"/>
          <w:lang w:val="en-US" w:eastAsia="ru-RU"/>
        </w:rPr>
        <w:t>репозитори</w:t>
      </w:r>
      <w:r>
        <w:rPr>
          <w:rFonts w:ascii="Verdana" w:eastAsia="Times New Roman" w:hAnsi="Verdana" w:cs="Times New Roman"/>
          <w:b/>
          <w:noProof/>
          <w:color w:val="E36C0A" w:themeColor="accent6" w:themeShade="BF"/>
          <w:sz w:val="18"/>
          <w:szCs w:val="18"/>
          <w:lang w:eastAsia="ru-RU"/>
        </w:rPr>
        <w:t>й (запушить)</w:t>
      </w:r>
      <w:r>
        <w:rPr>
          <w:rFonts w:ascii="Verdana" w:eastAsia="Times New Roman" w:hAnsi="Verdana" w:cs="Times New Roman"/>
          <w:b/>
          <w:noProof/>
          <w:color w:val="E36C0A" w:themeColor="accent6" w:themeShade="BF"/>
          <w:sz w:val="18"/>
          <w:szCs w:val="18"/>
          <w:lang w:val="en-US" w:eastAsia="ru-RU"/>
        </w:rPr>
        <w:t xml:space="preserve"> </w:t>
      </w:r>
      <w:r w:rsidRPr="008D529F">
        <w:rPr>
          <w:rFonts w:ascii="Verdana" w:eastAsia="Times New Roman" w:hAnsi="Verdana" w:cs="Times New Roman"/>
          <w:noProof/>
          <w:color w:val="000000"/>
          <w:sz w:val="18"/>
          <w:szCs w:val="18"/>
          <w:lang w:val="en-US" w:eastAsia="ru-RU"/>
        </w:rPr>
        <w:t xml:space="preserve"> прописуем в командной строке</w:t>
      </w:r>
      <w:r w:rsidR="00FC09AA">
        <w:rPr>
          <w:rFonts w:ascii="Verdana" w:eastAsia="Times New Roman" w:hAnsi="Verdana" w:cs="Times New Roman"/>
          <w:noProof/>
          <w:color w:val="000000"/>
          <w:sz w:val="18"/>
          <w:szCs w:val="18"/>
          <w:lang w:eastAsia="ru-RU"/>
        </w:rPr>
        <w:t xml:space="preserve"> следующий</w:t>
      </w:r>
      <w:r w:rsidR="00FC09AA">
        <w:rPr>
          <w:rFonts w:ascii="Verdana" w:eastAsia="Times New Roman" w:hAnsi="Verdana" w:cs="Times New Roman"/>
          <w:noProof/>
          <w:color w:val="000000"/>
          <w:sz w:val="18"/>
          <w:szCs w:val="18"/>
          <w:lang w:val="en-US" w:eastAsia="ru-RU"/>
        </w:rPr>
        <w:t xml:space="preserve"> </w:t>
      </w:r>
      <w:r w:rsidR="00FC09AA">
        <w:rPr>
          <w:rFonts w:ascii="Verdana" w:eastAsia="Times New Roman" w:hAnsi="Verdana" w:cs="Times New Roman"/>
          <w:noProof/>
          <w:color w:val="000000"/>
          <w:sz w:val="18"/>
          <w:szCs w:val="18"/>
          <w:lang w:eastAsia="ru-RU"/>
        </w:rPr>
        <w:t>ряд команд</w:t>
      </w:r>
      <w:r w:rsidRPr="008D529F">
        <w:rPr>
          <w:rFonts w:ascii="Verdana" w:eastAsia="Times New Roman" w:hAnsi="Verdana" w:cs="Times New Roman"/>
          <w:noProof/>
          <w:color w:val="000000"/>
          <w:sz w:val="18"/>
          <w:szCs w:val="18"/>
          <w:lang w:val="en-US" w:eastAsia="ru-RU"/>
        </w:rPr>
        <w:t>:</w:t>
      </w:r>
    </w:p>
    <w:p w:rsidR="008E5F66" w:rsidRDefault="008E5F6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eastAsia="ru-RU"/>
        </w:rPr>
      </w:pPr>
      <w:r w:rsidRPr="008E5F66">
        <w:rPr>
          <w:rFonts w:ascii="Verdana" w:eastAsia="Times New Roman" w:hAnsi="Verdana" w:cs="Times New Roman"/>
          <w:b/>
          <w:noProof/>
          <w:color w:val="000000"/>
          <w:sz w:val="18"/>
          <w:szCs w:val="18"/>
          <w:lang w:val="en-US" w:eastAsia="ru-RU"/>
        </w:rPr>
        <w:t>git add index.html</w:t>
      </w:r>
      <w:r>
        <w:rPr>
          <w:rFonts w:ascii="Verdana" w:eastAsia="Times New Roman" w:hAnsi="Verdana" w:cs="Times New Roman"/>
          <w:noProof/>
          <w:color w:val="000000"/>
          <w:sz w:val="18"/>
          <w:szCs w:val="18"/>
          <w:lang w:eastAsia="ru-RU"/>
        </w:rPr>
        <w:t xml:space="preserve">, где </w:t>
      </w:r>
      <w:r>
        <w:rPr>
          <w:rFonts w:ascii="Verdana" w:eastAsia="Times New Roman" w:hAnsi="Verdana" w:cs="Times New Roman"/>
          <w:noProof/>
          <w:color w:val="000000"/>
          <w:sz w:val="18"/>
          <w:szCs w:val="18"/>
          <w:lang w:val="en-US" w:eastAsia="ru-RU"/>
        </w:rPr>
        <w:t>index.html -</w:t>
      </w:r>
      <w:r>
        <w:rPr>
          <w:rFonts w:ascii="Verdana" w:eastAsia="Times New Roman" w:hAnsi="Verdana" w:cs="Times New Roman"/>
          <w:noProof/>
          <w:color w:val="000000"/>
          <w:sz w:val="18"/>
          <w:szCs w:val="18"/>
          <w:lang w:eastAsia="ru-RU"/>
        </w:rPr>
        <w:t xml:space="preserve"> название файла, который мы хотим добавить.</w:t>
      </w:r>
    </w:p>
    <w:p w:rsidR="00FC09AA" w:rsidRPr="006E4C31" w:rsidRDefault="008E5F66" w:rsidP="00444B36">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sidRPr="008E5F66">
        <w:rPr>
          <w:rFonts w:ascii="Verdana" w:eastAsia="Times New Roman" w:hAnsi="Verdana" w:cs="Times New Roman"/>
          <w:b/>
          <w:noProof/>
          <w:color w:val="000000"/>
          <w:sz w:val="18"/>
          <w:szCs w:val="18"/>
          <w:lang w:val="en-US" w:eastAsia="ru-RU"/>
        </w:rPr>
        <w:t>git commit –m “Add index.html”</w:t>
      </w:r>
      <w:r w:rsidRPr="008E5F66">
        <w:rPr>
          <w:rFonts w:ascii="Verdana" w:eastAsia="Times New Roman" w:hAnsi="Verdana" w:cs="Times New Roman"/>
          <w:b/>
          <w:noProof/>
          <w:color w:val="000000"/>
          <w:sz w:val="18"/>
          <w:szCs w:val="18"/>
          <w:lang w:eastAsia="ru-RU"/>
        </w:rPr>
        <w:t xml:space="preserve"> </w:t>
      </w:r>
      <w:r w:rsidR="00CC11B0" w:rsidRPr="006E4C31">
        <w:rPr>
          <w:rFonts w:ascii="Verdana" w:eastAsia="Times New Roman" w:hAnsi="Verdana" w:cs="Times New Roman"/>
          <w:noProof/>
          <w:color w:val="000000"/>
          <w:sz w:val="18"/>
          <w:szCs w:val="18"/>
          <w:lang w:eastAsia="ru-RU"/>
        </w:rPr>
        <w:t xml:space="preserve">, где в </w:t>
      </w:r>
      <w:r w:rsidR="00CC11B0" w:rsidRPr="006E4C31">
        <w:rPr>
          <w:rFonts w:ascii="Verdana" w:eastAsia="Times New Roman" w:hAnsi="Verdana" w:cs="Times New Roman"/>
          <w:noProof/>
          <w:color w:val="000000"/>
          <w:sz w:val="18"/>
          <w:szCs w:val="18"/>
          <w:lang w:val="en-US" w:eastAsia="ru-RU"/>
        </w:rPr>
        <w:t xml:space="preserve">Add index.html – </w:t>
      </w:r>
      <w:r w:rsidR="00CC11B0" w:rsidRPr="006E4C31">
        <w:rPr>
          <w:rFonts w:ascii="Verdana" w:eastAsia="Times New Roman" w:hAnsi="Verdana" w:cs="Times New Roman"/>
          <w:noProof/>
          <w:color w:val="000000"/>
          <w:sz w:val="18"/>
          <w:szCs w:val="18"/>
          <w:lang w:eastAsia="ru-RU"/>
        </w:rPr>
        <w:t>комментарий к добавляемому файлу</w:t>
      </w:r>
      <w:r w:rsidR="006E4C31" w:rsidRPr="006E4C31">
        <w:rPr>
          <w:rFonts w:ascii="Verdana" w:eastAsia="Times New Roman" w:hAnsi="Verdana" w:cs="Times New Roman"/>
          <w:noProof/>
          <w:color w:val="000000"/>
          <w:sz w:val="18"/>
          <w:szCs w:val="18"/>
          <w:lang w:eastAsia="ru-RU"/>
        </w:rPr>
        <w:t>. Таким образом</w:t>
      </w:r>
      <w:r w:rsidR="006621FE">
        <w:rPr>
          <w:rFonts w:ascii="Verdana" w:eastAsia="Times New Roman" w:hAnsi="Verdana" w:cs="Times New Roman"/>
          <w:noProof/>
          <w:color w:val="000000"/>
          <w:sz w:val="18"/>
          <w:szCs w:val="18"/>
          <w:lang w:eastAsia="ru-RU"/>
        </w:rPr>
        <w:t xml:space="preserve"> мы коммитим файл и потом уже из</w:t>
      </w:r>
      <w:bookmarkStart w:id="17" w:name="_GoBack"/>
      <w:bookmarkEnd w:id="17"/>
      <w:r w:rsidR="006E4C31" w:rsidRPr="006E4C31">
        <w:rPr>
          <w:rFonts w:ascii="Verdana" w:eastAsia="Times New Roman" w:hAnsi="Verdana" w:cs="Times New Roman"/>
          <w:noProof/>
          <w:color w:val="000000"/>
          <w:sz w:val="18"/>
          <w:szCs w:val="18"/>
          <w:lang w:eastAsia="ru-RU"/>
        </w:rPr>
        <w:t xml:space="preserve"> буфера пушим на </w:t>
      </w:r>
      <w:r w:rsidR="006E4C31" w:rsidRPr="006E4C31">
        <w:rPr>
          <w:rFonts w:ascii="Verdana" w:eastAsia="Times New Roman" w:hAnsi="Verdana" w:cs="Times New Roman"/>
          <w:noProof/>
          <w:color w:val="000000"/>
          <w:sz w:val="18"/>
          <w:szCs w:val="18"/>
          <w:lang w:val="en-US" w:eastAsia="ru-RU"/>
        </w:rPr>
        <w:t>github</w:t>
      </w:r>
    </w:p>
    <w:p w:rsidR="00FC09AA"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Pr>
          <w:rFonts w:ascii="Verdana" w:eastAsia="Times New Roman" w:hAnsi="Verdana" w:cs="Times New Roman"/>
          <w:b/>
          <w:noProof/>
          <w:color w:val="000000"/>
          <w:sz w:val="18"/>
          <w:szCs w:val="18"/>
          <w:lang w:val="en-US" w:eastAsia="ru-RU"/>
        </w:rPr>
        <w:t>git push</w:t>
      </w:r>
    </w:p>
    <w:p w:rsidR="00FC09AA"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4B7E1B">
        <w:rPr>
          <w:rFonts w:ascii="Verdana" w:eastAsia="Times New Roman" w:hAnsi="Verdana" w:cs="Times New Roman"/>
          <w:noProof/>
          <w:color w:val="000000"/>
          <w:sz w:val="18"/>
          <w:szCs w:val="18"/>
          <w:lang w:eastAsia="ru-RU"/>
        </w:rPr>
        <w:t xml:space="preserve">После этого необходимо ввести логин на сатйе </w:t>
      </w:r>
      <w:r w:rsidRPr="004B7E1B">
        <w:rPr>
          <w:rFonts w:ascii="Verdana" w:eastAsia="Times New Roman" w:hAnsi="Verdana" w:cs="Times New Roman"/>
          <w:noProof/>
          <w:color w:val="000000"/>
          <w:sz w:val="18"/>
          <w:szCs w:val="18"/>
          <w:lang w:val="en-US" w:eastAsia="ru-RU"/>
        </w:rPr>
        <w:t>github</w:t>
      </w:r>
      <w:r w:rsidR="00EB15FB" w:rsidRPr="004B7E1B">
        <w:rPr>
          <w:rFonts w:ascii="Verdana" w:eastAsia="Times New Roman" w:hAnsi="Verdana" w:cs="Times New Roman"/>
          <w:noProof/>
          <w:color w:val="000000"/>
          <w:sz w:val="18"/>
          <w:szCs w:val="18"/>
          <w:lang w:val="en-US" w:eastAsia="ru-RU"/>
        </w:rPr>
        <w:t>.com</w:t>
      </w:r>
      <w:r w:rsidRPr="004B7E1B">
        <w:rPr>
          <w:rFonts w:ascii="Verdana" w:eastAsia="Times New Roman" w:hAnsi="Verdana" w:cs="Times New Roman"/>
          <w:noProof/>
          <w:color w:val="000000"/>
          <w:sz w:val="18"/>
          <w:szCs w:val="18"/>
          <w:lang w:eastAsia="ru-RU"/>
        </w:rPr>
        <w:t>:</w:t>
      </w:r>
      <w:r>
        <w:rPr>
          <w:rFonts w:ascii="Verdana" w:eastAsia="Times New Roman" w:hAnsi="Verdana" w:cs="Times New Roman"/>
          <w:b/>
          <w:noProof/>
          <w:color w:val="000000"/>
          <w:sz w:val="18"/>
          <w:szCs w:val="18"/>
          <w:lang w:eastAsia="ru-RU"/>
        </w:rPr>
        <w:t xml:space="preserve"> </w:t>
      </w:r>
      <w:r>
        <w:rPr>
          <w:rFonts w:ascii="Verdana" w:eastAsia="Times New Roman" w:hAnsi="Verdana" w:cs="Times New Roman"/>
          <w:b/>
          <w:noProof/>
          <w:color w:val="000000"/>
          <w:sz w:val="18"/>
          <w:szCs w:val="18"/>
          <w:lang w:val="en-US" w:eastAsia="ru-RU"/>
        </w:rPr>
        <w:t>PFCS86</w:t>
      </w:r>
    </w:p>
    <w:p w:rsidR="00622FEA" w:rsidRDefault="00FC09AA"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4B7E1B">
        <w:rPr>
          <w:rFonts w:ascii="Verdana" w:eastAsia="Times New Roman" w:hAnsi="Verdana" w:cs="Times New Roman"/>
          <w:noProof/>
          <w:color w:val="000000"/>
          <w:sz w:val="18"/>
          <w:szCs w:val="18"/>
          <w:lang w:eastAsia="ru-RU"/>
        </w:rPr>
        <w:t>и пароль</w:t>
      </w:r>
      <w:r w:rsidR="00622FEA" w:rsidRPr="004B7E1B">
        <w:rPr>
          <w:rFonts w:ascii="Verdana" w:eastAsia="Times New Roman" w:hAnsi="Verdana" w:cs="Times New Roman"/>
          <w:noProof/>
          <w:color w:val="000000"/>
          <w:sz w:val="18"/>
          <w:szCs w:val="18"/>
          <w:lang w:eastAsia="ru-RU"/>
        </w:rPr>
        <w:t xml:space="preserve"> вслепую, так как в консоле он не отображается</w:t>
      </w:r>
      <w:r w:rsidRPr="004B7E1B">
        <w:rPr>
          <w:rFonts w:ascii="Verdana" w:eastAsia="Times New Roman" w:hAnsi="Verdana" w:cs="Times New Roman"/>
          <w:noProof/>
          <w:color w:val="000000"/>
          <w:sz w:val="18"/>
          <w:szCs w:val="18"/>
          <w:lang w:eastAsia="ru-RU"/>
        </w:rPr>
        <w:t>:</w:t>
      </w:r>
      <w:r w:rsidR="00EB15FB">
        <w:rPr>
          <w:rFonts w:ascii="Verdana" w:eastAsia="Times New Roman" w:hAnsi="Verdana" w:cs="Times New Roman"/>
          <w:b/>
          <w:noProof/>
          <w:color w:val="000000"/>
          <w:sz w:val="18"/>
          <w:szCs w:val="18"/>
          <w:lang w:val="en-US" w:eastAsia="ru-RU"/>
        </w:rPr>
        <w:t xml:space="preserve"> Supporter86</w:t>
      </w:r>
    </w:p>
    <w:p w:rsidR="008E5F66" w:rsidRDefault="008E5F66"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sidRPr="008E5F66">
        <w:rPr>
          <w:rFonts w:ascii="Verdana" w:eastAsia="Times New Roman" w:hAnsi="Verdana" w:cs="Times New Roman"/>
          <w:b/>
          <w:noProof/>
          <w:color w:val="000000"/>
          <w:sz w:val="18"/>
          <w:szCs w:val="18"/>
          <w:lang w:val="en-US" w:eastAsia="ru-RU"/>
        </w:rPr>
        <w:br/>
      </w:r>
      <w:r w:rsidR="00622FEA">
        <w:rPr>
          <w:rFonts w:ascii="Verdana" w:eastAsia="Times New Roman" w:hAnsi="Verdana" w:cs="Times New Roman"/>
          <w:b/>
          <w:noProof/>
          <w:color w:val="000000"/>
          <w:sz w:val="18"/>
          <w:szCs w:val="18"/>
          <w:lang w:eastAsia="ru-RU"/>
        </w:rPr>
        <w:drawing>
          <wp:inline distT="0" distB="0" distL="0" distR="0">
            <wp:extent cx="6067425" cy="151447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командной строкой7.jpg"/>
                    <pic:cNvPicPr/>
                  </pic:nvPicPr>
                  <pic:blipFill>
                    <a:blip r:embed="rId69">
                      <a:extLst>
                        <a:ext uri="{28A0092B-C50C-407E-A947-70E740481C1C}">
                          <a14:useLocalDpi xmlns:a14="http://schemas.microsoft.com/office/drawing/2010/main" val="0"/>
                        </a:ext>
                      </a:extLst>
                    </a:blip>
                    <a:stretch>
                      <a:fillRect/>
                    </a:stretch>
                  </pic:blipFill>
                  <pic:spPr>
                    <a:xfrm>
                      <a:off x="0" y="0"/>
                      <a:ext cx="6067425" cy="1514475"/>
                    </a:xfrm>
                    <a:prstGeom prst="rect">
                      <a:avLst/>
                    </a:prstGeom>
                  </pic:spPr>
                </pic:pic>
              </a:graphicData>
            </a:graphic>
          </wp:inline>
        </w:drawing>
      </w:r>
    </w:p>
    <w:p w:rsidR="004B7E1B" w:rsidRDefault="004B7E1B"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Pr>
          <w:rFonts w:ascii="Verdana" w:eastAsia="Times New Roman" w:hAnsi="Verdana" w:cs="Times New Roman"/>
          <w:b/>
          <w:noProof/>
          <w:color w:val="000000"/>
          <w:sz w:val="18"/>
          <w:szCs w:val="18"/>
          <w:lang w:eastAsia="ru-RU"/>
        </w:rPr>
        <w:t>Проверяем отправки нашего файла на репозиторий. Вуаля, файл запушен успешно!!!</w:t>
      </w:r>
    </w:p>
    <w:p w:rsidR="00261AEA" w:rsidRPr="006A5406" w:rsidRDefault="000A41C8"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eastAsia="ru-RU"/>
        </w:rPr>
      </w:pPr>
      <w:r>
        <w:rPr>
          <w:rFonts w:ascii="Verdana" w:eastAsia="Times New Roman" w:hAnsi="Verdana" w:cs="Times New Roman"/>
          <w:b/>
          <w:noProof/>
          <w:color w:val="000000"/>
          <w:sz w:val="18"/>
          <w:szCs w:val="18"/>
          <w:lang w:eastAsia="ru-RU"/>
        </w:rPr>
        <w:drawing>
          <wp:inline distT="0" distB="0" distL="0" distR="0">
            <wp:extent cx="6645910" cy="2275840"/>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ота с github2.jpg"/>
                    <pic:cNvPicPr/>
                  </pic:nvPicPr>
                  <pic:blipFill>
                    <a:blip r:embed="rId70">
                      <a:extLst>
                        <a:ext uri="{28A0092B-C50C-407E-A947-70E740481C1C}">
                          <a14:useLocalDpi xmlns:a14="http://schemas.microsoft.com/office/drawing/2010/main" val="0"/>
                        </a:ext>
                      </a:extLst>
                    </a:blip>
                    <a:stretch>
                      <a:fillRect/>
                    </a:stretch>
                  </pic:blipFill>
                  <pic:spPr>
                    <a:xfrm>
                      <a:off x="0" y="0"/>
                      <a:ext cx="6645910" cy="2275840"/>
                    </a:xfrm>
                    <a:prstGeom prst="rect">
                      <a:avLst/>
                    </a:prstGeom>
                  </pic:spPr>
                </pic:pic>
              </a:graphicData>
            </a:graphic>
          </wp:inline>
        </w:drawing>
      </w:r>
    </w:p>
    <w:p w:rsidR="00CC11B0" w:rsidRDefault="00CC11B0"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val="en-US" w:eastAsia="ru-RU"/>
        </w:rPr>
      </w:pPr>
      <w:r>
        <w:rPr>
          <w:rFonts w:ascii="Verdana" w:eastAsia="Times New Roman" w:hAnsi="Verdana" w:cs="Times New Roman"/>
          <w:b/>
          <w:noProof/>
          <w:color w:val="E36C0A" w:themeColor="accent6" w:themeShade="BF"/>
          <w:sz w:val="18"/>
          <w:szCs w:val="18"/>
          <w:lang w:eastAsia="ru-RU"/>
        </w:rPr>
        <w:t xml:space="preserve">Чтобы удалить файл github: </w:t>
      </w:r>
      <w:r w:rsidR="00F72342" w:rsidRPr="00F72342">
        <w:rPr>
          <w:rFonts w:ascii="Verdana" w:eastAsia="Times New Roman" w:hAnsi="Verdana" w:cs="Times New Roman"/>
          <w:b/>
          <w:noProof/>
          <w:color w:val="000000" w:themeColor="text1"/>
          <w:sz w:val="18"/>
          <w:szCs w:val="18"/>
          <w:lang w:val="en-US" w:eastAsia="ru-RU"/>
        </w:rPr>
        <w:t>git rm index.html</w:t>
      </w:r>
    </w:p>
    <w:p w:rsidR="006E4C31" w:rsidRPr="006E4C31" w:rsidRDefault="006E4C31" w:rsidP="00444B36">
      <w:pPr>
        <w:shd w:val="clear" w:color="auto" w:fill="F7F7F7"/>
        <w:spacing w:before="100" w:beforeAutospacing="1" w:after="100" w:afterAutospacing="1" w:line="255" w:lineRule="atLeast"/>
        <w:rPr>
          <w:rFonts w:ascii="Verdana" w:eastAsia="Times New Roman" w:hAnsi="Verdana" w:cs="Times New Roman"/>
          <w:b/>
          <w:noProof/>
          <w:color w:val="000000" w:themeColor="text1"/>
          <w:sz w:val="18"/>
          <w:szCs w:val="18"/>
          <w:lang w:eastAsia="ru-RU"/>
        </w:rPr>
      </w:pPr>
      <w:r>
        <w:rPr>
          <w:rFonts w:ascii="Verdana" w:eastAsia="Times New Roman" w:hAnsi="Verdana" w:cs="Times New Roman"/>
          <w:b/>
          <w:noProof/>
          <w:color w:val="000000" w:themeColor="text1"/>
          <w:sz w:val="18"/>
          <w:szCs w:val="18"/>
          <w:lang w:val="en-US" w:eastAsia="ru-RU"/>
        </w:rPr>
        <w:t>git commit –m “</w:t>
      </w:r>
      <w:r>
        <w:rPr>
          <w:rFonts w:ascii="Verdana" w:eastAsia="Times New Roman" w:hAnsi="Verdana" w:cs="Times New Roman"/>
          <w:b/>
          <w:noProof/>
          <w:color w:val="000000" w:themeColor="text1"/>
          <w:sz w:val="18"/>
          <w:szCs w:val="18"/>
          <w:lang w:eastAsia="ru-RU"/>
        </w:rPr>
        <w:t>Удаляем этот уебанский файл</w:t>
      </w:r>
      <w:r w:rsidRPr="006E4C31">
        <w:rPr>
          <w:rFonts w:ascii="Verdana" w:eastAsia="Times New Roman" w:hAnsi="Verdana" w:cs="Times New Roman"/>
          <w:noProof/>
          <w:color w:val="000000" w:themeColor="text1"/>
          <w:sz w:val="18"/>
          <w:szCs w:val="18"/>
          <w:lang w:val="en-US" w:eastAsia="ru-RU"/>
        </w:rPr>
        <w:t>”</w:t>
      </w:r>
      <w:r w:rsidRPr="006E4C31">
        <w:rPr>
          <w:rFonts w:ascii="Verdana" w:eastAsia="Times New Roman" w:hAnsi="Verdana" w:cs="Times New Roman"/>
          <w:noProof/>
          <w:color w:val="000000" w:themeColor="text1"/>
          <w:sz w:val="18"/>
          <w:szCs w:val="18"/>
          <w:lang w:eastAsia="ru-RU"/>
        </w:rPr>
        <w:t>, где в скобках пишем наш комментарий</w:t>
      </w:r>
      <w:r w:rsidRPr="006E4C31">
        <w:rPr>
          <w:rFonts w:ascii="Verdana" w:eastAsia="Times New Roman" w:hAnsi="Verdana" w:cs="Times New Roman"/>
          <w:noProof/>
          <w:color w:val="000000" w:themeColor="text1"/>
          <w:sz w:val="18"/>
          <w:szCs w:val="18"/>
          <w:lang w:val="en-US" w:eastAsia="ru-RU"/>
        </w:rPr>
        <w:t xml:space="preserve">. </w:t>
      </w:r>
      <w:r w:rsidRPr="006E4C31">
        <w:rPr>
          <w:rFonts w:ascii="Verdana" w:eastAsia="Times New Roman" w:hAnsi="Verdana" w:cs="Times New Roman"/>
          <w:noProof/>
          <w:color w:val="000000" w:themeColor="text1"/>
          <w:sz w:val="18"/>
          <w:szCs w:val="18"/>
          <w:lang w:eastAsia="ru-RU"/>
        </w:rPr>
        <w:t>Например, чтобы было понятно другим дивам нахуя я удалил это уебанский файл.</w:t>
      </w:r>
    </w:p>
    <w:p w:rsidR="006E4C31" w:rsidRPr="006E4C31" w:rsidRDefault="006E4C31" w:rsidP="00444B36">
      <w:pPr>
        <w:shd w:val="clear" w:color="auto" w:fill="F7F7F7"/>
        <w:spacing w:before="100" w:beforeAutospacing="1" w:after="100" w:afterAutospacing="1" w:line="255" w:lineRule="atLeast"/>
        <w:rPr>
          <w:rFonts w:ascii="Verdana" w:eastAsia="Times New Roman" w:hAnsi="Verdana" w:cs="Times New Roman"/>
          <w:b/>
          <w:noProof/>
          <w:color w:val="E36C0A" w:themeColor="accent6" w:themeShade="BF"/>
          <w:sz w:val="18"/>
          <w:szCs w:val="18"/>
          <w:lang w:eastAsia="ru-RU"/>
        </w:rPr>
      </w:pPr>
      <w:r>
        <w:rPr>
          <w:rFonts w:ascii="Verdana" w:eastAsia="Times New Roman" w:hAnsi="Verdana" w:cs="Times New Roman"/>
          <w:b/>
          <w:noProof/>
          <w:color w:val="000000" w:themeColor="text1"/>
          <w:sz w:val="18"/>
          <w:szCs w:val="18"/>
          <w:lang w:val="en-US" w:eastAsia="ru-RU"/>
        </w:rPr>
        <w:t>git push</w:t>
      </w:r>
      <w:r>
        <w:rPr>
          <w:rFonts w:ascii="Verdana" w:eastAsia="Times New Roman" w:hAnsi="Verdana" w:cs="Times New Roman"/>
          <w:b/>
          <w:noProof/>
          <w:color w:val="000000" w:themeColor="text1"/>
          <w:sz w:val="18"/>
          <w:szCs w:val="18"/>
          <w:lang w:eastAsia="ru-RU"/>
        </w:rPr>
        <w:t xml:space="preserve"> </w:t>
      </w:r>
      <w:r w:rsidRPr="006E4C31">
        <w:rPr>
          <w:rFonts w:ascii="Verdana" w:eastAsia="Times New Roman" w:hAnsi="Verdana" w:cs="Times New Roman"/>
          <w:noProof/>
          <w:color w:val="000000" w:themeColor="text1"/>
          <w:sz w:val="18"/>
          <w:szCs w:val="18"/>
          <w:lang w:eastAsia="ru-RU"/>
        </w:rPr>
        <w:t xml:space="preserve">– отправляем коммит на </w:t>
      </w:r>
      <w:r w:rsidRPr="006E4C31">
        <w:rPr>
          <w:rFonts w:ascii="Verdana" w:eastAsia="Times New Roman" w:hAnsi="Verdana" w:cs="Times New Roman"/>
          <w:noProof/>
          <w:color w:val="000000" w:themeColor="text1"/>
          <w:sz w:val="18"/>
          <w:szCs w:val="18"/>
          <w:lang w:val="en-US" w:eastAsia="ru-RU"/>
        </w:rPr>
        <w:t xml:space="preserve">github. </w:t>
      </w:r>
      <w:r w:rsidRPr="006E4C31">
        <w:rPr>
          <w:rFonts w:ascii="Verdana" w:eastAsia="Times New Roman" w:hAnsi="Verdana" w:cs="Times New Roman"/>
          <w:noProof/>
          <w:color w:val="000000" w:themeColor="text1"/>
          <w:sz w:val="18"/>
          <w:szCs w:val="18"/>
          <w:lang w:eastAsia="ru-RU"/>
        </w:rPr>
        <w:t xml:space="preserve">В данном случае даем </w:t>
      </w:r>
      <w:r w:rsidRPr="006E4C31">
        <w:rPr>
          <w:rFonts w:ascii="Verdana" w:eastAsia="Times New Roman" w:hAnsi="Verdana" w:cs="Times New Roman"/>
          <w:noProof/>
          <w:color w:val="000000" w:themeColor="text1"/>
          <w:sz w:val="18"/>
          <w:szCs w:val="18"/>
          <w:lang w:val="en-US" w:eastAsia="ru-RU"/>
        </w:rPr>
        <w:t>git pus</w:t>
      </w:r>
      <w:r w:rsidR="00321B7D">
        <w:rPr>
          <w:rFonts w:ascii="Verdana" w:eastAsia="Times New Roman" w:hAnsi="Verdana" w:cs="Times New Roman"/>
          <w:noProof/>
          <w:color w:val="000000" w:themeColor="text1"/>
          <w:sz w:val="18"/>
          <w:szCs w:val="18"/>
          <w:lang w:val="en-US" w:eastAsia="ru-RU"/>
        </w:rPr>
        <w:t>h</w:t>
      </w:r>
      <w:r w:rsidRPr="006E4C31">
        <w:rPr>
          <w:rFonts w:ascii="Verdana" w:eastAsia="Times New Roman" w:hAnsi="Verdana" w:cs="Times New Roman"/>
          <w:noProof/>
          <w:color w:val="000000" w:themeColor="text1"/>
          <w:sz w:val="18"/>
          <w:szCs w:val="18"/>
          <w:lang w:val="en-US" w:eastAsia="ru-RU"/>
        </w:rPr>
        <w:t xml:space="preserve"> </w:t>
      </w:r>
      <w:r w:rsidRPr="006E4C31">
        <w:rPr>
          <w:rFonts w:ascii="Verdana" w:eastAsia="Times New Roman" w:hAnsi="Verdana" w:cs="Times New Roman"/>
          <w:noProof/>
          <w:color w:val="000000" w:themeColor="text1"/>
          <w:sz w:val="18"/>
          <w:szCs w:val="18"/>
          <w:lang w:eastAsia="ru-RU"/>
        </w:rPr>
        <w:t xml:space="preserve">удалит файл </w:t>
      </w:r>
      <w:r w:rsidRPr="006E4C31">
        <w:rPr>
          <w:rFonts w:ascii="Verdana" w:eastAsia="Times New Roman" w:hAnsi="Verdana" w:cs="Times New Roman"/>
          <w:noProof/>
          <w:color w:val="000000" w:themeColor="text1"/>
          <w:sz w:val="18"/>
          <w:szCs w:val="18"/>
          <w:lang w:val="en-US" w:eastAsia="ru-RU"/>
        </w:rPr>
        <w:t xml:space="preserve">index.html </w:t>
      </w:r>
      <w:r w:rsidRPr="006E4C31">
        <w:rPr>
          <w:rFonts w:ascii="Verdana" w:eastAsia="Times New Roman" w:hAnsi="Verdana" w:cs="Times New Roman"/>
          <w:noProof/>
          <w:color w:val="000000" w:themeColor="text1"/>
          <w:sz w:val="18"/>
          <w:szCs w:val="18"/>
          <w:lang w:eastAsia="ru-RU"/>
        </w:rPr>
        <w:t>с репозитория и отправит комментирование.</w:t>
      </w:r>
    </w:p>
    <w:p w:rsidR="00423BEB" w:rsidRPr="00423BEB" w:rsidRDefault="00423BEB" w:rsidP="00444B36">
      <w:pPr>
        <w:shd w:val="clear" w:color="auto" w:fill="F7F7F7"/>
        <w:spacing w:before="100" w:beforeAutospacing="1" w:after="100" w:afterAutospacing="1" w:line="255" w:lineRule="atLeast"/>
        <w:rPr>
          <w:rFonts w:ascii="Verdana" w:eastAsia="Times New Roman" w:hAnsi="Verdana" w:cs="Times New Roman"/>
          <w:b/>
          <w:noProof/>
          <w:color w:val="000000"/>
          <w:sz w:val="18"/>
          <w:szCs w:val="18"/>
          <w:lang w:val="en-US" w:eastAsia="ru-RU"/>
        </w:rPr>
      </w:pPr>
      <w:r w:rsidRPr="008C0479">
        <w:rPr>
          <w:rFonts w:ascii="Verdana" w:eastAsia="Times New Roman" w:hAnsi="Verdana" w:cs="Times New Roman"/>
          <w:b/>
          <w:noProof/>
          <w:color w:val="E36C0A" w:themeColor="accent6" w:themeShade="BF"/>
          <w:sz w:val="18"/>
          <w:szCs w:val="18"/>
          <w:lang w:eastAsia="ru-RU"/>
        </w:rPr>
        <w:lastRenderedPageBreak/>
        <w:t>Чт</w:t>
      </w:r>
      <w:r>
        <w:rPr>
          <w:rFonts w:ascii="Verdana" w:eastAsia="Times New Roman" w:hAnsi="Verdana" w:cs="Times New Roman"/>
          <w:b/>
          <w:noProof/>
          <w:color w:val="E36C0A" w:themeColor="accent6" w:themeShade="BF"/>
          <w:sz w:val="18"/>
          <w:szCs w:val="18"/>
          <w:lang w:eastAsia="ru-RU"/>
        </w:rPr>
        <w:t xml:space="preserve">обы прочитать о функциях всех команд, которые можно прописать в адресной строке для </w:t>
      </w:r>
      <w:r>
        <w:rPr>
          <w:rFonts w:ascii="Verdana" w:eastAsia="Times New Roman" w:hAnsi="Verdana" w:cs="Times New Roman"/>
          <w:b/>
          <w:noProof/>
          <w:color w:val="E36C0A" w:themeColor="accent6" w:themeShade="BF"/>
          <w:sz w:val="18"/>
          <w:szCs w:val="18"/>
          <w:lang w:val="en-US" w:eastAsia="ru-RU"/>
        </w:rPr>
        <w:t>git –</w:t>
      </w:r>
      <w:r>
        <w:rPr>
          <w:rFonts w:ascii="Verdana" w:eastAsia="Times New Roman" w:hAnsi="Verdana" w:cs="Times New Roman"/>
          <w:b/>
          <w:noProof/>
          <w:color w:val="E36C0A" w:themeColor="accent6" w:themeShade="BF"/>
          <w:sz w:val="18"/>
          <w:szCs w:val="18"/>
          <w:lang w:eastAsia="ru-RU"/>
        </w:rPr>
        <w:t xml:space="preserve"> </w:t>
      </w:r>
      <w:r>
        <w:rPr>
          <w:rFonts w:ascii="Verdana" w:eastAsia="Times New Roman" w:hAnsi="Verdana" w:cs="Times New Roman"/>
          <w:noProof/>
          <w:color w:val="000000" w:themeColor="text1"/>
          <w:sz w:val="18"/>
          <w:szCs w:val="18"/>
          <w:lang w:eastAsia="ru-RU"/>
        </w:rPr>
        <w:t xml:space="preserve">набираем команду </w:t>
      </w:r>
      <w:r w:rsidRPr="00423BEB">
        <w:rPr>
          <w:rFonts w:ascii="Verdana" w:eastAsia="Times New Roman" w:hAnsi="Verdana" w:cs="Times New Roman"/>
          <w:b/>
          <w:noProof/>
          <w:color w:val="000000" w:themeColor="text1"/>
          <w:sz w:val="18"/>
          <w:szCs w:val="18"/>
          <w:lang w:val="en-US" w:eastAsia="ru-RU"/>
        </w:rPr>
        <w:t>git</w:t>
      </w:r>
      <w:r>
        <w:rPr>
          <w:rFonts w:ascii="Verdana" w:eastAsia="Times New Roman" w:hAnsi="Verdana" w:cs="Times New Roman"/>
          <w:noProof/>
          <w:color w:val="000000" w:themeColor="text1"/>
          <w:sz w:val="18"/>
          <w:szCs w:val="18"/>
          <w:lang w:eastAsia="ru-RU"/>
        </w:rPr>
        <w:drawing>
          <wp:inline distT="0" distB="0" distL="0" distR="0" wp14:anchorId="53E83B70" wp14:editId="0F3D137A">
            <wp:extent cx="6372225" cy="561022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се команды в git.jpg"/>
                    <pic:cNvPicPr/>
                  </pic:nvPicPr>
                  <pic:blipFill>
                    <a:blip r:embed="rId71">
                      <a:extLst>
                        <a:ext uri="{28A0092B-C50C-407E-A947-70E740481C1C}">
                          <a14:useLocalDpi xmlns:a14="http://schemas.microsoft.com/office/drawing/2010/main" val="0"/>
                        </a:ext>
                      </a:extLst>
                    </a:blip>
                    <a:stretch>
                      <a:fillRect/>
                    </a:stretch>
                  </pic:blipFill>
                  <pic:spPr>
                    <a:xfrm>
                      <a:off x="0" y="0"/>
                      <a:ext cx="6372225" cy="5610225"/>
                    </a:xfrm>
                    <a:prstGeom prst="rect">
                      <a:avLst/>
                    </a:prstGeom>
                  </pic:spPr>
                </pic:pic>
              </a:graphicData>
            </a:graphic>
          </wp:inline>
        </w:drawing>
      </w:r>
    </w:p>
    <w:p w:rsidR="00A9246D" w:rsidRPr="00282009" w:rsidRDefault="00282009" w:rsidP="00A9246D">
      <w:pPr>
        <w:shd w:val="clear" w:color="auto" w:fill="F7F7F7"/>
        <w:spacing w:before="100" w:beforeAutospacing="1" w:after="100" w:afterAutospacing="1" w:line="255" w:lineRule="atLeast"/>
        <w:rPr>
          <w:rFonts w:ascii="Verdana" w:eastAsia="Times New Roman" w:hAnsi="Verdana" w:cs="Times New Roman"/>
          <w:noProof/>
          <w:color w:val="000000"/>
          <w:sz w:val="18"/>
          <w:szCs w:val="18"/>
          <w:lang w:val="en-US" w:eastAsia="ru-RU"/>
        </w:rPr>
      </w:pPr>
      <w:r>
        <w:rPr>
          <w:rFonts w:ascii="Verdana" w:eastAsia="Times New Roman" w:hAnsi="Verdana" w:cs="Times New Roman"/>
          <w:noProof/>
          <w:color w:val="000000"/>
          <w:sz w:val="18"/>
          <w:szCs w:val="18"/>
          <w:lang w:eastAsia="ru-RU"/>
        </w:rPr>
        <w:t xml:space="preserve">Больше команд для работ в консоле в </w:t>
      </w:r>
      <w:r>
        <w:rPr>
          <w:rFonts w:ascii="Verdana" w:eastAsia="Times New Roman" w:hAnsi="Verdana" w:cs="Times New Roman"/>
          <w:noProof/>
          <w:color w:val="000000"/>
          <w:sz w:val="18"/>
          <w:szCs w:val="18"/>
          <w:lang w:val="en-US" w:eastAsia="ru-RU"/>
        </w:rPr>
        <w:t xml:space="preserve">Windows </w:t>
      </w:r>
      <w:r>
        <w:rPr>
          <w:rFonts w:ascii="Verdana" w:eastAsia="Times New Roman" w:hAnsi="Verdana" w:cs="Times New Roman"/>
          <w:noProof/>
          <w:color w:val="000000"/>
          <w:sz w:val="18"/>
          <w:szCs w:val="18"/>
          <w:lang w:eastAsia="ru-RU"/>
        </w:rPr>
        <w:t xml:space="preserve">и </w:t>
      </w:r>
      <w:r>
        <w:rPr>
          <w:rFonts w:ascii="Verdana" w:eastAsia="Times New Roman" w:hAnsi="Verdana" w:cs="Times New Roman"/>
          <w:noProof/>
          <w:color w:val="000000"/>
          <w:sz w:val="18"/>
          <w:szCs w:val="18"/>
          <w:lang w:val="en-US" w:eastAsia="ru-RU"/>
        </w:rPr>
        <w:t>Linux:</w:t>
      </w:r>
      <w:r>
        <w:rPr>
          <w:rFonts w:ascii="Verdana" w:eastAsia="Times New Roman" w:hAnsi="Verdana" w:cs="Times New Roman"/>
          <w:noProof/>
          <w:color w:val="000000"/>
          <w:sz w:val="18"/>
          <w:szCs w:val="18"/>
          <w:lang w:val="en-US" w:eastAsia="ru-RU"/>
        </w:rPr>
        <w:br/>
      </w:r>
      <w:r w:rsidRPr="00282009">
        <w:rPr>
          <w:rFonts w:ascii="Verdana" w:eastAsia="Times New Roman" w:hAnsi="Verdana" w:cs="Times New Roman"/>
          <w:noProof/>
          <w:color w:val="000000"/>
          <w:sz w:val="18"/>
          <w:szCs w:val="18"/>
          <w:lang w:val="en-US" w:eastAsia="ru-RU"/>
        </w:rPr>
        <w:t>https://gist.github.com/codedokode/10539568</w:t>
      </w:r>
    </w:p>
    <w:p w:rsidR="00A9246D" w:rsidRPr="00A9246D" w:rsidRDefault="00A9246D" w:rsidP="00444B36">
      <w:pPr>
        <w:shd w:val="clear" w:color="auto" w:fill="F7F7F7"/>
        <w:spacing w:before="100" w:beforeAutospacing="1" w:after="100" w:afterAutospacing="1" w:line="255" w:lineRule="atLeast"/>
        <w:rPr>
          <w:rFonts w:ascii="Verdana" w:eastAsia="Times New Roman" w:hAnsi="Verdana" w:cs="Times New Roman"/>
          <w:noProof/>
          <w:color w:val="000000" w:themeColor="text1"/>
          <w:sz w:val="18"/>
          <w:szCs w:val="18"/>
          <w:lang w:val="en-US" w:eastAsia="ru-RU"/>
        </w:rPr>
      </w:pPr>
    </w:p>
    <w:p w:rsidR="00050C31" w:rsidRDefault="00050C31" w:rsidP="00B1089E">
      <w:pPr>
        <w:rPr>
          <w:rFonts w:ascii="Arial Black" w:hAnsi="Arial Black" w:cstheme="minorHAnsi"/>
          <w:b/>
          <w:color w:val="FF0000"/>
          <w:sz w:val="36"/>
          <w:szCs w:val="36"/>
          <w:u w:val="single"/>
        </w:rPr>
      </w:pPr>
      <w:r>
        <w:rPr>
          <w:rFonts w:ascii="Arial Black" w:hAnsi="Arial Black" w:cstheme="minorHAnsi"/>
          <w:b/>
          <w:color w:val="FF0000"/>
          <w:sz w:val="36"/>
          <w:szCs w:val="36"/>
          <w:u w:val="single"/>
        </w:rPr>
        <w:t>Проверка</w:t>
      </w:r>
      <w:r w:rsidRPr="00050C31">
        <w:rPr>
          <w:rFonts w:ascii="Arial Black" w:hAnsi="Arial Black" w:cstheme="minorHAnsi"/>
          <w:b/>
          <w:color w:val="FF0000"/>
          <w:sz w:val="36"/>
          <w:szCs w:val="36"/>
          <w:u w:val="single"/>
          <w:lang w:val="en-US"/>
        </w:rPr>
        <w:t xml:space="preserve"> </w:t>
      </w:r>
      <w:r>
        <w:rPr>
          <w:rFonts w:ascii="Arial Black" w:hAnsi="Arial Black" w:cstheme="minorHAnsi"/>
          <w:b/>
          <w:color w:val="FF0000"/>
          <w:sz w:val="36"/>
          <w:szCs w:val="36"/>
          <w:u w:val="single"/>
        </w:rPr>
        <w:t>кода</w:t>
      </w:r>
      <w:r w:rsidRPr="00050C31">
        <w:rPr>
          <w:rFonts w:ascii="Arial Black" w:hAnsi="Arial Black" w:cstheme="minorHAnsi"/>
          <w:b/>
          <w:color w:val="FF0000"/>
          <w:sz w:val="36"/>
          <w:szCs w:val="36"/>
          <w:u w:val="single"/>
          <w:lang w:val="en-US"/>
        </w:rPr>
        <w:t>:</w:t>
      </w:r>
      <w:r w:rsidR="00B62A2D" w:rsidRPr="00B62A2D">
        <w:rPr>
          <w:rFonts w:ascii="Verdana" w:eastAsia="Times New Roman" w:hAnsi="Verdana" w:cs="Times New Roman"/>
          <w:noProof/>
          <w:color w:val="000000"/>
          <w:sz w:val="18"/>
          <w:szCs w:val="18"/>
          <w:lang w:eastAsia="ru-RU"/>
        </w:rPr>
        <w:t xml:space="preserve"> </w:t>
      </w:r>
    </w:p>
    <w:p w:rsidR="00050C31" w:rsidRPr="00050C31" w:rsidRDefault="00050C31" w:rsidP="00050C31">
      <w:pPr>
        <w:pStyle w:val="a3"/>
        <w:ind w:left="927"/>
        <w:rPr>
          <w:rFonts w:ascii="Arial" w:hAnsi="Arial" w:cs="Arial"/>
          <w:b/>
          <w:color w:val="000000" w:themeColor="text1"/>
          <w:shd w:val="clear" w:color="auto" w:fill="FFFFFF"/>
          <w:lang w:val="en-US"/>
        </w:rPr>
      </w:pPr>
      <w:proofErr w:type="gramStart"/>
      <w:r w:rsidRPr="00050C31">
        <w:rPr>
          <w:rFonts w:ascii="Arial" w:hAnsi="Arial" w:cs="Arial"/>
          <w:b/>
          <w:color w:val="000000" w:themeColor="text1"/>
          <w:shd w:val="clear" w:color="auto" w:fill="FFFFFF"/>
          <w:lang w:val="en-US"/>
        </w:rPr>
        <w:t>echo</w:t>
      </w:r>
      <w:proofErr w:type="gramEnd"/>
      <w:r w:rsidRPr="00050C31">
        <w:rPr>
          <w:rFonts w:ascii="Arial" w:hAnsi="Arial" w:cs="Arial"/>
          <w:b/>
          <w:color w:val="000000" w:themeColor="text1"/>
          <w:shd w:val="clear" w:color="auto" w:fill="FFFFFF"/>
          <w:lang w:val="en-US"/>
        </w:rPr>
        <w:t xml:space="preserve"> "&lt;pre&gt;";</w:t>
      </w:r>
    </w:p>
    <w:p w:rsidR="00050C31" w:rsidRPr="00050C31" w:rsidRDefault="00050C31" w:rsidP="00050C31">
      <w:pPr>
        <w:pStyle w:val="a3"/>
        <w:ind w:left="927"/>
        <w:rPr>
          <w:rFonts w:ascii="Arial" w:hAnsi="Arial" w:cs="Arial"/>
          <w:b/>
          <w:color w:val="000000" w:themeColor="text1"/>
          <w:shd w:val="clear" w:color="auto" w:fill="FFFFFF"/>
          <w:lang w:val="en-US"/>
        </w:rPr>
      </w:pPr>
      <w:r w:rsidRPr="00050C31">
        <w:rPr>
          <w:rFonts w:ascii="Arial" w:hAnsi="Arial" w:cs="Arial"/>
          <w:b/>
          <w:color w:val="000000" w:themeColor="text1"/>
          <w:shd w:val="clear" w:color="auto" w:fill="FFFFFF"/>
          <w:lang w:val="en-US"/>
        </w:rPr>
        <w:t>print_</w:t>
      </w:r>
      <w:proofErr w:type="gramStart"/>
      <w:r w:rsidRPr="00050C31">
        <w:rPr>
          <w:rFonts w:ascii="Arial" w:hAnsi="Arial" w:cs="Arial"/>
          <w:b/>
          <w:color w:val="000000" w:themeColor="text1"/>
          <w:shd w:val="clear" w:color="auto" w:fill="FFFFFF"/>
          <w:lang w:val="en-US"/>
        </w:rPr>
        <w:t>r(</w:t>
      </w:r>
      <w:proofErr w:type="gramEnd"/>
      <w:r w:rsidRPr="00050C31">
        <w:rPr>
          <w:rFonts w:ascii="Arial" w:hAnsi="Arial" w:cs="Arial"/>
          <w:b/>
          <w:color w:val="000000" w:themeColor="text1"/>
          <w:shd w:val="clear" w:color="auto" w:fill="FFFFFF"/>
          <w:lang w:val="en-US"/>
        </w:rPr>
        <w:t>$</w:t>
      </w:r>
      <w:r w:rsidRPr="00050C31">
        <w:rPr>
          <w:rFonts w:ascii="Arial" w:hAnsi="Arial" w:cs="Arial"/>
          <w:color w:val="000000" w:themeColor="text1"/>
          <w:shd w:val="clear" w:color="auto" w:fill="FFFFFF"/>
        </w:rPr>
        <w:t>переменная</w:t>
      </w:r>
      <w:r w:rsidRPr="00050C31">
        <w:rPr>
          <w:rFonts w:ascii="Arial" w:hAnsi="Arial" w:cs="Arial"/>
          <w:b/>
          <w:color w:val="000000" w:themeColor="text1"/>
          <w:shd w:val="clear" w:color="auto" w:fill="FFFFFF"/>
          <w:lang w:val="en-US"/>
        </w:rPr>
        <w:t>);</w:t>
      </w:r>
    </w:p>
    <w:p w:rsidR="00050C31" w:rsidRPr="00BE0E49" w:rsidRDefault="00050C31" w:rsidP="00050C31">
      <w:pPr>
        <w:pStyle w:val="a3"/>
        <w:ind w:left="927"/>
        <w:rPr>
          <w:rFonts w:ascii="Arial" w:hAnsi="Arial" w:cs="Arial"/>
          <w:b/>
          <w:color w:val="000000" w:themeColor="text1"/>
          <w:shd w:val="clear" w:color="auto" w:fill="FFFFFF"/>
        </w:rPr>
      </w:pPr>
      <w:proofErr w:type="gramStart"/>
      <w:r w:rsidRPr="00050C31">
        <w:rPr>
          <w:rFonts w:ascii="Arial" w:hAnsi="Arial" w:cs="Arial"/>
          <w:b/>
          <w:color w:val="000000" w:themeColor="text1"/>
          <w:shd w:val="clear" w:color="auto" w:fill="FFFFFF"/>
          <w:lang w:val="en-US"/>
        </w:rPr>
        <w:t>echo</w:t>
      </w:r>
      <w:proofErr w:type="gramEnd"/>
      <w:r w:rsidRPr="00BE0E49">
        <w:rPr>
          <w:rFonts w:ascii="Arial" w:hAnsi="Arial" w:cs="Arial"/>
          <w:b/>
          <w:color w:val="000000" w:themeColor="text1"/>
          <w:shd w:val="clear" w:color="auto" w:fill="FFFFFF"/>
        </w:rPr>
        <w:t xml:space="preserve"> "&lt;/</w:t>
      </w:r>
      <w:r w:rsidRPr="00050C31">
        <w:rPr>
          <w:rFonts w:ascii="Arial" w:hAnsi="Arial" w:cs="Arial"/>
          <w:b/>
          <w:color w:val="000000" w:themeColor="text1"/>
          <w:shd w:val="clear" w:color="auto" w:fill="FFFFFF"/>
          <w:lang w:val="en-US"/>
        </w:rPr>
        <w:t>pre</w:t>
      </w:r>
      <w:r w:rsidRPr="00BE0E49">
        <w:rPr>
          <w:rFonts w:ascii="Arial" w:hAnsi="Arial" w:cs="Arial"/>
          <w:b/>
          <w:color w:val="000000" w:themeColor="text1"/>
          <w:shd w:val="clear" w:color="auto" w:fill="FFFFFF"/>
        </w:rPr>
        <w:t>&gt;";</w:t>
      </w:r>
    </w:p>
    <w:p w:rsidR="00050C31" w:rsidRDefault="00050C31" w:rsidP="00050C31">
      <w:pPr>
        <w:pStyle w:val="a3"/>
        <w:ind w:left="927"/>
        <w:rPr>
          <w:rFonts w:ascii="Arial" w:hAnsi="Arial" w:cs="Arial"/>
          <w:b/>
          <w:color w:val="000000" w:themeColor="text1"/>
          <w:shd w:val="clear" w:color="auto" w:fill="FFFFFF"/>
        </w:rPr>
      </w:pPr>
      <w:r w:rsidRPr="00050C31">
        <w:rPr>
          <w:rFonts w:ascii="Arial" w:hAnsi="Arial" w:cs="Arial"/>
          <w:b/>
          <w:color w:val="000000" w:themeColor="text1"/>
          <w:shd w:val="clear" w:color="auto" w:fill="FFFFFF"/>
        </w:rPr>
        <w:t xml:space="preserve">die; </w:t>
      </w:r>
    </w:p>
    <w:p w:rsidR="00050C31" w:rsidRPr="00050C31" w:rsidRDefault="00050C31" w:rsidP="00050C31">
      <w:pPr>
        <w:pStyle w:val="a3"/>
        <w:ind w:left="927"/>
        <w:rPr>
          <w:rFonts w:ascii="Arial" w:hAnsi="Arial" w:cs="Arial"/>
          <w:b/>
          <w:color w:val="000000" w:themeColor="text1"/>
          <w:shd w:val="clear" w:color="auto" w:fill="FFFFFF"/>
        </w:rPr>
      </w:pPr>
      <w:r w:rsidRPr="00050C31">
        <w:rPr>
          <w:rFonts w:ascii="Arial" w:hAnsi="Arial" w:cs="Arial"/>
          <w:color w:val="000000" w:themeColor="text1"/>
          <w:shd w:val="clear" w:color="auto" w:fill="FFFFFF"/>
        </w:rPr>
        <w:t>- убивает код после него</w:t>
      </w:r>
    </w:p>
    <w:p w:rsidR="00050C31" w:rsidRPr="00050C31" w:rsidRDefault="00050C31" w:rsidP="00B1089E">
      <w:pPr>
        <w:rPr>
          <w:rFonts w:ascii="Arial Black" w:hAnsi="Arial Black" w:cstheme="minorHAnsi"/>
          <w:b/>
          <w:color w:val="FF0000"/>
          <w:sz w:val="36"/>
          <w:szCs w:val="36"/>
          <w:u w:val="single"/>
        </w:rPr>
      </w:pPr>
    </w:p>
    <w:sectPr w:rsidR="00050C31" w:rsidRPr="00050C31" w:rsidSect="00E0151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2B5" w:rsidRDefault="002962B5" w:rsidP="0026541D">
      <w:pPr>
        <w:spacing w:after="0" w:line="240" w:lineRule="auto"/>
      </w:pPr>
      <w:r>
        <w:separator/>
      </w:r>
    </w:p>
  </w:endnote>
  <w:endnote w:type="continuationSeparator" w:id="0">
    <w:p w:rsidR="002962B5" w:rsidRDefault="002962B5" w:rsidP="00265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Verdana">
    <w:panose1 w:val="020B0604030504040204"/>
    <w:charset w:val="CC"/>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2B5" w:rsidRDefault="002962B5" w:rsidP="0026541D">
      <w:pPr>
        <w:spacing w:after="0" w:line="240" w:lineRule="auto"/>
      </w:pPr>
      <w:r>
        <w:separator/>
      </w:r>
    </w:p>
  </w:footnote>
  <w:footnote w:type="continuationSeparator" w:id="0">
    <w:p w:rsidR="002962B5" w:rsidRDefault="002962B5" w:rsidP="002654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33A8D"/>
    <w:multiLevelType w:val="hybridMultilevel"/>
    <w:tmpl w:val="DD0EE8E8"/>
    <w:lvl w:ilvl="0" w:tplc="6A941368">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B9219E"/>
    <w:multiLevelType w:val="multilevel"/>
    <w:tmpl w:val="D34E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856AA"/>
    <w:multiLevelType w:val="hybridMultilevel"/>
    <w:tmpl w:val="48D2119E"/>
    <w:lvl w:ilvl="0" w:tplc="43A69824">
      <w:start w:val="1"/>
      <w:numFmt w:val="decimal"/>
      <w:lvlText w:val="%1)"/>
      <w:lvlJc w:val="left"/>
      <w:pPr>
        <w:ind w:left="720" w:hanging="360"/>
      </w:pPr>
      <w:rPr>
        <w:rFonts w:cstheme="minorHAnsi"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581B5E"/>
    <w:multiLevelType w:val="hybridMultilevel"/>
    <w:tmpl w:val="E182D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01E5DB3"/>
    <w:multiLevelType w:val="hybridMultilevel"/>
    <w:tmpl w:val="82045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03A00DD"/>
    <w:multiLevelType w:val="hybridMultilevel"/>
    <w:tmpl w:val="AC9453E8"/>
    <w:lvl w:ilvl="0" w:tplc="D812B7E0">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5F02558"/>
    <w:multiLevelType w:val="hybridMultilevel"/>
    <w:tmpl w:val="84A8C6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9137DF5"/>
    <w:multiLevelType w:val="hybridMultilevel"/>
    <w:tmpl w:val="90D24320"/>
    <w:lvl w:ilvl="0" w:tplc="FD868584">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204075F"/>
    <w:multiLevelType w:val="hybridMultilevel"/>
    <w:tmpl w:val="25327862"/>
    <w:lvl w:ilvl="0" w:tplc="FF925108">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5083012"/>
    <w:multiLevelType w:val="hybridMultilevel"/>
    <w:tmpl w:val="B292FD66"/>
    <w:lvl w:ilvl="0" w:tplc="FB049280">
      <w:start w:val="1"/>
      <w:numFmt w:val="lowerLett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3EA757EC"/>
    <w:multiLevelType w:val="multilevel"/>
    <w:tmpl w:val="9A3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CA69E1"/>
    <w:multiLevelType w:val="multilevel"/>
    <w:tmpl w:val="3918E0E2"/>
    <w:lvl w:ilvl="0">
      <w:start w:val="3"/>
      <w:numFmt w:val="decimal"/>
      <w:lvlText w:val="%1."/>
      <w:lvlJc w:val="left"/>
      <w:pPr>
        <w:ind w:left="375" w:hanging="375"/>
      </w:pPr>
      <w:rPr>
        <w:rFonts w:hint="default"/>
        <w:color w:val="FF0000"/>
      </w:rPr>
    </w:lvl>
    <w:lvl w:ilvl="1">
      <w:start w:val="1"/>
      <w:numFmt w:val="decimal"/>
      <w:lvlText w:val="%1.%2)"/>
      <w:lvlJc w:val="left"/>
      <w:pPr>
        <w:ind w:left="1080" w:hanging="720"/>
      </w:pPr>
      <w:rPr>
        <w:rFonts w:hint="default"/>
        <w:color w:val="FF0000"/>
      </w:rPr>
    </w:lvl>
    <w:lvl w:ilvl="2">
      <w:start w:val="1"/>
      <w:numFmt w:val="decimal"/>
      <w:lvlText w:val="%1.%2)%3."/>
      <w:lvlJc w:val="left"/>
      <w:pPr>
        <w:ind w:left="1440" w:hanging="720"/>
      </w:pPr>
      <w:rPr>
        <w:rFonts w:hint="default"/>
        <w:color w:val="FF0000"/>
      </w:rPr>
    </w:lvl>
    <w:lvl w:ilvl="3">
      <w:start w:val="1"/>
      <w:numFmt w:val="decimal"/>
      <w:lvlText w:val="%1.%2)%3.%4."/>
      <w:lvlJc w:val="left"/>
      <w:pPr>
        <w:ind w:left="2160" w:hanging="1080"/>
      </w:pPr>
      <w:rPr>
        <w:rFonts w:hint="default"/>
        <w:color w:val="FF0000"/>
      </w:rPr>
    </w:lvl>
    <w:lvl w:ilvl="4">
      <w:start w:val="1"/>
      <w:numFmt w:val="decimal"/>
      <w:lvlText w:val="%1.%2)%3.%4.%5."/>
      <w:lvlJc w:val="left"/>
      <w:pPr>
        <w:ind w:left="2520" w:hanging="1080"/>
      </w:pPr>
      <w:rPr>
        <w:rFonts w:hint="default"/>
        <w:color w:val="FF0000"/>
      </w:rPr>
    </w:lvl>
    <w:lvl w:ilvl="5">
      <w:start w:val="1"/>
      <w:numFmt w:val="decimal"/>
      <w:lvlText w:val="%1.%2)%3.%4.%5.%6."/>
      <w:lvlJc w:val="left"/>
      <w:pPr>
        <w:ind w:left="3240" w:hanging="1440"/>
      </w:pPr>
      <w:rPr>
        <w:rFonts w:hint="default"/>
        <w:color w:val="FF0000"/>
      </w:rPr>
    </w:lvl>
    <w:lvl w:ilvl="6">
      <w:start w:val="1"/>
      <w:numFmt w:val="decimal"/>
      <w:lvlText w:val="%1.%2)%3.%4.%5.%6.%7."/>
      <w:lvlJc w:val="left"/>
      <w:pPr>
        <w:ind w:left="3600" w:hanging="1440"/>
      </w:pPr>
      <w:rPr>
        <w:rFonts w:hint="default"/>
        <w:color w:val="FF0000"/>
      </w:rPr>
    </w:lvl>
    <w:lvl w:ilvl="7">
      <w:start w:val="1"/>
      <w:numFmt w:val="decimal"/>
      <w:lvlText w:val="%1.%2)%3.%4.%5.%6.%7.%8."/>
      <w:lvlJc w:val="left"/>
      <w:pPr>
        <w:ind w:left="4320" w:hanging="1800"/>
      </w:pPr>
      <w:rPr>
        <w:rFonts w:hint="default"/>
        <w:color w:val="FF0000"/>
      </w:rPr>
    </w:lvl>
    <w:lvl w:ilvl="8">
      <w:start w:val="1"/>
      <w:numFmt w:val="decimal"/>
      <w:lvlText w:val="%1.%2)%3.%4.%5.%6.%7.%8.%9."/>
      <w:lvlJc w:val="left"/>
      <w:pPr>
        <w:ind w:left="4680" w:hanging="1800"/>
      </w:pPr>
      <w:rPr>
        <w:rFonts w:hint="default"/>
        <w:color w:val="FF0000"/>
      </w:rPr>
    </w:lvl>
  </w:abstractNum>
  <w:abstractNum w:abstractNumId="12">
    <w:nsid w:val="461A2156"/>
    <w:multiLevelType w:val="hybridMultilevel"/>
    <w:tmpl w:val="0C8CABEA"/>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79D156A"/>
    <w:multiLevelType w:val="multilevel"/>
    <w:tmpl w:val="5AC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D03171"/>
    <w:multiLevelType w:val="hybridMultilevel"/>
    <w:tmpl w:val="94865BF6"/>
    <w:lvl w:ilvl="0" w:tplc="651ECE44">
      <w:start w:val="1"/>
      <w:numFmt w:val="decimal"/>
      <w:lvlText w:val="%1)"/>
      <w:lvlJc w:val="left"/>
      <w:pPr>
        <w:ind w:left="786" w:hanging="360"/>
      </w:pPr>
      <w:rPr>
        <w:rFonts w:hint="default"/>
        <w:color w:val="E36C0A" w:themeColor="accent6" w:themeShade="BF"/>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CEC4073"/>
    <w:multiLevelType w:val="hybridMultilevel"/>
    <w:tmpl w:val="60368286"/>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4D41797A"/>
    <w:multiLevelType w:val="multilevel"/>
    <w:tmpl w:val="34F6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3E382A"/>
    <w:multiLevelType w:val="multilevel"/>
    <w:tmpl w:val="CDB63ACA"/>
    <w:lvl w:ilvl="0">
      <w:start w:val="3"/>
      <w:numFmt w:val="decimal"/>
      <w:lvlText w:val="%1."/>
      <w:lvlJc w:val="left"/>
      <w:pPr>
        <w:ind w:left="375" w:hanging="375"/>
      </w:pPr>
      <w:rPr>
        <w:rFonts w:hint="default"/>
        <w:color w:val="FF0000"/>
      </w:rPr>
    </w:lvl>
    <w:lvl w:ilvl="1">
      <w:start w:val="2"/>
      <w:numFmt w:val="decimal"/>
      <w:lvlText w:val="%1.%2)"/>
      <w:lvlJc w:val="left"/>
      <w:pPr>
        <w:ind w:left="1080" w:hanging="720"/>
      </w:pPr>
      <w:rPr>
        <w:rFonts w:hint="default"/>
        <w:color w:val="FF0000"/>
      </w:rPr>
    </w:lvl>
    <w:lvl w:ilvl="2">
      <w:start w:val="1"/>
      <w:numFmt w:val="decimal"/>
      <w:lvlText w:val="%1.%2)%3."/>
      <w:lvlJc w:val="left"/>
      <w:pPr>
        <w:ind w:left="1440" w:hanging="720"/>
      </w:pPr>
      <w:rPr>
        <w:rFonts w:hint="default"/>
        <w:color w:val="FF0000"/>
      </w:rPr>
    </w:lvl>
    <w:lvl w:ilvl="3">
      <w:start w:val="1"/>
      <w:numFmt w:val="decimal"/>
      <w:lvlText w:val="%1.%2)%3.%4."/>
      <w:lvlJc w:val="left"/>
      <w:pPr>
        <w:ind w:left="2160" w:hanging="1080"/>
      </w:pPr>
      <w:rPr>
        <w:rFonts w:hint="default"/>
        <w:color w:val="FF0000"/>
      </w:rPr>
    </w:lvl>
    <w:lvl w:ilvl="4">
      <w:start w:val="1"/>
      <w:numFmt w:val="decimal"/>
      <w:lvlText w:val="%1.%2)%3.%4.%5."/>
      <w:lvlJc w:val="left"/>
      <w:pPr>
        <w:ind w:left="2520" w:hanging="1080"/>
      </w:pPr>
      <w:rPr>
        <w:rFonts w:hint="default"/>
        <w:color w:val="FF0000"/>
      </w:rPr>
    </w:lvl>
    <w:lvl w:ilvl="5">
      <w:start w:val="1"/>
      <w:numFmt w:val="decimal"/>
      <w:lvlText w:val="%1.%2)%3.%4.%5.%6."/>
      <w:lvlJc w:val="left"/>
      <w:pPr>
        <w:ind w:left="3240" w:hanging="1440"/>
      </w:pPr>
      <w:rPr>
        <w:rFonts w:hint="default"/>
        <w:color w:val="FF0000"/>
      </w:rPr>
    </w:lvl>
    <w:lvl w:ilvl="6">
      <w:start w:val="1"/>
      <w:numFmt w:val="decimal"/>
      <w:lvlText w:val="%1.%2)%3.%4.%5.%6.%7."/>
      <w:lvlJc w:val="left"/>
      <w:pPr>
        <w:ind w:left="3600" w:hanging="1440"/>
      </w:pPr>
      <w:rPr>
        <w:rFonts w:hint="default"/>
        <w:color w:val="FF0000"/>
      </w:rPr>
    </w:lvl>
    <w:lvl w:ilvl="7">
      <w:start w:val="1"/>
      <w:numFmt w:val="decimal"/>
      <w:lvlText w:val="%1.%2)%3.%4.%5.%6.%7.%8."/>
      <w:lvlJc w:val="left"/>
      <w:pPr>
        <w:ind w:left="4320" w:hanging="1800"/>
      </w:pPr>
      <w:rPr>
        <w:rFonts w:hint="default"/>
        <w:color w:val="FF0000"/>
      </w:rPr>
    </w:lvl>
    <w:lvl w:ilvl="8">
      <w:start w:val="1"/>
      <w:numFmt w:val="decimal"/>
      <w:lvlText w:val="%1.%2)%3.%4.%5.%6.%7.%8.%9."/>
      <w:lvlJc w:val="left"/>
      <w:pPr>
        <w:ind w:left="4680" w:hanging="1800"/>
      </w:pPr>
      <w:rPr>
        <w:rFonts w:hint="default"/>
        <w:color w:val="FF0000"/>
      </w:rPr>
    </w:lvl>
  </w:abstractNum>
  <w:abstractNum w:abstractNumId="18">
    <w:nsid w:val="53B32F8E"/>
    <w:multiLevelType w:val="hybridMultilevel"/>
    <w:tmpl w:val="046857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3EE060B"/>
    <w:multiLevelType w:val="hybridMultilevel"/>
    <w:tmpl w:val="F3A6B0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6D60AD3"/>
    <w:multiLevelType w:val="multilevel"/>
    <w:tmpl w:val="012C37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nsid w:val="5A203B23"/>
    <w:multiLevelType w:val="hybridMultilevel"/>
    <w:tmpl w:val="F2A2E6E8"/>
    <w:lvl w:ilvl="0" w:tplc="445AB010">
      <w:numFmt w:val="bullet"/>
      <w:lvlText w:val=""/>
      <w:lvlJc w:val="left"/>
      <w:pPr>
        <w:ind w:left="720" w:hanging="360"/>
      </w:pPr>
      <w:rPr>
        <w:rFonts w:ascii="Wingdings" w:eastAsiaTheme="minorHAnsi" w:hAnsi="Wingdings"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11942DE"/>
    <w:multiLevelType w:val="hybridMultilevel"/>
    <w:tmpl w:val="7A1C1C44"/>
    <w:lvl w:ilvl="0" w:tplc="A782952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nsid w:val="65E71BDA"/>
    <w:multiLevelType w:val="hybridMultilevel"/>
    <w:tmpl w:val="0C8CABEA"/>
    <w:lvl w:ilvl="0" w:tplc="E04437AE">
      <w:start w:val="1"/>
      <w:numFmt w:val="decimal"/>
      <w:lvlText w:val="%1)"/>
      <w:lvlJc w:val="left"/>
      <w:pPr>
        <w:ind w:left="720" w:hanging="360"/>
      </w:pPr>
      <w:rPr>
        <w:rFonts w:hint="default"/>
        <w:color w:val="FF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8F14574"/>
    <w:multiLevelType w:val="hybridMultilevel"/>
    <w:tmpl w:val="82045A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6EE80DA3"/>
    <w:multiLevelType w:val="multilevel"/>
    <w:tmpl w:val="8E58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A9C179F"/>
    <w:multiLevelType w:val="multilevel"/>
    <w:tmpl w:val="D2F6B6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264CF7"/>
    <w:multiLevelType w:val="hybridMultilevel"/>
    <w:tmpl w:val="E960C8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7"/>
  </w:num>
  <w:num w:numId="3">
    <w:abstractNumId w:val="23"/>
  </w:num>
  <w:num w:numId="4">
    <w:abstractNumId w:val="8"/>
  </w:num>
  <w:num w:numId="5">
    <w:abstractNumId w:val="0"/>
  </w:num>
  <w:num w:numId="6">
    <w:abstractNumId w:val="5"/>
  </w:num>
  <w:num w:numId="7">
    <w:abstractNumId w:val="21"/>
  </w:num>
  <w:num w:numId="8">
    <w:abstractNumId w:val="12"/>
  </w:num>
  <w:num w:numId="9">
    <w:abstractNumId w:val="15"/>
  </w:num>
  <w:num w:numId="10">
    <w:abstractNumId w:val="2"/>
  </w:num>
  <w:num w:numId="11">
    <w:abstractNumId w:val="18"/>
  </w:num>
  <w:num w:numId="12">
    <w:abstractNumId w:val="11"/>
  </w:num>
  <w:num w:numId="13">
    <w:abstractNumId w:val="17"/>
  </w:num>
  <w:num w:numId="14">
    <w:abstractNumId w:val="22"/>
  </w:num>
  <w:num w:numId="15">
    <w:abstractNumId w:val="9"/>
  </w:num>
  <w:num w:numId="16">
    <w:abstractNumId w:val="14"/>
  </w:num>
  <w:num w:numId="17">
    <w:abstractNumId w:val="26"/>
  </w:num>
  <w:num w:numId="18">
    <w:abstractNumId w:val="27"/>
  </w:num>
  <w:num w:numId="19">
    <w:abstractNumId w:val="25"/>
  </w:num>
  <w:num w:numId="20">
    <w:abstractNumId w:val="10"/>
  </w:num>
  <w:num w:numId="21">
    <w:abstractNumId w:val="13"/>
  </w:num>
  <w:num w:numId="22">
    <w:abstractNumId w:val="1"/>
  </w:num>
  <w:num w:numId="23">
    <w:abstractNumId w:val="16"/>
  </w:num>
  <w:num w:numId="24">
    <w:abstractNumId w:val="24"/>
  </w:num>
  <w:num w:numId="25">
    <w:abstractNumId w:val="4"/>
  </w:num>
  <w:num w:numId="26">
    <w:abstractNumId w:val="6"/>
  </w:num>
  <w:num w:numId="27">
    <w:abstractNumId w:val="20"/>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D19"/>
    <w:rsid w:val="000037E0"/>
    <w:rsid w:val="00004D1E"/>
    <w:rsid w:val="00010349"/>
    <w:rsid w:val="00010711"/>
    <w:rsid w:val="00010DD1"/>
    <w:rsid w:val="000158D5"/>
    <w:rsid w:val="0001652C"/>
    <w:rsid w:val="0002125D"/>
    <w:rsid w:val="00027E16"/>
    <w:rsid w:val="00031C04"/>
    <w:rsid w:val="0003217A"/>
    <w:rsid w:val="00044EF3"/>
    <w:rsid w:val="00045AF6"/>
    <w:rsid w:val="00050C31"/>
    <w:rsid w:val="0006133E"/>
    <w:rsid w:val="0006524C"/>
    <w:rsid w:val="00070711"/>
    <w:rsid w:val="00074B63"/>
    <w:rsid w:val="0009381C"/>
    <w:rsid w:val="000966D3"/>
    <w:rsid w:val="000978B4"/>
    <w:rsid w:val="000A0F4B"/>
    <w:rsid w:val="000A41C8"/>
    <w:rsid w:val="000B2376"/>
    <w:rsid w:val="000B2C1F"/>
    <w:rsid w:val="000B4797"/>
    <w:rsid w:val="000C07A6"/>
    <w:rsid w:val="000C2A9E"/>
    <w:rsid w:val="000D354B"/>
    <w:rsid w:val="000D6A86"/>
    <w:rsid w:val="000E504C"/>
    <w:rsid w:val="000E727B"/>
    <w:rsid w:val="000F0AD1"/>
    <w:rsid w:val="000F3BD8"/>
    <w:rsid w:val="000F4A45"/>
    <w:rsid w:val="0010067C"/>
    <w:rsid w:val="00100F43"/>
    <w:rsid w:val="00106D45"/>
    <w:rsid w:val="001126BF"/>
    <w:rsid w:val="00114032"/>
    <w:rsid w:val="0011698A"/>
    <w:rsid w:val="00117AF1"/>
    <w:rsid w:val="00121A37"/>
    <w:rsid w:val="00124FFF"/>
    <w:rsid w:val="001326F2"/>
    <w:rsid w:val="001457A8"/>
    <w:rsid w:val="00152DC4"/>
    <w:rsid w:val="001626AE"/>
    <w:rsid w:val="00162B34"/>
    <w:rsid w:val="001635AC"/>
    <w:rsid w:val="00163B3A"/>
    <w:rsid w:val="001654DD"/>
    <w:rsid w:val="0017476A"/>
    <w:rsid w:val="00183AF0"/>
    <w:rsid w:val="00192BE9"/>
    <w:rsid w:val="001932FC"/>
    <w:rsid w:val="001959FB"/>
    <w:rsid w:val="00196779"/>
    <w:rsid w:val="001969D3"/>
    <w:rsid w:val="00197318"/>
    <w:rsid w:val="001A5335"/>
    <w:rsid w:val="001C54B1"/>
    <w:rsid w:val="001D239E"/>
    <w:rsid w:val="001D691A"/>
    <w:rsid w:val="001E2831"/>
    <w:rsid w:val="001E74C3"/>
    <w:rsid w:val="002037B6"/>
    <w:rsid w:val="00204C97"/>
    <w:rsid w:val="00210303"/>
    <w:rsid w:val="00210C58"/>
    <w:rsid w:val="002321C0"/>
    <w:rsid w:val="0023274C"/>
    <w:rsid w:val="002338DD"/>
    <w:rsid w:val="00235C8E"/>
    <w:rsid w:val="002465C6"/>
    <w:rsid w:val="002542FD"/>
    <w:rsid w:val="002579B9"/>
    <w:rsid w:val="00261AEA"/>
    <w:rsid w:val="0026541D"/>
    <w:rsid w:val="00266B52"/>
    <w:rsid w:val="00274105"/>
    <w:rsid w:val="0027518F"/>
    <w:rsid w:val="00280936"/>
    <w:rsid w:val="00282009"/>
    <w:rsid w:val="00284B7E"/>
    <w:rsid w:val="002929E8"/>
    <w:rsid w:val="002962B5"/>
    <w:rsid w:val="002A2CD4"/>
    <w:rsid w:val="002A3C0F"/>
    <w:rsid w:val="002A4EAC"/>
    <w:rsid w:val="002B1AC4"/>
    <w:rsid w:val="002B1ECC"/>
    <w:rsid w:val="002B349A"/>
    <w:rsid w:val="002C0593"/>
    <w:rsid w:val="002C6488"/>
    <w:rsid w:val="002D0FE4"/>
    <w:rsid w:val="002D279E"/>
    <w:rsid w:val="002E2D41"/>
    <w:rsid w:val="002E3E39"/>
    <w:rsid w:val="002E6DC1"/>
    <w:rsid w:val="002F1653"/>
    <w:rsid w:val="00303C61"/>
    <w:rsid w:val="00307E0C"/>
    <w:rsid w:val="003102A6"/>
    <w:rsid w:val="00314113"/>
    <w:rsid w:val="00315EE2"/>
    <w:rsid w:val="00316F66"/>
    <w:rsid w:val="00321B7D"/>
    <w:rsid w:val="00326A98"/>
    <w:rsid w:val="003318FB"/>
    <w:rsid w:val="00331914"/>
    <w:rsid w:val="00333AA8"/>
    <w:rsid w:val="003354C7"/>
    <w:rsid w:val="00345DF4"/>
    <w:rsid w:val="00354F33"/>
    <w:rsid w:val="00367412"/>
    <w:rsid w:val="00370ABD"/>
    <w:rsid w:val="0037246B"/>
    <w:rsid w:val="003747DD"/>
    <w:rsid w:val="003767B3"/>
    <w:rsid w:val="00377D98"/>
    <w:rsid w:val="0038527D"/>
    <w:rsid w:val="0038785F"/>
    <w:rsid w:val="00394616"/>
    <w:rsid w:val="00395CEF"/>
    <w:rsid w:val="003A03BD"/>
    <w:rsid w:val="003A1E9E"/>
    <w:rsid w:val="003A382A"/>
    <w:rsid w:val="003A4238"/>
    <w:rsid w:val="003B1954"/>
    <w:rsid w:val="003B2472"/>
    <w:rsid w:val="003B2E18"/>
    <w:rsid w:val="003C0A83"/>
    <w:rsid w:val="003C1B05"/>
    <w:rsid w:val="003C2771"/>
    <w:rsid w:val="003C3511"/>
    <w:rsid w:val="003C6F40"/>
    <w:rsid w:val="003D4B04"/>
    <w:rsid w:val="003E16E0"/>
    <w:rsid w:val="003E3150"/>
    <w:rsid w:val="003E5289"/>
    <w:rsid w:val="003F0DB6"/>
    <w:rsid w:val="003F1AF2"/>
    <w:rsid w:val="003F4B1A"/>
    <w:rsid w:val="003F5703"/>
    <w:rsid w:val="004025B9"/>
    <w:rsid w:val="00403527"/>
    <w:rsid w:val="00405234"/>
    <w:rsid w:val="00406171"/>
    <w:rsid w:val="00415964"/>
    <w:rsid w:val="00415B85"/>
    <w:rsid w:val="00423BEB"/>
    <w:rsid w:val="004250C2"/>
    <w:rsid w:val="004313F0"/>
    <w:rsid w:val="00433A95"/>
    <w:rsid w:val="00435E1B"/>
    <w:rsid w:val="00443B6F"/>
    <w:rsid w:val="00444B36"/>
    <w:rsid w:val="00445432"/>
    <w:rsid w:val="004547C3"/>
    <w:rsid w:val="0046073C"/>
    <w:rsid w:val="00460B4D"/>
    <w:rsid w:val="00466BCF"/>
    <w:rsid w:val="00487DFC"/>
    <w:rsid w:val="00492FF0"/>
    <w:rsid w:val="004A1BC9"/>
    <w:rsid w:val="004A6B30"/>
    <w:rsid w:val="004A71B1"/>
    <w:rsid w:val="004B0FC8"/>
    <w:rsid w:val="004B69F1"/>
    <w:rsid w:val="004B7E1B"/>
    <w:rsid w:val="004C1622"/>
    <w:rsid w:val="004C1871"/>
    <w:rsid w:val="004C1E3F"/>
    <w:rsid w:val="004C4B7F"/>
    <w:rsid w:val="004E1CCF"/>
    <w:rsid w:val="004E26EA"/>
    <w:rsid w:val="004E3D87"/>
    <w:rsid w:val="004F080B"/>
    <w:rsid w:val="004F123D"/>
    <w:rsid w:val="005028E0"/>
    <w:rsid w:val="0050298C"/>
    <w:rsid w:val="00503BD7"/>
    <w:rsid w:val="0050432C"/>
    <w:rsid w:val="00512785"/>
    <w:rsid w:val="005142E7"/>
    <w:rsid w:val="00514F67"/>
    <w:rsid w:val="00516654"/>
    <w:rsid w:val="00516D19"/>
    <w:rsid w:val="00534684"/>
    <w:rsid w:val="00534BD2"/>
    <w:rsid w:val="00552D24"/>
    <w:rsid w:val="00554D8E"/>
    <w:rsid w:val="00556586"/>
    <w:rsid w:val="00557241"/>
    <w:rsid w:val="0055785D"/>
    <w:rsid w:val="005601E9"/>
    <w:rsid w:val="00564745"/>
    <w:rsid w:val="005659EE"/>
    <w:rsid w:val="00572645"/>
    <w:rsid w:val="0057340C"/>
    <w:rsid w:val="00574075"/>
    <w:rsid w:val="00583120"/>
    <w:rsid w:val="00583F12"/>
    <w:rsid w:val="00592AAA"/>
    <w:rsid w:val="005A6D9C"/>
    <w:rsid w:val="005A6EB5"/>
    <w:rsid w:val="005A77F0"/>
    <w:rsid w:val="005B48B2"/>
    <w:rsid w:val="005C1A95"/>
    <w:rsid w:val="005C266E"/>
    <w:rsid w:val="005C60F7"/>
    <w:rsid w:val="005D1DF4"/>
    <w:rsid w:val="005D2A91"/>
    <w:rsid w:val="005E0450"/>
    <w:rsid w:val="005E24DC"/>
    <w:rsid w:val="005E5F27"/>
    <w:rsid w:val="005E614D"/>
    <w:rsid w:val="005E722C"/>
    <w:rsid w:val="005F092D"/>
    <w:rsid w:val="005F1264"/>
    <w:rsid w:val="00600EF7"/>
    <w:rsid w:val="0060173A"/>
    <w:rsid w:val="00622FEA"/>
    <w:rsid w:val="006235DC"/>
    <w:rsid w:val="006308CE"/>
    <w:rsid w:val="00636521"/>
    <w:rsid w:val="00636DAA"/>
    <w:rsid w:val="0064002D"/>
    <w:rsid w:val="00641972"/>
    <w:rsid w:val="006419D2"/>
    <w:rsid w:val="006457F1"/>
    <w:rsid w:val="00646B25"/>
    <w:rsid w:val="00651D43"/>
    <w:rsid w:val="0065698F"/>
    <w:rsid w:val="00661620"/>
    <w:rsid w:val="006621FE"/>
    <w:rsid w:val="0067082B"/>
    <w:rsid w:val="00671633"/>
    <w:rsid w:val="00672DB2"/>
    <w:rsid w:val="0067414E"/>
    <w:rsid w:val="00675668"/>
    <w:rsid w:val="00681E94"/>
    <w:rsid w:val="00687051"/>
    <w:rsid w:val="006913E5"/>
    <w:rsid w:val="006934AD"/>
    <w:rsid w:val="0069780E"/>
    <w:rsid w:val="006A0282"/>
    <w:rsid w:val="006A1579"/>
    <w:rsid w:val="006A4E62"/>
    <w:rsid w:val="006A5406"/>
    <w:rsid w:val="006A598D"/>
    <w:rsid w:val="006A64F9"/>
    <w:rsid w:val="006A766D"/>
    <w:rsid w:val="006B14A4"/>
    <w:rsid w:val="006B543C"/>
    <w:rsid w:val="006B7CFB"/>
    <w:rsid w:val="006C0485"/>
    <w:rsid w:val="006C64EF"/>
    <w:rsid w:val="006D14AC"/>
    <w:rsid w:val="006D604D"/>
    <w:rsid w:val="006E34A2"/>
    <w:rsid w:val="006E4C31"/>
    <w:rsid w:val="006F363C"/>
    <w:rsid w:val="006F3C2B"/>
    <w:rsid w:val="006F4C13"/>
    <w:rsid w:val="0070532E"/>
    <w:rsid w:val="00713FAA"/>
    <w:rsid w:val="00715AAF"/>
    <w:rsid w:val="00715D89"/>
    <w:rsid w:val="00717A6C"/>
    <w:rsid w:val="007231AE"/>
    <w:rsid w:val="0072458D"/>
    <w:rsid w:val="00733F54"/>
    <w:rsid w:val="00760138"/>
    <w:rsid w:val="00765C26"/>
    <w:rsid w:val="00766742"/>
    <w:rsid w:val="007714B1"/>
    <w:rsid w:val="007813A6"/>
    <w:rsid w:val="00793360"/>
    <w:rsid w:val="00796651"/>
    <w:rsid w:val="00797823"/>
    <w:rsid w:val="007A2764"/>
    <w:rsid w:val="007B26BE"/>
    <w:rsid w:val="007B7108"/>
    <w:rsid w:val="007C4893"/>
    <w:rsid w:val="007C796A"/>
    <w:rsid w:val="007E0921"/>
    <w:rsid w:val="007E4067"/>
    <w:rsid w:val="007E4A46"/>
    <w:rsid w:val="007E5E06"/>
    <w:rsid w:val="007F271D"/>
    <w:rsid w:val="008006C7"/>
    <w:rsid w:val="008012CF"/>
    <w:rsid w:val="00802B76"/>
    <w:rsid w:val="00803CF1"/>
    <w:rsid w:val="00827FC8"/>
    <w:rsid w:val="00831F5C"/>
    <w:rsid w:val="0083295E"/>
    <w:rsid w:val="0085243C"/>
    <w:rsid w:val="00852BBB"/>
    <w:rsid w:val="00853CB3"/>
    <w:rsid w:val="00856E50"/>
    <w:rsid w:val="0086036E"/>
    <w:rsid w:val="008738FE"/>
    <w:rsid w:val="008766BD"/>
    <w:rsid w:val="008830F0"/>
    <w:rsid w:val="008869ED"/>
    <w:rsid w:val="00892A2B"/>
    <w:rsid w:val="00897ECC"/>
    <w:rsid w:val="008B0D87"/>
    <w:rsid w:val="008B16D3"/>
    <w:rsid w:val="008B29F2"/>
    <w:rsid w:val="008B7A73"/>
    <w:rsid w:val="008C0479"/>
    <w:rsid w:val="008C1EA9"/>
    <w:rsid w:val="008C3005"/>
    <w:rsid w:val="008C4BB6"/>
    <w:rsid w:val="008D529F"/>
    <w:rsid w:val="008D643D"/>
    <w:rsid w:val="008D6E7C"/>
    <w:rsid w:val="008E34B7"/>
    <w:rsid w:val="008E5F66"/>
    <w:rsid w:val="008F53C7"/>
    <w:rsid w:val="008F7442"/>
    <w:rsid w:val="00904E82"/>
    <w:rsid w:val="0090626E"/>
    <w:rsid w:val="0090658D"/>
    <w:rsid w:val="0091108E"/>
    <w:rsid w:val="00915552"/>
    <w:rsid w:val="0091600D"/>
    <w:rsid w:val="00936519"/>
    <w:rsid w:val="00937C81"/>
    <w:rsid w:val="00940842"/>
    <w:rsid w:val="0095078E"/>
    <w:rsid w:val="009540F8"/>
    <w:rsid w:val="00957209"/>
    <w:rsid w:val="00977387"/>
    <w:rsid w:val="009823AA"/>
    <w:rsid w:val="0098280C"/>
    <w:rsid w:val="00983DBC"/>
    <w:rsid w:val="0098429B"/>
    <w:rsid w:val="0098518B"/>
    <w:rsid w:val="009906EF"/>
    <w:rsid w:val="009A5CF5"/>
    <w:rsid w:val="009B15DB"/>
    <w:rsid w:val="009B1AE9"/>
    <w:rsid w:val="009B7356"/>
    <w:rsid w:val="009B776F"/>
    <w:rsid w:val="009C284D"/>
    <w:rsid w:val="009C5A9B"/>
    <w:rsid w:val="009D0200"/>
    <w:rsid w:val="009D2945"/>
    <w:rsid w:val="009E079E"/>
    <w:rsid w:val="009E416C"/>
    <w:rsid w:val="009E4713"/>
    <w:rsid w:val="009F0D77"/>
    <w:rsid w:val="009F49A3"/>
    <w:rsid w:val="009F7C66"/>
    <w:rsid w:val="00A0192D"/>
    <w:rsid w:val="00A051C9"/>
    <w:rsid w:val="00A101ED"/>
    <w:rsid w:val="00A12938"/>
    <w:rsid w:val="00A2594B"/>
    <w:rsid w:val="00A4041A"/>
    <w:rsid w:val="00A411E1"/>
    <w:rsid w:val="00A44194"/>
    <w:rsid w:val="00A45356"/>
    <w:rsid w:val="00A45A4D"/>
    <w:rsid w:val="00A46D20"/>
    <w:rsid w:val="00A47613"/>
    <w:rsid w:val="00A47B02"/>
    <w:rsid w:val="00A55EC5"/>
    <w:rsid w:val="00A62024"/>
    <w:rsid w:val="00A76746"/>
    <w:rsid w:val="00A82285"/>
    <w:rsid w:val="00A82694"/>
    <w:rsid w:val="00A82DC8"/>
    <w:rsid w:val="00A82E52"/>
    <w:rsid w:val="00A83ECE"/>
    <w:rsid w:val="00A9246D"/>
    <w:rsid w:val="00A93CC7"/>
    <w:rsid w:val="00AA632B"/>
    <w:rsid w:val="00AB29E0"/>
    <w:rsid w:val="00AC31DB"/>
    <w:rsid w:val="00AD1BA4"/>
    <w:rsid w:val="00AD3B54"/>
    <w:rsid w:val="00AE526C"/>
    <w:rsid w:val="00AE7FF5"/>
    <w:rsid w:val="00AF1480"/>
    <w:rsid w:val="00AF1BB8"/>
    <w:rsid w:val="00B00779"/>
    <w:rsid w:val="00B06CCF"/>
    <w:rsid w:val="00B1089E"/>
    <w:rsid w:val="00B132A2"/>
    <w:rsid w:val="00B21E70"/>
    <w:rsid w:val="00B25AAA"/>
    <w:rsid w:val="00B27D58"/>
    <w:rsid w:val="00B27DD9"/>
    <w:rsid w:val="00B32836"/>
    <w:rsid w:val="00B35B3E"/>
    <w:rsid w:val="00B447EC"/>
    <w:rsid w:val="00B56906"/>
    <w:rsid w:val="00B56D31"/>
    <w:rsid w:val="00B62A2D"/>
    <w:rsid w:val="00B74C1A"/>
    <w:rsid w:val="00B75905"/>
    <w:rsid w:val="00B85121"/>
    <w:rsid w:val="00B9088B"/>
    <w:rsid w:val="00B92A06"/>
    <w:rsid w:val="00BA151B"/>
    <w:rsid w:val="00BA46D6"/>
    <w:rsid w:val="00BA56CD"/>
    <w:rsid w:val="00BA65BA"/>
    <w:rsid w:val="00BB1AD7"/>
    <w:rsid w:val="00BC17EB"/>
    <w:rsid w:val="00BC1861"/>
    <w:rsid w:val="00BC282A"/>
    <w:rsid w:val="00BE0E49"/>
    <w:rsid w:val="00BF46AF"/>
    <w:rsid w:val="00BF7578"/>
    <w:rsid w:val="00C00BF6"/>
    <w:rsid w:val="00C027A2"/>
    <w:rsid w:val="00C06959"/>
    <w:rsid w:val="00C06C71"/>
    <w:rsid w:val="00C10AB0"/>
    <w:rsid w:val="00C133E5"/>
    <w:rsid w:val="00C1755E"/>
    <w:rsid w:val="00C22EB6"/>
    <w:rsid w:val="00C25419"/>
    <w:rsid w:val="00C41F3E"/>
    <w:rsid w:val="00C43F1E"/>
    <w:rsid w:val="00C50F54"/>
    <w:rsid w:val="00C5180A"/>
    <w:rsid w:val="00C521A9"/>
    <w:rsid w:val="00C625AC"/>
    <w:rsid w:val="00C63DD7"/>
    <w:rsid w:val="00C65148"/>
    <w:rsid w:val="00C66980"/>
    <w:rsid w:val="00C66B5F"/>
    <w:rsid w:val="00C72C16"/>
    <w:rsid w:val="00C730B6"/>
    <w:rsid w:val="00C86522"/>
    <w:rsid w:val="00C86811"/>
    <w:rsid w:val="00C915F6"/>
    <w:rsid w:val="00C92963"/>
    <w:rsid w:val="00C95E68"/>
    <w:rsid w:val="00CA135D"/>
    <w:rsid w:val="00CA43CF"/>
    <w:rsid w:val="00CB6840"/>
    <w:rsid w:val="00CC11B0"/>
    <w:rsid w:val="00CC5291"/>
    <w:rsid w:val="00CD026A"/>
    <w:rsid w:val="00CE23CC"/>
    <w:rsid w:val="00CF2741"/>
    <w:rsid w:val="00CF4116"/>
    <w:rsid w:val="00CF529C"/>
    <w:rsid w:val="00CF7775"/>
    <w:rsid w:val="00CF77ED"/>
    <w:rsid w:val="00D14953"/>
    <w:rsid w:val="00D17B70"/>
    <w:rsid w:val="00D20053"/>
    <w:rsid w:val="00D23E78"/>
    <w:rsid w:val="00D36CAD"/>
    <w:rsid w:val="00D441BA"/>
    <w:rsid w:val="00D47428"/>
    <w:rsid w:val="00D54CE0"/>
    <w:rsid w:val="00D5505A"/>
    <w:rsid w:val="00D55CD0"/>
    <w:rsid w:val="00D73C74"/>
    <w:rsid w:val="00D74747"/>
    <w:rsid w:val="00D747A1"/>
    <w:rsid w:val="00D759E8"/>
    <w:rsid w:val="00D770F2"/>
    <w:rsid w:val="00D97413"/>
    <w:rsid w:val="00DA404F"/>
    <w:rsid w:val="00DA47FD"/>
    <w:rsid w:val="00DA60C9"/>
    <w:rsid w:val="00DA6EC2"/>
    <w:rsid w:val="00DC2C90"/>
    <w:rsid w:val="00DC68D7"/>
    <w:rsid w:val="00DC728A"/>
    <w:rsid w:val="00DD518E"/>
    <w:rsid w:val="00DD58FD"/>
    <w:rsid w:val="00DD741C"/>
    <w:rsid w:val="00E0151F"/>
    <w:rsid w:val="00E15E5A"/>
    <w:rsid w:val="00E21ED8"/>
    <w:rsid w:val="00E222EE"/>
    <w:rsid w:val="00E270EE"/>
    <w:rsid w:val="00E31DA0"/>
    <w:rsid w:val="00E4544B"/>
    <w:rsid w:val="00E528DE"/>
    <w:rsid w:val="00E52F65"/>
    <w:rsid w:val="00E540B6"/>
    <w:rsid w:val="00E545D0"/>
    <w:rsid w:val="00E6185B"/>
    <w:rsid w:val="00E62647"/>
    <w:rsid w:val="00E65040"/>
    <w:rsid w:val="00E73578"/>
    <w:rsid w:val="00E76043"/>
    <w:rsid w:val="00E7775A"/>
    <w:rsid w:val="00E83097"/>
    <w:rsid w:val="00E9166E"/>
    <w:rsid w:val="00E92C62"/>
    <w:rsid w:val="00EA6C47"/>
    <w:rsid w:val="00EB15FB"/>
    <w:rsid w:val="00EB1A94"/>
    <w:rsid w:val="00ED0945"/>
    <w:rsid w:val="00ED1B99"/>
    <w:rsid w:val="00ED2B5D"/>
    <w:rsid w:val="00ED2BEE"/>
    <w:rsid w:val="00EE057A"/>
    <w:rsid w:val="00EE05FD"/>
    <w:rsid w:val="00EE2F1D"/>
    <w:rsid w:val="00EE3D55"/>
    <w:rsid w:val="00EE5F16"/>
    <w:rsid w:val="00EE65D9"/>
    <w:rsid w:val="00EF5764"/>
    <w:rsid w:val="00F01952"/>
    <w:rsid w:val="00F06493"/>
    <w:rsid w:val="00F14147"/>
    <w:rsid w:val="00F15967"/>
    <w:rsid w:val="00F27595"/>
    <w:rsid w:val="00F304EF"/>
    <w:rsid w:val="00F3660D"/>
    <w:rsid w:val="00F3795F"/>
    <w:rsid w:val="00F41766"/>
    <w:rsid w:val="00F43ACB"/>
    <w:rsid w:val="00F548F7"/>
    <w:rsid w:val="00F71D93"/>
    <w:rsid w:val="00F72342"/>
    <w:rsid w:val="00F72CED"/>
    <w:rsid w:val="00F75D19"/>
    <w:rsid w:val="00F831D7"/>
    <w:rsid w:val="00F83579"/>
    <w:rsid w:val="00F9250C"/>
    <w:rsid w:val="00F957BB"/>
    <w:rsid w:val="00F96483"/>
    <w:rsid w:val="00F96ED5"/>
    <w:rsid w:val="00FA0D40"/>
    <w:rsid w:val="00FC09AA"/>
    <w:rsid w:val="00FC3B3E"/>
    <w:rsid w:val="00FD3516"/>
    <w:rsid w:val="00FD55D8"/>
    <w:rsid w:val="00FD652E"/>
    <w:rsid w:val="00FF16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C35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3F4B1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D36C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7D98"/>
    <w:pPr>
      <w:ind w:left="720"/>
      <w:contextualSpacing/>
    </w:pPr>
  </w:style>
  <w:style w:type="paragraph" w:styleId="HTML">
    <w:name w:val="HTML Preformatted"/>
    <w:basedOn w:val="a"/>
    <w:link w:val="HTML0"/>
    <w:uiPriority w:val="99"/>
    <w:unhideWhenUsed/>
    <w:rsid w:val="009B1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9B1AE9"/>
    <w:rPr>
      <w:rFonts w:ascii="Courier New" w:eastAsia="Times New Roman" w:hAnsi="Courier New" w:cs="Courier New"/>
      <w:sz w:val="20"/>
      <w:szCs w:val="20"/>
      <w:lang w:eastAsia="ru-RU"/>
    </w:rPr>
  </w:style>
  <w:style w:type="paragraph" w:styleId="a4">
    <w:name w:val="header"/>
    <w:basedOn w:val="a"/>
    <w:link w:val="a5"/>
    <w:uiPriority w:val="99"/>
    <w:unhideWhenUsed/>
    <w:rsid w:val="002654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6541D"/>
  </w:style>
  <w:style w:type="paragraph" w:styleId="a6">
    <w:name w:val="footer"/>
    <w:basedOn w:val="a"/>
    <w:link w:val="a7"/>
    <w:uiPriority w:val="99"/>
    <w:unhideWhenUsed/>
    <w:rsid w:val="002654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6541D"/>
  </w:style>
  <w:style w:type="paragraph" w:styleId="a8">
    <w:name w:val="Normal (Web)"/>
    <w:basedOn w:val="a"/>
    <w:uiPriority w:val="99"/>
    <w:unhideWhenUsed/>
    <w:rsid w:val="00BC17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BC17EB"/>
    <w:rPr>
      <w:color w:val="0000FF"/>
      <w:u w:val="single"/>
    </w:rPr>
  </w:style>
  <w:style w:type="character" w:styleId="aa">
    <w:name w:val="Strong"/>
    <w:basedOn w:val="a0"/>
    <w:uiPriority w:val="22"/>
    <w:qFormat/>
    <w:rsid w:val="00BC17EB"/>
    <w:rPr>
      <w:b/>
      <w:bCs/>
    </w:rPr>
  </w:style>
  <w:style w:type="character" w:styleId="HTML1">
    <w:name w:val="HTML Variable"/>
    <w:basedOn w:val="a0"/>
    <w:uiPriority w:val="99"/>
    <w:semiHidden/>
    <w:unhideWhenUsed/>
    <w:rsid w:val="00443B6F"/>
    <w:rPr>
      <w:i/>
      <w:iCs/>
    </w:rPr>
  </w:style>
  <w:style w:type="character" w:styleId="HTML2">
    <w:name w:val="HTML Code"/>
    <w:basedOn w:val="a0"/>
    <w:uiPriority w:val="99"/>
    <w:semiHidden/>
    <w:unhideWhenUsed/>
    <w:rsid w:val="00443B6F"/>
    <w:rPr>
      <w:rFonts w:ascii="Courier New" w:eastAsia="Times New Roman" w:hAnsi="Courier New" w:cs="Courier New"/>
      <w:sz w:val="20"/>
      <w:szCs w:val="20"/>
    </w:rPr>
  </w:style>
  <w:style w:type="character" w:customStyle="1" w:styleId="20">
    <w:name w:val="Заголовок 2 Знак"/>
    <w:basedOn w:val="a0"/>
    <w:link w:val="2"/>
    <w:uiPriority w:val="9"/>
    <w:rsid w:val="003F4B1A"/>
    <w:rPr>
      <w:rFonts w:ascii="Times New Roman" w:eastAsia="Times New Roman" w:hAnsi="Times New Roman" w:cs="Times New Roman"/>
      <w:b/>
      <w:bCs/>
      <w:sz w:val="36"/>
      <w:szCs w:val="36"/>
      <w:lang w:eastAsia="ru-RU"/>
    </w:rPr>
  </w:style>
  <w:style w:type="character" w:styleId="HTML3">
    <w:name w:val="HTML Typewriter"/>
    <w:basedOn w:val="a0"/>
    <w:uiPriority w:val="99"/>
    <w:semiHidden/>
    <w:unhideWhenUsed/>
    <w:rsid w:val="00DC728A"/>
    <w:rPr>
      <w:rFonts w:ascii="Courier New" w:eastAsia="Times New Roman" w:hAnsi="Courier New" w:cs="Courier New"/>
      <w:sz w:val="20"/>
      <w:szCs w:val="20"/>
    </w:rPr>
  </w:style>
  <w:style w:type="character" w:customStyle="1" w:styleId="hljs-variable">
    <w:name w:val="hljs-variable"/>
    <w:basedOn w:val="a0"/>
    <w:rsid w:val="009E416C"/>
  </w:style>
  <w:style w:type="character" w:customStyle="1" w:styleId="hljs-preprocessor">
    <w:name w:val="hljs-preprocessor"/>
    <w:basedOn w:val="a0"/>
    <w:rsid w:val="009E416C"/>
  </w:style>
  <w:style w:type="character" w:customStyle="1" w:styleId="hljs-number">
    <w:name w:val="hljs-number"/>
    <w:basedOn w:val="a0"/>
    <w:rsid w:val="009E416C"/>
  </w:style>
  <w:style w:type="character" w:customStyle="1" w:styleId="hljs-keyword">
    <w:name w:val="hljs-keyword"/>
    <w:basedOn w:val="a0"/>
    <w:rsid w:val="009E416C"/>
  </w:style>
  <w:style w:type="character" w:customStyle="1" w:styleId="hljs-string">
    <w:name w:val="hljs-string"/>
    <w:basedOn w:val="a0"/>
    <w:rsid w:val="009E416C"/>
  </w:style>
  <w:style w:type="character" w:customStyle="1" w:styleId="10">
    <w:name w:val="Заголовок 1 Знак"/>
    <w:basedOn w:val="a0"/>
    <w:link w:val="1"/>
    <w:uiPriority w:val="9"/>
    <w:rsid w:val="003C3511"/>
    <w:rPr>
      <w:rFonts w:asciiTheme="majorHAnsi" w:eastAsiaTheme="majorEastAsia" w:hAnsiTheme="majorHAnsi" w:cstheme="majorBidi"/>
      <w:b/>
      <w:bCs/>
      <w:color w:val="365F91" w:themeColor="accent1" w:themeShade="BF"/>
      <w:sz w:val="28"/>
      <w:szCs w:val="28"/>
    </w:rPr>
  </w:style>
  <w:style w:type="paragraph" w:customStyle="1" w:styleId="para">
    <w:name w:val="para"/>
    <w:basedOn w:val="a"/>
    <w:rsid w:val="00651D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unction">
    <w:name w:val="function"/>
    <w:basedOn w:val="a0"/>
    <w:rsid w:val="00651D43"/>
  </w:style>
  <w:style w:type="character" w:styleId="ab">
    <w:name w:val="Emphasis"/>
    <w:basedOn w:val="a0"/>
    <w:uiPriority w:val="20"/>
    <w:qFormat/>
    <w:rsid w:val="00651D43"/>
    <w:rPr>
      <w:i/>
      <w:iCs/>
    </w:rPr>
  </w:style>
  <w:style w:type="paragraph" w:customStyle="1" w:styleId="highlight">
    <w:name w:val="highlight"/>
    <w:basedOn w:val="a"/>
    <w:rsid w:val="00D7474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Balloon Text"/>
    <w:basedOn w:val="a"/>
    <w:link w:val="ad"/>
    <w:uiPriority w:val="99"/>
    <w:semiHidden/>
    <w:unhideWhenUsed/>
    <w:rsid w:val="00646B25"/>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646B25"/>
    <w:rPr>
      <w:rFonts w:ascii="Tahoma" w:hAnsi="Tahoma" w:cs="Tahoma"/>
      <w:sz w:val="16"/>
      <w:szCs w:val="16"/>
    </w:rPr>
  </w:style>
  <w:style w:type="character" w:customStyle="1" w:styleId="30">
    <w:name w:val="Заголовок 3 Знак"/>
    <w:basedOn w:val="a0"/>
    <w:link w:val="3"/>
    <w:uiPriority w:val="9"/>
    <w:semiHidden/>
    <w:rsid w:val="00D36CAD"/>
    <w:rPr>
      <w:rFonts w:asciiTheme="majorHAnsi" w:eastAsiaTheme="majorEastAsia" w:hAnsiTheme="majorHAnsi" w:cstheme="majorBidi"/>
      <w:b/>
      <w:bCs/>
      <w:color w:val="4F81BD" w:themeColor="accent1"/>
    </w:rPr>
  </w:style>
  <w:style w:type="paragraph" w:customStyle="1" w:styleId="example">
    <w:name w:val="example"/>
    <w:basedOn w:val="a"/>
    <w:rsid w:val="00DA404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tribute">
    <w:name w:val="attribute"/>
    <w:basedOn w:val="a0"/>
    <w:rsid w:val="00DA404F"/>
  </w:style>
  <w:style w:type="character" w:customStyle="1" w:styleId="var">
    <w:name w:val="var"/>
    <w:basedOn w:val="a0"/>
    <w:rsid w:val="00DA404F"/>
  </w:style>
  <w:style w:type="paragraph" w:customStyle="1" w:styleId="verinfo">
    <w:name w:val="verinfo"/>
    <w:basedOn w:val="a"/>
    <w:rsid w:val="002338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ode">
    <w:name w:val="scode"/>
    <w:basedOn w:val="a0"/>
    <w:rsid w:val="007231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3C35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uiPriority w:val="9"/>
    <w:qFormat/>
    <w:rsid w:val="003F4B1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D36CAD"/>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7D98"/>
    <w:pPr>
      <w:ind w:left="720"/>
      <w:contextualSpacing/>
    </w:pPr>
  </w:style>
  <w:style w:type="paragraph" w:styleId="HTML">
    <w:name w:val="HTML Preformatted"/>
    <w:basedOn w:val="a"/>
    <w:link w:val="HTML0"/>
    <w:uiPriority w:val="99"/>
    <w:unhideWhenUsed/>
    <w:rsid w:val="009B1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9B1AE9"/>
    <w:rPr>
      <w:rFonts w:ascii="Courier New" w:eastAsia="Times New Roman" w:hAnsi="Courier New" w:cs="Courier New"/>
      <w:sz w:val="20"/>
      <w:szCs w:val="20"/>
      <w:lang w:eastAsia="ru-RU"/>
    </w:rPr>
  </w:style>
  <w:style w:type="paragraph" w:styleId="a4">
    <w:name w:val="header"/>
    <w:basedOn w:val="a"/>
    <w:link w:val="a5"/>
    <w:uiPriority w:val="99"/>
    <w:unhideWhenUsed/>
    <w:rsid w:val="0026541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6541D"/>
  </w:style>
  <w:style w:type="paragraph" w:styleId="a6">
    <w:name w:val="footer"/>
    <w:basedOn w:val="a"/>
    <w:link w:val="a7"/>
    <w:uiPriority w:val="99"/>
    <w:unhideWhenUsed/>
    <w:rsid w:val="0026541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6541D"/>
  </w:style>
  <w:style w:type="paragraph" w:styleId="a8">
    <w:name w:val="Normal (Web)"/>
    <w:basedOn w:val="a"/>
    <w:uiPriority w:val="99"/>
    <w:unhideWhenUsed/>
    <w:rsid w:val="00BC17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BC17EB"/>
    <w:rPr>
      <w:color w:val="0000FF"/>
      <w:u w:val="single"/>
    </w:rPr>
  </w:style>
  <w:style w:type="character" w:styleId="aa">
    <w:name w:val="Strong"/>
    <w:basedOn w:val="a0"/>
    <w:uiPriority w:val="22"/>
    <w:qFormat/>
    <w:rsid w:val="00BC17EB"/>
    <w:rPr>
      <w:b/>
      <w:bCs/>
    </w:rPr>
  </w:style>
  <w:style w:type="character" w:styleId="HTML1">
    <w:name w:val="HTML Variable"/>
    <w:basedOn w:val="a0"/>
    <w:uiPriority w:val="99"/>
    <w:semiHidden/>
    <w:unhideWhenUsed/>
    <w:rsid w:val="00443B6F"/>
    <w:rPr>
      <w:i/>
      <w:iCs/>
    </w:rPr>
  </w:style>
  <w:style w:type="character" w:styleId="HTML2">
    <w:name w:val="HTML Code"/>
    <w:basedOn w:val="a0"/>
    <w:uiPriority w:val="99"/>
    <w:semiHidden/>
    <w:unhideWhenUsed/>
    <w:rsid w:val="00443B6F"/>
    <w:rPr>
      <w:rFonts w:ascii="Courier New" w:eastAsia="Times New Roman" w:hAnsi="Courier New" w:cs="Courier New"/>
      <w:sz w:val="20"/>
      <w:szCs w:val="20"/>
    </w:rPr>
  </w:style>
  <w:style w:type="character" w:customStyle="1" w:styleId="20">
    <w:name w:val="Заголовок 2 Знак"/>
    <w:basedOn w:val="a0"/>
    <w:link w:val="2"/>
    <w:uiPriority w:val="9"/>
    <w:rsid w:val="003F4B1A"/>
    <w:rPr>
      <w:rFonts w:ascii="Times New Roman" w:eastAsia="Times New Roman" w:hAnsi="Times New Roman" w:cs="Times New Roman"/>
      <w:b/>
      <w:bCs/>
      <w:sz w:val="36"/>
      <w:szCs w:val="36"/>
      <w:lang w:eastAsia="ru-RU"/>
    </w:rPr>
  </w:style>
  <w:style w:type="character" w:styleId="HTML3">
    <w:name w:val="HTML Typewriter"/>
    <w:basedOn w:val="a0"/>
    <w:uiPriority w:val="99"/>
    <w:semiHidden/>
    <w:unhideWhenUsed/>
    <w:rsid w:val="00DC728A"/>
    <w:rPr>
      <w:rFonts w:ascii="Courier New" w:eastAsia="Times New Roman" w:hAnsi="Courier New" w:cs="Courier New"/>
      <w:sz w:val="20"/>
      <w:szCs w:val="20"/>
    </w:rPr>
  </w:style>
  <w:style w:type="character" w:customStyle="1" w:styleId="hljs-variable">
    <w:name w:val="hljs-variable"/>
    <w:basedOn w:val="a0"/>
    <w:rsid w:val="009E416C"/>
  </w:style>
  <w:style w:type="character" w:customStyle="1" w:styleId="hljs-preprocessor">
    <w:name w:val="hljs-preprocessor"/>
    <w:basedOn w:val="a0"/>
    <w:rsid w:val="009E416C"/>
  </w:style>
  <w:style w:type="character" w:customStyle="1" w:styleId="hljs-number">
    <w:name w:val="hljs-number"/>
    <w:basedOn w:val="a0"/>
    <w:rsid w:val="009E416C"/>
  </w:style>
  <w:style w:type="character" w:customStyle="1" w:styleId="hljs-keyword">
    <w:name w:val="hljs-keyword"/>
    <w:basedOn w:val="a0"/>
    <w:rsid w:val="009E416C"/>
  </w:style>
  <w:style w:type="character" w:customStyle="1" w:styleId="hljs-string">
    <w:name w:val="hljs-string"/>
    <w:basedOn w:val="a0"/>
    <w:rsid w:val="009E416C"/>
  </w:style>
  <w:style w:type="character" w:customStyle="1" w:styleId="10">
    <w:name w:val="Заголовок 1 Знак"/>
    <w:basedOn w:val="a0"/>
    <w:link w:val="1"/>
    <w:uiPriority w:val="9"/>
    <w:rsid w:val="003C3511"/>
    <w:rPr>
      <w:rFonts w:asciiTheme="majorHAnsi" w:eastAsiaTheme="majorEastAsia" w:hAnsiTheme="majorHAnsi" w:cstheme="majorBidi"/>
      <w:b/>
      <w:bCs/>
      <w:color w:val="365F91" w:themeColor="accent1" w:themeShade="BF"/>
      <w:sz w:val="28"/>
      <w:szCs w:val="28"/>
    </w:rPr>
  </w:style>
  <w:style w:type="paragraph" w:customStyle="1" w:styleId="para">
    <w:name w:val="para"/>
    <w:basedOn w:val="a"/>
    <w:rsid w:val="00651D4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unction">
    <w:name w:val="function"/>
    <w:basedOn w:val="a0"/>
    <w:rsid w:val="00651D43"/>
  </w:style>
  <w:style w:type="character" w:styleId="ab">
    <w:name w:val="Emphasis"/>
    <w:basedOn w:val="a0"/>
    <w:uiPriority w:val="20"/>
    <w:qFormat/>
    <w:rsid w:val="00651D43"/>
    <w:rPr>
      <w:i/>
      <w:iCs/>
    </w:rPr>
  </w:style>
  <w:style w:type="paragraph" w:customStyle="1" w:styleId="highlight">
    <w:name w:val="highlight"/>
    <w:basedOn w:val="a"/>
    <w:rsid w:val="00D7474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Balloon Text"/>
    <w:basedOn w:val="a"/>
    <w:link w:val="ad"/>
    <w:uiPriority w:val="99"/>
    <w:semiHidden/>
    <w:unhideWhenUsed/>
    <w:rsid w:val="00646B25"/>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646B25"/>
    <w:rPr>
      <w:rFonts w:ascii="Tahoma" w:hAnsi="Tahoma" w:cs="Tahoma"/>
      <w:sz w:val="16"/>
      <w:szCs w:val="16"/>
    </w:rPr>
  </w:style>
  <w:style w:type="character" w:customStyle="1" w:styleId="30">
    <w:name w:val="Заголовок 3 Знак"/>
    <w:basedOn w:val="a0"/>
    <w:link w:val="3"/>
    <w:uiPriority w:val="9"/>
    <w:semiHidden/>
    <w:rsid w:val="00D36CAD"/>
    <w:rPr>
      <w:rFonts w:asciiTheme="majorHAnsi" w:eastAsiaTheme="majorEastAsia" w:hAnsiTheme="majorHAnsi" w:cstheme="majorBidi"/>
      <w:b/>
      <w:bCs/>
      <w:color w:val="4F81BD" w:themeColor="accent1"/>
    </w:rPr>
  </w:style>
  <w:style w:type="paragraph" w:customStyle="1" w:styleId="example">
    <w:name w:val="example"/>
    <w:basedOn w:val="a"/>
    <w:rsid w:val="00DA404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ttribute">
    <w:name w:val="attribute"/>
    <w:basedOn w:val="a0"/>
    <w:rsid w:val="00DA404F"/>
  </w:style>
  <w:style w:type="character" w:customStyle="1" w:styleId="var">
    <w:name w:val="var"/>
    <w:basedOn w:val="a0"/>
    <w:rsid w:val="00DA404F"/>
  </w:style>
  <w:style w:type="paragraph" w:customStyle="1" w:styleId="verinfo">
    <w:name w:val="verinfo"/>
    <w:basedOn w:val="a"/>
    <w:rsid w:val="002338D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code">
    <w:name w:val="scode"/>
    <w:basedOn w:val="a0"/>
    <w:rsid w:val="007231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16461">
      <w:bodyDiv w:val="1"/>
      <w:marLeft w:val="0"/>
      <w:marRight w:val="0"/>
      <w:marTop w:val="0"/>
      <w:marBottom w:val="0"/>
      <w:divBdr>
        <w:top w:val="none" w:sz="0" w:space="0" w:color="auto"/>
        <w:left w:val="none" w:sz="0" w:space="0" w:color="auto"/>
        <w:bottom w:val="none" w:sz="0" w:space="0" w:color="auto"/>
        <w:right w:val="none" w:sz="0" w:space="0" w:color="auto"/>
      </w:divBdr>
    </w:div>
    <w:div w:id="74481405">
      <w:bodyDiv w:val="1"/>
      <w:marLeft w:val="0"/>
      <w:marRight w:val="0"/>
      <w:marTop w:val="0"/>
      <w:marBottom w:val="0"/>
      <w:divBdr>
        <w:top w:val="none" w:sz="0" w:space="0" w:color="auto"/>
        <w:left w:val="none" w:sz="0" w:space="0" w:color="auto"/>
        <w:bottom w:val="none" w:sz="0" w:space="0" w:color="auto"/>
        <w:right w:val="none" w:sz="0" w:space="0" w:color="auto"/>
      </w:divBdr>
    </w:div>
    <w:div w:id="78792741">
      <w:bodyDiv w:val="1"/>
      <w:marLeft w:val="0"/>
      <w:marRight w:val="0"/>
      <w:marTop w:val="0"/>
      <w:marBottom w:val="0"/>
      <w:divBdr>
        <w:top w:val="none" w:sz="0" w:space="0" w:color="auto"/>
        <w:left w:val="none" w:sz="0" w:space="0" w:color="auto"/>
        <w:bottom w:val="none" w:sz="0" w:space="0" w:color="auto"/>
        <w:right w:val="none" w:sz="0" w:space="0" w:color="auto"/>
      </w:divBdr>
    </w:div>
    <w:div w:id="87046475">
      <w:bodyDiv w:val="1"/>
      <w:marLeft w:val="0"/>
      <w:marRight w:val="0"/>
      <w:marTop w:val="0"/>
      <w:marBottom w:val="0"/>
      <w:divBdr>
        <w:top w:val="none" w:sz="0" w:space="0" w:color="auto"/>
        <w:left w:val="none" w:sz="0" w:space="0" w:color="auto"/>
        <w:bottom w:val="none" w:sz="0" w:space="0" w:color="auto"/>
        <w:right w:val="none" w:sz="0" w:space="0" w:color="auto"/>
      </w:divBdr>
    </w:div>
    <w:div w:id="99418989">
      <w:bodyDiv w:val="1"/>
      <w:marLeft w:val="0"/>
      <w:marRight w:val="0"/>
      <w:marTop w:val="0"/>
      <w:marBottom w:val="0"/>
      <w:divBdr>
        <w:top w:val="none" w:sz="0" w:space="0" w:color="auto"/>
        <w:left w:val="none" w:sz="0" w:space="0" w:color="auto"/>
        <w:bottom w:val="none" w:sz="0" w:space="0" w:color="auto"/>
        <w:right w:val="none" w:sz="0" w:space="0" w:color="auto"/>
      </w:divBdr>
    </w:div>
    <w:div w:id="103885734">
      <w:bodyDiv w:val="1"/>
      <w:marLeft w:val="0"/>
      <w:marRight w:val="0"/>
      <w:marTop w:val="0"/>
      <w:marBottom w:val="0"/>
      <w:divBdr>
        <w:top w:val="none" w:sz="0" w:space="0" w:color="auto"/>
        <w:left w:val="none" w:sz="0" w:space="0" w:color="auto"/>
        <w:bottom w:val="none" w:sz="0" w:space="0" w:color="auto"/>
        <w:right w:val="none" w:sz="0" w:space="0" w:color="auto"/>
      </w:divBdr>
      <w:divsChild>
        <w:div w:id="199085878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18884641">
      <w:bodyDiv w:val="1"/>
      <w:marLeft w:val="0"/>
      <w:marRight w:val="0"/>
      <w:marTop w:val="0"/>
      <w:marBottom w:val="0"/>
      <w:divBdr>
        <w:top w:val="none" w:sz="0" w:space="0" w:color="auto"/>
        <w:left w:val="none" w:sz="0" w:space="0" w:color="auto"/>
        <w:bottom w:val="none" w:sz="0" w:space="0" w:color="auto"/>
        <w:right w:val="none" w:sz="0" w:space="0" w:color="auto"/>
      </w:divBdr>
    </w:div>
    <w:div w:id="123013126">
      <w:bodyDiv w:val="1"/>
      <w:marLeft w:val="0"/>
      <w:marRight w:val="0"/>
      <w:marTop w:val="0"/>
      <w:marBottom w:val="0"/>
      <w:divBdr>
        <w:top w:val="none" w:sz="0" w:space="0" w:color="auto"/>
        <w:left w:val="none" w:sz="0" w:space="0" w:color="auto"/>
        <w:bottom w:val="none" w:sz="0" w:space="0" w:color="auto"/>
        <w:right w:val="none" w:sz="0" w:space="0" w:color="auto"/>
      </w:divBdr>
    </w:div>
    <w:div w:id="150368302">
      <w:bodyDiv w:val="1"/>
      <w:marLeft w:val="0"/>
      <w:marRight w:val="0"/>
      <w:marTop w:val="0"/>
      <w:marBottom w:val="0"/>
      <w:divBdr>
        <w:top w:val="none" w:sz="0" w:space="0" w:color="auto"/>
        <w:left w:val="none" w:sz="0" w:space="0" w:color="auto"/>
        <w:bottom w:val="none" w:sz="0" w:space="0" w:color="auto"/>
        <w:right w:val="none" w:sz="0" w:space="0" w:color="auto"/>
      </w:divBdr>
    </w:div>
    <w:div w:id="150483106">
      <w:bodyDiv w:val="1"/>
      <w:marLeft w:val="0"/>
      <w:marRight w:val="0"/>
      <w:marTop w:val="0"/>
      <w:marBottom w:val="0"/>
      <w:divBdr>
        <w:top w:val="none" w:sz="0" w:space="0" w:color="auto"/>
        <w:left w:val="none" w:sz="0" w:space="0" w:color="auto"/>
        <w:bottom w:val="none" w:sz="0" w:space="0" w:color="auto"/>
        <w:right w:val="none" w:sz="0" w:space="0" w:color="auto"/>
      </w:divBdr>
    </w:div>
    <w:div w:id="152068867">
      <w:bodyDiv w:val="1"/>
      <w:marLeft w:val="0"/>
      <w:marRight w:val="0"/>
      <w:marTop w:val="0"/>
      <w:marBottom w:val="0"/>
      <w:divBdr>
        <w:top w:val="none" w:sz="0" w:space="0" w:color="auto"/>
        <w:left w:val="none" w:sz="0" w:space="0" w:color="auto"/>
        <w:bottom w:val="none" w:sz="0" w:space="0" w:color="auto"/>
        <w:right w:val="none" w:sz="0" w:space="0" w:color="auto"/>
      </w:divBdr>
    </w:div>
    <w:div w:id="163057882">
      <w:bodyDiv w:val="1"/>
      <w:marLeft w:val="0"/>
      <w:marRight w:val="0"/>
      <w:marTop w:val="0"/>
      <w:marBottom w:val="0"/>
      <w:divBdr>
        <w:top w:val="none" w:sz="0" w:space="0" w:color="auto"/>
        <w:left w:val="none" w:sz="0" w:space="0" w:color="auto"/>
        <w:bottom w:val="none" w:sz="0" w:space="0" w:color="auto"/>
        <w:right w:val="none" w:sz="0" w:space="0" w:color="auto"/>
      </w:divBdr>
    </w:div>
    <w:div w:id="206332494">
      <w:bodyDiv w:val="1"/>
      <w:marLeft w:val="0"/>
      <w:marRight w:val="0"/>
      <w:marTop w:val="0"/>
      <w:marBottom w:val="0"/>
      <w:divBdr>
        <w:top w:val="none" w:sz="0" w:space="0" w:color="auto"/>
        <w:left w:val="none" w:sz="0" w:space="0" w:color="auto"/>
        <w:bottom w:val="none" w:sz="0" w:space="0" w:color="auto"/>
        <w:right w:val="none" w:sz="0" w:space="0" w:color="auto"/>
      </w:divBdr>
    </w:div>
    <w:div w:id="232394289">
      <w:bodyDiv w:val="1"/>
      <w:marLeft w:val="0"/>
      <w:marRight w:val="0"/>
      <w:marTop w:val="0"/>
      <w:marBottom w:val="0"/>
      <w:divBdr>
        <w:top w:val="none" w:sz="0" w:space="0" w:color="auto"/>
        <w:left w:val="none" w:sz="0" w:space="0" w:color="auto"/>
        <w:bottom w:val="none" w:sz="0" w:space="0" w:color="auto"/>
        <w:right w:val="none" w:sz="0" w:space="0" w:color="auto"/>
      </w:divBdr>
    </w:div>
    <w:div w:id="237331804">
      <w:bodyDiv w:val="1"/>
      <w:marLeft w:val="0"/>
      <w:marRight w:val="0"/>
      <w:marTop w:val="0"/>
      <w:marBottom w:val="0"/>
      <w:divBdr>
        <w:top w:val="none" w:sz="0" w:space="0" w:color="auto"/>
        <w:left w:val="none" w:sz="0" w:space="0" w:color="auto"/>
        <w:bottom w:val="none" w:sz="0" w:space="0" w:color="auto"/>
        <w:right w:val="none" w:sz="0" w:space="0" w:color="auto"/>
      </w:divBdr>
    </w:div>
    <w:div w:id="260375190">
      <w:bodyDiv w:val="1"/>
      <w:marLeft w:val="0"/>
      <w:marRight w:val="0"/>
      <w:marTop w:val="0"/>
      <w:marBottom w:val="0"/>
      <w:divBdr>
        <w:top w:val="none" w:sz="0" w:space="0" w:color="auto"/>
        <w:left w:val="none" w:sz="0" w:space="0" w:color="auto"/>
        <w:bottom w:val="none" w:sz="0" w:space="0" w:color="auto"/>
        <w:right w:val="none" w:sz="0" w:space="0" w:color="auto"/>
      </w:divBdr>
    </w:div>
    <w:div w:id="284236669">
      <w:bodyDiv w:val="1"/>
      <w:marLeft w:val="0"/>
      <w:marRight w:val="0"/>
      <w:marTop w:val="0"/>
      <w:marBottom w:val="0"/>
      <w:divBdr>
        <w:top w:val="none" w:sz="0" w:space="0" w:color="auto"/>
        <w:left w:val="none" w:sz="0" w:space="0" w:color="auto"/>
        <w:bottom w:val="none" w:sz="0" w:space="0" w:color="auto"/>
        <w:right w:val="none" w:sz="0" w:space="0" w:color="auto"/>
      </w:divBdr>
      <w:divsChild>
        <w:div w:id="1176456671">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289867194">
      <w:bodyDiv w:val="1"/>
      <w:marLeft w:val="0"/>
      <w:marRight w:val="0"/>
      <w:marTop w:val="0"/>
      <w:marBottom w:val="0"/>
      <w:divBdr>
        <w:top w:val="none" w:sz="0" w:space="0" w:color="auto"/>
        <w:left w:val="none" w:sz="0" w:space="0" w:color="auto"/>
        <w:bottom w:val="none" w:sz="0" w:space="0" w:color="auto"/>
        <w:right w:val="none" w:sz="0" w:space="0" w:color="auto"/>
      </w:divBdr>
    </w:div>
    <w:div w:id="290480984">
      <w:bodyDiv w:val="1"/>
      <w:marLeft w:val="0"/>
      <w:marRight w:val="0"/>
      <w:marTop w:val="0"/>
      <w:marBottom w:val="0"/>
      <w:divBdr>
        <w:top w:val="none" w:sz="0" w:space="0" w:color="auto"/>
        <w:left w:val="none" w:sz="0" w:space="0" w:color="auto"/>
        <w:bottom w:val="none" w:sz="0" w:space="0" w:color="auto"/>
        <w:right w:val="none" w:sz="0" w:space="0" w:color="auto"/>
      </w:divBdr>
    </w:div>
    <w:div w:id="321660080">
      <w:bodyDiv w:val="1"/>
      <w:marLeft w:val="0"/>
      <w:marRight w:val="0"/>
      <w:marTop w:val="0"/>
      <w:marBottom w:val="0"/>
      <w:divBdr>
        <w:top w:val="none" w:sz="0" w:space="0" w:color="auto"/>
        <w:left w:val="none" w:sz="0" w:space="0" w:color="auto"/>
        <w:bottom w:val="none" w:sz="0" w:space="0" w:color="auto"/>
        <w:right w:val="none" w:sz="0" w:space="0" w:color="auto"/>
      </w:divBdr>
    </w:div>
    <w:div w:id="350374608">
      <w:bodyDiv w:val="1"/>
      <w:marLeft w:val="0"/>
      <w:marRight w:val="0"/>
      <w:marTop w:val="0"/>
      <w:marBottom w:val="0"/>
      <w:divBdr>
        <w:top w:val="none" w:sz="0" w:space="0" w:color="auto"/>
        <w:left w:val="none" w:sz="0" w:space="0" w:color="auto"/>
        <w:bottom w:val="none" w:sz="0" w:space="0" w:color="auto"/>
        <w:right w:val="none" w:sz="0" w:space="0" w:color="auto"/>
      </w:divBdr>
    </w:div>
    <w:div w:id="389773831">
      <w:bodyDiv w:val="1"/>
      <w:marLeft w:val="0"/>
      <w:marRight w:val="0"/>
      <w:marTop w:val="0"/>
      <w:marBottom w:val="0"/>
      <w:divBdr>
        <w:top w:val="none" w:sz="0" w:space="0" w:color="auto"/>
        <w:left w:val="none" w:sz="0" w:space="0" w:color="auto"/>
        <w:bottom w:val="none" w:sz="0" w:space="0" w:color="auto"/>
        <w:right w:val="none" w:sz="0" w:space="0" w:color="auto"/>
      </w:divBdr>
      <w:divsChild>
        <w:div w:id="882793306">
          <w:marLeft w:val="0"/>
          <w:marRight w:val="0"/>
          <w:marTop w:val="0"/>
          <w:marBottom w:val="360"/>
          <w:divBdr>
            <w:top w:val="single" w:sz="6" w:space="0" w:color="C0C0C0"/>
            <w:left w:val="single" w:sz="6" w:space="0" w:color="C0C0C0"/>
            <w:bottom w:val="single" w:sz="6" w:space="0" w:color="C0C0C0"/>
            <w:right w:val="single" w:sz="6" w:space="0" w:color="C0C0C0"/>
          </w:divBdr>
        </w:div>
        <w:div w:id="1988436880">
          <w:marLeft w:val="0"/>
          <w:marRight w:val="0"/>
          <w:marTop w:val="0"/>
          <w:marBottom w:val="360"/>
          <w:divBdr>
            <w:top w:val="single" w:sz="6" w:space="0" w:color="C0C0C0"/>
            <w:left w:val="single" w:sz="6" w:space="0" w:color="C0C0C0"/>
            <w:bottom w:val="single" w:sz="6" w:space="0" w:color="C0C0C0"/>
            <w:right w:val="single" w:sz="6" w:space="0" w:color="C0C0C0"/>
          </w:divBdr>
        </w:div>
        <w:div w:id="41637151">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477919268">
      <w:bodyDiv w:val="1"/>
      <w:marLeft w:val="0"/>
      <w:marRight w:val="0"/>
      <w:marTop w:val="0"/>
      <w:marBottom w:val="0"/>
      <w:divBdr>
        <w:top w:val="none" w:sz="0" w:space="0" w:color="auto"/>
        <w:left w:val="none" w:sz="0" w:space="0" w:color="auto"/>
        <w:bottom w:val="none" w:sz="0" w:space="0" w:color="auto"/>
        <w:right w:val="none" w:sz="0" w:space="0" w:color="auto"/>
      </w:divBdr>
    </w:div>
    <w:div w:id="483161397">
      <w:bodyDiv w:val="1"/>
      <w:marLeft w:val="0"/>
      <w:marRight w:val="0"/>
      <w:marTop w:val="0"/>
      <w:marBottom w:val="0"/>
      <w:divBdr>
        <w:top w:val="none" w:sz="0" w:space="0" w:color="auto"/>
        <w:left w:val="none" w:sz="0" w:space="0" w:color="auto"/>
        <w:bottom w:val="none" w:sz="0" w:space="0" w:color="auto"/>
        <w:right w:val="none" w:sz="0" w:space="0" w:color="auto"/>
      </w:divBdr>
      <w:divsChild>
        <w:div w:id="207492862">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500705178">
      <w:bodyDiv w:val="1"/>
      <w:marLeft w:val="0"/>
      <w:marRight w:val="0"/>
      <w:marTop w:val="0"/>
      <w:marBottom w:val="0"/>
      <w:divBdr>
        <w:top w:val="none" w:sz="0" w:space="0" w:color="auto"/>
        <w:left w:val="none" w:sz="0" w:space="0" w:color="auto"/>
        <w:bottom w:val="none" w:sz="0" w:space="0" w:color="auto"/>
        <w:right w:val="none" w:sz="0" w:space="0" w:color="auto"/>
      </w:divBdr>
    </w:div>
    <w:div w:id="556866738">
      <w:bodyDiv w:val="1"/>
      <w:marLeft w:val="0"/>
      <w:marRight w:val="0"/>
      <w:marTop w:val="0"/>
      <w:marBottom w:val="0"/>
      <w:divBdr>
        <w:top w:val="none" w:sz="0" w:space="0" w:color="auto"/>
        <w:left w:val="none" w:sz="0" w:space="0" w:color="auto"/>
        <w:bottom w:val="none" w:sz="0" w:space="0" w:color="auto"/>
        <w:right w:val="none" w:sz="0" w:space="0" w:color="auto"/>
      </w:divBdr>
    </w:div>
    <w:div w:id="615520872">
      <w:bodyDiv w:val="1"/>
      <w:marLeft w:val="0"/>
      <w:marRight w:val="0"/>
      <w:marTop w:val="0"/>
      <w:marBottom w:val="0"/>
      <w:divBdr>
        <w:top w:val="none" w:sz="0" w:space="0" w:color="auto"/>
        <w:left w:val="none" w:sz="0" w:space="0" w:color="auto"/>
        <w:bottom w:val="none" w:sz="0" w:space="0" w:color="auto"/>
        <w:right w:val="none" w:sz="0" w:space="0" w:color="auto"/>
      </w:divBdr>
    </w:div>
    <w:div w:id="616523951">
      <w:bodyDiv w:val="1"/>
      <w:marLeft w:val="0"/>
      <w:marRight w:val="0"/>
      <w:marTop w:val="0"/>
      <w:marBottom w:val="0"/>
      <w:divBdr>
        <w:top w:val="none" w:sz="0" w:space="0" w:color="auto"/>
        <w:left w:val="none" w:sz="0" w:space="0" w:color="auto"/>
        <w:bottom w:val="none" w:sz="0" w:space="0" w:color="auto"/>
        <w:right w:val="none" w:sz="0" w:space="0" w:color="auto"/>
      </w:divBdr>
    </w:div>
    <w:div w:id="620841207">
      <w:bodyDiv w:val="1"/>
      <w:marLeft w:val="0"/>
      <w:marRight w:val="0"/>
      <w:marTop w:val="0"/>
      <w:marBottom w:val="0"/>
      <w:divBdr>
        <w:top w:val="none" w:sz="0" w:space="0" w:color="auto"/>
        <w:left w:val="none" w:sz="0" w:space="0" w:color="auto"/>
        <w:bottom w:val="none" w:sz="0" w:space="0" w:color="auto"/>
        <w:right w:val="none" w:sz="0" w:space="0" w:color="auto"/>
      </w:divBdr>
    </w:div>
    <w:div w:id="642613151">
      <w:bodyDiv w:val="1"/>
      <w:marLeft w:val="0"/>
      <w:marRight w:val="0"/>
      <w:marTop w:val="0"/>
      <w:marBottom w:val="0"/>
      <w:divBdr>
        <w:top w:val="none" w:sz="0" w:space="0" w:color="auto"/>
        <w:left w:val="none" w:sz="0" w:space="0" w:color="auto"/>
        <w:bottom w:val="none" w:sz="0" w:space="0" w:color="auto"/>
        <w:right w:val="none" w:sz="0" w:space="0" w:color="auto"/>
      </w:divBdr>
      <w:divsChild>
        <w:div w:id="928126328">
          <w:marLeft w:val="0"/>
          <w:marRight w:val="0"/>
          <w:marTop w:val="0"/>
          <w:marBottom w:val="0"/>
          <w:divBdr>
            <w:top w:val="none" w:sz="0" w:space="0" w:color="auto"/>
            <w:left w:val="none" w:sz="0" w:space="0" w:color="auto"/>
            <w:bottom w:val="none" w:sz="0" w:space="0" w:color="auto"/>
            <w:right w:val="none" w:sz="0" w:space="0" w:color="auto"/>
          </w:divBdr>
          <w:divsChild>
            <w:div w:id="134624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7230">
      <w:bodyDiv w:val="1"/>
      <w:marLeft w:val="0"/>
      <w:marRight w:val="0"/>
      <w:marTop w:val="0"/>
      <w:marBottom w:val="0"/>
      <w:divBdr>
        <w:top w:val="none" w:sz="0" w:space="0" w:color="auto"/>
        <w:left w:val="none" w:sz="0" w:space="0" w:color="auto"/>
        <w:bottom w:val="none" w:sz="0" w:space="0" w:color="auto"/>
        <w:right w:val="none" w:sz="0" w:space="0" w:color="auto"/>
      </w:divBdr>
    </w:div>
    <w:div w:id="695468974">
      <w:bodyDiv w:val="1"/>
      <w:marLeft w:val="0"/>
      <w:marRight w:val="0"/>
      <w:marTop w:val="0"/>
      <w:marBottom w:val="0"/>
      <w:divBdr>
        <w:top w:val="none" w:sz="0" w:space="0" w:color="auto"/>
        <w:left w:val="none" w:sz="0" w:space="0" w:color="auto"/>
        <w:bottom w:val="none" w:sz="0" w:space="0" w:color="auto"/>
        <w:right w:val="none" w:sz="0" w:space="0" w:color="auto"/>
      </w:divBdr>
    </w:div>
    <w:div w:id="716586928">
      <w:bodyDiv w:val="1"/>
      <w:marLeft w:val="0"/>
      <w:marRight w:val="0"/>
      <w:marTop w:val="0"/>
      <w:marBottom w:val="0"/>
      <w:divBdr>
        <w:top w:val="none" w:sz="0" w:space="0" w:color="auto"/>
        <w:left w:val="none" w:sz="0" w:space="0" w:color="auto"/>
        <w:bottom w:val="none" w:sz="0" w:space="0" w:color="auto"/>
        <w:right w:val="none" w:sz="0" w:space="0" w:color="auto"/>
      </w:divBdr>
    </w:div>
    <w:div w:id="756366106">
      <w:bodyDiv w:val="1"/>
      <w:marLeft w:val="0"/>
      <w:marRight w:val="0"/>
      <w:marTop w:val="0"/>
      <w:marBottom w:val="0"/>
      <w:divBdr>
        <w:top w:val="none" w:sz="0" w:space="0" w:color="auto"/>
        <w:left w:val="none" w:sz="0" w:space="0" w:color="auto"/>
        <w:bottom w:val="none" w:sz="0" w:space="0" w:color="auto"/>
        <w:right w:val="none" w:sz="0" w:space="0" w:color="auto"/>
      </w:divBdr>
    </w:div>
    <w:div w:id="780495709">
      <w:bodyDiv w:val="1"/>
      <w:marLeft w:val="0"/>
      <w:marRight w:val="0"/>
      <w:marTop w:val="0"/>
      <w:marBottom w:val="0"/>
      <w:divBdr>
        <w:top w:val="none" w:sz="0" w:space="0" w:color="auto"/>
        <w:left w:val="none" w:sz="0" w:space="0" w:color="auto"/>
        <w:bottom w:val="none" w:sz="0" w:space="0" w:color="auto"/>
        <w:right w:val="none" w:sz="0" w:space="0" w:color="auto"/>
      </w:divBdr>
    </w:div>
    <w:div w:id="807472429">
      <w:bodyDiv w:val="1"/>
      <w:marLeft w:val="0"/>
      <w:marRight w:val="0"/>
      <w:marTop w:val="0"/>
      <w:marBottom w:val="0"/>
      <w:divBdr>
        <w:top w:val="none" w:sz="0" w:space="0" w:color="auto"/>
        <w:left w:val="none" w:sz="0" w:space="0" w:color="auto"/>
        <w:bottom w:val="none" w:sz="0" w:space="0" w:color="auto"/>
        <w:right w:val="none" w:sz="0" w:space="0" w:color="auto"/>
      </w:divBdr>
      <w:divsChild>
        <w:div w:id="116340290">
          <w:marLeft w:val="0"/>
          <w:marRight w:val="0"/>
          <w:marTop w:val="0"/>
          <w:marBottom w:val="0"/>
          <w:divBdr>
            <w:top w:val="none" w:sz="0" w:space="0" w:color="auto"/>
            <w:left w:val="none" w:sz="0" w:space="0" w:color="auto"/>
            <w:bottom w:val="none" w:sz="0" w:space="0" w:color="auto"/>
            <w:right w:val="none" w:sz="0" w:space="0" w:color="auto"/>
          </w:divBdr>
        </w:div>
        <w:div w:id="1169444339">
          <w:marLeft w:val="0"/>
          <w:marRight w:val="0"/>
          <w:marTop w:val="0"/>
          <w:marBottom w:val="0"/>
          <w:divBdr>
            <w:top w:val="none" w:sz="0" w:space="0" w:color="auto"/>
            <w:left w:val="none" w:sz="0" w:space="0" w:color="auto"/>
            <w:bottom w:val="none" w:sz="0" w:space="0" w:color="auto"/>
            <w:right w:val="none" w:sz="0" w:space="0" w:color="auto"/>
          </w:divBdr>
        </w:div>
      </w:divsChild>
    </w:div>
    <w:div w:id="815492033">
      <w:bodyDiv w:val="1"/>
      <w:marLeft w:val="0"/>
      <w:marRight w:val="0"/>
      <w:marTop w:val="0"/>
      <w:marBottom w:val="0"/>
      <w:divBdr>
        <w:top w:val="none" w:sz="0" w:space="0" w:color="auto"/>
        <w:left w:val="none" w:sz="0" w:space="0" w:color="auto"/>
        <w:bottom w:val="none" w:sz="0" w:space="0" w:color="auto"/>
        <w:right w:val="none" w:sz="0" w:space="0" w:color="auto"/>
      </w:divBdr>
    </w:div>
    <w:div w:id="891429148">
      <w:bodyDiv w:val="1"/>
      <w:marLeft w:val="0"/>
      <w:marRight w:val="0"/>
      <w:marTop w:val="0"/>
      <w:marBottom w:val="0"/>
      <w:divBdr>
        <w:top w:val="none" w:sz="0" w:space="0" w:color="auto"/>
        <w:left w:val="none" w:sz="0" w:space="0" w:color="auto"/>
        <w:bottom w:val="none" w:sz="0" w:space="0" w:color="auto"/>
        <w:right w:val="none" w:sz="0" w:space="0" w:color="auto"/>
      </w:divBdr>
    </w:div>
    <w:div w:id="892497345">
      <w:bodyDiv w:val="1"/>
      <w:marLeft w:val="0"/>
      <w:marRight w:val="0"/>
      <w:marTop w:val="0"/>
      <w:marBottom w:val="0"/>
      <w:divBdr>
        <w:top w:val="none" w:sz="0" w:space="0" w:color="auto"/>
        <w:left w:val="none" w:sz="0" w:space="0" w:color="auto"/>
        <w:bottom w:val="none" w:sz="0" w:space="0" w:color="auto"/>
        <w:right w:val="none" w:sz="0" w:space="0" w:color="auto"/>
      </w:divBdr>
    </w:div>
    <w:div w:id="922644019">
      <w:bodyDiv w:val="1"/>
      <w:marLeft w:val="0"/>
      <w:marRight w:val="0"/>
      <w:marTop w:val="0"/>
      <w:marBottom w:val="0"/>
      <w:divBdr>
        <w:top w:val="none" w:sz="0" w:space="0" w:color="auto"/>
        <w:left w:val="none" w:sz="0" w:space="0" w:color="auto"/>
        <w:bottom w:val="none" w:sz="0" w:space="0" w:color="auto"/>
        <w:right w:val="none" w:sz="0" w:space="0" w:color="auto"/>
      </w:divBdr>
    </w:div>
    <w:div w:id="940142530">
      <w:bodyDiv w:val="1"/>
      <w:marLeft w:val="0"/>
      <w:marRight w:val="0"/>
      <w:marTop w:val="0"/>
      <w:marBottom w:val="0"/>
      <w:divBdr>
        <w:top w:val="none" w:sz="0" w:space="0" w:color="auto"/>
        <w:left w:val="none" w:sz="0" w:space="0" w:color="auto"/>
        <w:bottom w:val="none" w:sz="0" w:space="0" w:color="auto"/>
        <w:right w:val="none" w:sz="0" w:space="0" w:color="auto"/>
      </w:divBdr>
    </w:div>
    <w:div w:id="1009479423">
      <w:bodyDiv w:val="1"/>
      <w:marLeft w:val="0"/>
      <w:marRight w:val="0"/>
      <w:marTop w:val="0"/>
      <w:marBottom w:val="0"/>
      <w:divBdr>
        <w:top w:val="none" w:sz="0" w:space="0" w:color="auto"/>
        <w:left w:val="none" w:sz="0" w:space="0" w:color="auto"/>
        <w:bottom w:val="none" w:sz="0" w:space="0" w:color="auto"/>
        <w:right w:val="none" w:sz="0" w:space="0" w:color="auto"/>
      </w:divBdr>
    </w:div>
    <w:div w:id="1013263095">
      <w:bodyDiv w:val="1"/>
      <w:marLeft w:val="0"/>
      <w:marRight w:val="0"/>
      <w:marTop w:val="0"/>
      <w:marBottom w:val="0"/>
      <w:divBdr>
        <w:top w:val="none" w:sz="0" w:space="0" w:color="auto"/>
        <w:left w:val="none" w:sz="0" w:space="0" w:color="auto"/>
        <w:bottom w:val="none" w:sz="0" w:space="0" w:color="auto"/>
        <w:right w:val="none" w:sz="0" w:space="0" w:color="auto"/>
      </w:divBdr>
    </w:div>
    <w:div w:id="1041130845">
      <w:bodyDiv w:val="1"/>
      <w:marLeft w:val="0"/>
      <w:marRight w:val="0"/>
      <w:marTop w:val="0"/>
      <w:marBottom w:val="0"/>
      <w:divBdr>
        <w:top w:val="none" w:sz="0" w:space="0" w:color="auto"/>
        <w:left w:val="none" w:sz="0" w:space="0" w:color="auto"/>
        <w:bottom w:val="none" w:sz="0" w:space="0" w:color="auto"/>
        <w:right w:val="none" w:sz="0" w:space="0" w:color="auto"/>
      </w:divBdr>
    </w:div>
    <w:div w:id="1054548287">
      <w:bodyDiv w:val="1"/>
      <w:marLeft w:val="0"/>
      <w:marRight w:val="0"/>
      <w:marTop w:val="0"/>
      <w:marBottom w:val="0"/>
      <w:divBdr>
        <w:top w:val="none" w:sz="0" w:space="0" w:color="auto"/>
        <w:left w:val="none" w:sz="0" w:space="0" w:color="auto"/>
        <w:bottom w:val="none" w:sz="0" w:space="0" w:color="auto"/>
        <w:right w:val="none" w:sz="0" w:space="0" w:color="auto"/>
      </w:divBdr>
    </w:div>
    <w:div w:id="1118185409">
      <w:bodyDiv w:val="1"/>
      <w:marLeft w:val="0"/>
      <w:marRight w:val="0"/>
      <w:marTop w:val="0"/>
      <w:marBottom w:val="0"/>
      <w:divBdr>
        <w:top w:val="none" w:sz="0" w:space="0" w:color="auto"/>
        <w:left w:val="none" w:sz="0" w:space="0" w:color="auto"/>
        <w:bottom w:val="none" w:sz="0" w:space="0" w:color="auto"/>
        <w:right w:val="none" w:sz="0" w:space="0" w:color="auto"/>
      </w:divBdr>
      <w:divsChild>
        <w:div w:id="2146001332">
          <w:marLeft w:val="0"/>
          <w:marRight w:val="0"/>
          <w:marTop w:val="0"/>
          <w:marBottom w:val="0"/>
          <w:divBdr>
            <w:top w:val="none" w:sz="0" w:space="0" w:color="auto"/>
            <w:left w:val="none" w:sz="0" w:space="0" w:color="auto"/>
            <w:bottom w:val="none" w:sz="0" w:space="0" w:color="auto"/>
            <w:right w:val="none" w:sz="0" w:space="0" w:color="auto"/>
          </w:divBdr>
        </w:div>
        <w:div w:id="1402026824">
          <w:marLeft w:val="0"/>
          <w:marRight w:val="0"/>
          <w:marTop w:val="0"/>
          <w:marBottom w:val="0"/>
          <w:divBdr>
            <w:top w:val="none" w:sz="0" w:space="0" w:color="auto"/>
            <w:left w:val="none" w:sz="0" w:space="0" w:color="auto"/>
            <w:bottom w:val="none" w:sz="0" w:space="0" w:color="auto"/>
            <w:right w:val="none" w:sz="0" w:space="0" w:color="auto"/>
          </w:divBdr>
          <w:divsChild>
            <w:div w:id="14587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57507">
      <w:bodyDiv w:val="1"/>
      <w:marLeft w:val="0"/>
      <w:marRight w:val="0"/>
      <w:marTop w:val="0"/>
      <w:marBottom w:val="0"/>
      <w:divBdr>
        <w:top w:val="none" w:sz="0" w:space="0" w:color="auto"/>
        <w:left w:val="none" w:sz="0" w:space="0" w:color="auto"/>
        <w:bottom w:val="none" w:sz="0" w:space="0" w:color="auto"/>
        <w:right w:val="none" w:sz="0" w:space="0" w:color="auto"/>
      </w:divBdr>
      <w:divsChild>
        <w:div w:id="1985773295">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204292535">
      <w:bodyDiv w:val="1"/>
      <w:marLeft w:val="0"/>
      <w:marRight w:val="0"/>
      <w:marTop w:val="0"/>
      <w:marBottom w:val="0"/>
      <w:divBdr>
        <w:top w:val="none" w:sz="0" w:space="0" w:color="auto"/>
        <w:left w:val="none" w:sz="0" w:space="0" w:color="auto"/>
        <w:bottom w:val="none" w:sz="0" w:space="0" w:color="auto"/>
        <w:right w:val="none" w:sz="0" w:space="0" w:color="auto"/>
      </w:divBdr>
    </w:div>
    <w:div w:id="1208881206">
      <w:bodyDiv w:val="1"/>
      <w:marLeft w:val="0"/>
      <w:marRight w:val="0"/>
      <w:marTop w:val="0"/>
      <w:marBottom w:val="0"/>
      <w:divBdr>
        <w:top w:val="none" w:sz="0" w:space="0" w:color="auto"/>
        <w:left w:val="none" w:sz="0" w:space="0" w:color="auto"/>
        <w:bottom w:val="none" w:sz="0" w:space="0" w:color="auto"/>
        <w:right w:val="none" w:sz="0" w:space="0" w:color="auto"/>
      </w:divBdr>
    </w:div>
    <w:div w:id="1220628992">
      <w:bodyDiv w:val="1"/>
      <w:marLeft w:val="0"/>
      <w:marRight w:val="0"/>
      <w:marTop w:val="0"/>
      <w:marBottom w:val="0"/>
      <w:divBdr>
        <w:top w:val="none" w:sz="0" w:space="0" w:color="auto"/>
        <w:left w:val="none" w:sz="0" w:space="0" w:color="auto"/>
        <w:bottom w:val="none" w:sz="0" w:space="0" w:color="auto"/>
        <w:right w:val="none" w:sz="0" w:space="0" w:color="auto"/>
      </w:divBdr>
    </w:div>
    <w:div w:id="1226381594">
      <w:bodyDiv w:val="1"/>
      <w:marLeft w:val="0"/>
      <w:marRight w:val="0"/>
      <w:marTop w:val="0"/>
      <w:marBottom w:val="0"/>
      <w:divBdr>
        <w:top w:val="none" w:sz="0" w:space="0" w:color="auto"/>
        <w:left w:val="none" w:sz="0" w:space="0" w:color="auto"/>
        <w:bottom w:val="none" w:sz="0" w:space="0" w:color="auto"/>
        <w:right w:val="none" w:sz="0" w:space="0" w:color="auto"/>
      </w:divBdr>
      <w:divsChild>
        <w:div w:id="1622568011">
          <w:marLeft w:val="0"/>
          <w:marRight w:val="0"/>
          <w:marTop w:val="0"/>
          <w:marBottom w:val="0"/>
          <w:divBdr>
            <w:top w:val="none" w:sz="0" w:space="0" w:color="auto"/>
            <w:left w:val="none" w:sz="0" w:space="0" w:color="auto"/>
            <w:bottom w:val="none" w:sz="0" w:space="0" w:color="auto"/>
            <w:right w:val="none" w:sz="0" w:space="0" w:color="auto"/>
          </w:divBdr>
        </w:div>
        <w:div w:id="2016569129">
          <w:marLeft w:val="0"/>
          <w:marRight w:val="0"/>
          <w:marTop w:val="0"/>
          <w:marBottom w:val="0"/>
          <w:divBdr>
            <w:top w:val="none" w:sz="0" w:space="0" w:color="auto"/>
            <w:left w:val="none" w:sz="0" w:space="0" w:color="auto"/>
            <w:bottom w:val="none" w:sz="0" w:space="0" w:color="auto"/>
            <w:right w:val="none" w:sz="0" w:space="0" w:color="auto"/>
          </w:divBdr>
          <w:divsChild>
            <w:div w:id="1244333709">
              <w:marLeft w:val="0"/>
              <w:marRight w:val="0"/>
              <w:marTop w:val="0"/>
              <w:marBottom w:val="0"/>
              <w:divBdr>
                <w:top w:val="none" w:sz="0" w:space="0" w:color="auto"/>
                <w:left w:val="none" w:sz="0" w:space="0" w:color="auto"/>
                <w:bottom w:val="none" w:sz="0" w:space="0" w:color="auto"/>
                <w:right w:val="none" w:sz="0" w:space="0" w:color="auto"/>
              </w:divBdr>
              <w:divsChild>
                <w:div w:id="379987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46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8254">
      <w:bodyDiv w:val="1"/>
      <w:marLeft w:val="0"/>
      <w:marRight w:val="0"/>
      <w:marTop w:val="0"/>
      <w:marBottom w:val="0"/>
      <w:divBdr>
        <w:top w:val="none" w:sz="0" w:space="0" w:color="auto"/>
        <w:left w:val="none" w:sz="0" w:space="0" w:color="auto"/>
        <w:bottom w:val="none" w:sz="0" w:space="0" w:color="auto"/>
        <w:right w:val="none" w:sz="0" w:space="0" w:color="auto"/>
      </w:divBdr>
    </w:div>
    <w:div w:id="1243022837">
      <w:bodyDiv w:val="1"/>
      <w:marLeft w:val="0"/>
      <w:marRight w:val="0"/>
      <w:marTop w:val="0"/>
      <w:marBottom w:val="0"/>
      <w:divBdr>
        <w:top w:val="none" w:sz="0" w:space="0" w:color="auto"/>
        <w:left w:val="none" w:sz="0" w:space="0" w:color="auto"/>
        <w:bottom w:val="none" w:sz="0" w:space="0" w:color="auto"/>
        <w:right w:val="none" w:sz="0" w:space="0" w:color="auto"/>
      </w:divBdr>
    </w:div>
    <w:div w:id="1320040960">
      <w:bodyDiv w:val="1"/>
      <w:marLeft w:val="0"/>
      <w:marRight w:val="0"/>
      <w:marTop w:val="0"/>
      <w:marBottom w:val="0"/>
      <w:divBdr>
        <w:top w:val="none" w:sz="0" w:space="0" w:color="auto"/>
        <w:left w:val="none" w:sz="0" w:space="0" w:color="auto"/>
        <w:bottom w:val="none" w:sz="0" w:space="0" w:color="auto"/>
        <w:right w:val="none" w:sz="0" w:space="0" w:color="auto"/>
      </w:divBdr>
    </w:div>
    <w:div w:id="1347368360">
      <w:bodyDiv w:val="1"/>
      <w:marLeft w:val="0"/>
      <w:marRight w:val="0"/>
      <w:marTop w:val="0"/>
      <w:marBottom w:val="0"/>
      <w:divBdr>
        <w:top w:val="none" w:sz="0" w:space="0" w:color="auto"/>
        <w:left w:val="none" w:sz="0" w:space="0" w:color="auto"/>
        <w:bottom w:val="none" w:sz="0" w:space="0" w:color="auto"/>
        <w:right w:val="none" w:sz="0" w:space="0" w:color="auto"/>
      </w:divBdr>
    </w:div>
    <w:div w:id="1352298667">
      <w:bodyDiv w:val="1"/>
      <w:marLeft w:val="0"/>
      <w:marRight w:val="0"/>
      <w:marTop w:val="0"/>
      <w:marBottom w:val="0"/>
      <w:divBdr>
        <w:top w:val="none" w:sz="0" w:space="0" w:color="auto"/>
        <w:left w:val="none" w:sz="0" w:space="0" w:color="auto"/>
        <w:bottom w:val="none" w:sz="0" w:space="0" w:color="auto"/>
        <w:right w:val="none" w:sz="0" w:space="0" w:color="auto"/>
      </w:divBdr>
    </w:div>
    <w:div w:id="1363902248">
      <w:bodyDiv w:val="1"/>
      <w:marLeft w:val="0"/>
      <w:marRight w:val="0"/>
      <w:marTop w:val="0"/>
      <w:marBottom w:val="0"/>
      <w:divBdr>
        <w:top w:val="none" w:sz="0" w:space="0" w:color="auto"/>
        <w:left w:val="none" w:sz="0" w:space="0" w:color="auto"/>
        <w:bottom w:val="none" w:sz="0" w:space="0" w:color="auto"/>
        <w:right w:val="none" w:sz="0" w:space="0" w:color="auto"/>
      </w:divBdr>
    </w:div>
    <w:div w:id="1403943669">
      <w:bodyDiv w:val="1"/>
      <w:marLeft w:val="0"/>
      <w:marRight w:val="0"/>
      <w:marTop w:val="0"/>
      <w:marBottom w:val="0"/>
      <w:divBdr>
        <w:top w:val="none" w:sz="0" w:space="0" w:color="auto"/>
        <w:left w:val="none" w:sz="0" w:space="0" w:color="auto"/>
        <w:bottom w:val="none" w:sz="0" w:space="0" w:color="auto"/>
        <w:right w:val="none" w:sz="0" w:space="0" w:color="auto"/>
      </w:divBdr>
    </w:div>
    <w:div w:id="1407920689">
      <w:bodyDiv w:val="1"/>
      <w:marLeft w:val="0"/>
      <w:marRight w:val="0"/>
      <w:marTop w:val="0"/>
      <w:marBottom w:val="0"/>
      <w:divBdr>
        <w:top w:val="none" w:sz="0" w:space="0" w:color="auto"/>
        <w:left w:val="none" w:sz="0" w:space="0" w:color="auto"/>
        <w:bottom w:val="none" w:sz="0" w:space="0" w:color="auto"/>
        <w:right w:val="none" w:sz="0" w:space="0" w:color="auto"/>
      </w:divBdr>
    </w:div>
    <w:div w:id="1432319334">
      <w:bodyDiv w:val="1"/>
      <w:marLeft w:val="0"/>
      <w:marRight w:val="0"/>
      <w:marTop w:val="0"/>
      <w:marBottom w:val="0"/>
      <w:divBdr>
        <w:top w:val="none" w:sz="0" w:space="0" w:color="auto"/>
        <w:left w:val="none" w:sz="0" w:space="0" w:color="auto"/>
        <w:bottom w:val="none" w:sz="0" w:space="0" w:color="auto"/>
        <w:right w:val="none" w:sz="0" w:space="0" w:color="auto"/>
      </w:divBdr>
      <w:divsChild>
        <w:div w:id="109120208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468861258">
      <w:bodyDiv w:val="1"/>
      <w:marLeft w:val="0"/>
      <w:marRight w:val="0"/>
      <w:marTop w:val="0"/>
      <w:marBottom w:val="0"/>
      <w:divBdr>
        <w:top w:val="none" w:sz="0" w:space="0" w:color="auto"/>
        <w:left w:val="none" w:sz="0" w:space="0" w:color="auto"/>
        <w:bottom w:val="none" w:sz="0" w:space="0" w:color="auto"/>
        <w:right w:val="none" w:sz="0" w:space="0" w:color="auto"/>
      </w:divBdr>
    </w:div>
    <w:div w:id="1501769034">
      <w:bodyDiv w:val="1"/>
      <w:marLeft w:val="0"/>
      <w:marRight w:val="0"/>
      <w:marTop w:val="0"/>
      <w:marBottom w:val="0"/>
      <w:divBdr>
        <w:top w:val="none" w:sz="0" w:space="0" w:color="auto"/>
        <w:left w:val="none" w:sz="0" w:space="0" w:color="auto"/>
        <w:bottom w:val="none" w:sz="0" w:space="0" w:color="auto"/>
        <w:right w:val="none" w:sz="0" w:space="0" w:color="auto"/>
      </w:divBdr>
    </w:div>
    <w:div w:id="1510096185">
      <w:bodyDiv w:val="1"/>
      <w:marLeft w:val="0"/>
      <w:marRight w:val="0"/>
      <w:marTop w:val="0"/>
      <w:marBottom w:val="0"/>
      <w:divBdr>
        <w:top w:val="none" w:sz="0" w:space="0" w:color="auto"/>
        <w:left w:val="none" w:sz="0" w:space="0" w:color="auto"/>
        <w:bottom w:val="none" w:sz="0" w:space="0" w:color="auto"/>
        <w:right w:val="none" w:sz="0" w:space="0" w:color="auto"/>
      </w:divBdr>
      <w:divsChild>
        <w:div w:id="1746148938">
          <w:marLeft w:val="0"/>
          <w:marRight w:val="0"/>
          <w:marTop w:val="0"/>
          <w:marBottom w:val="0"/>
          <w:divBdr>
            <w:top w:val="none" w:sz="0" w:space="0" w:color="auto"/>
            <w:left w:val="none" w:sz="0" w:space="0" w:color="auto"/>
            <w:bottom w:val="none" w:sz="0" w:space="0" w:color="auto"/>
            <w:right w:val="none" w:sz="0" w:space="0" w:color="auto"/>
          </w:divBdr>
        </w:div>
      </w:divsChild>
    </w:div>
    <w:div w:id="1536381407">
      <w:bodyDiv w:val="1"/>
      <w:marLeft w:val="0"/>
      <w:marRight w:val="0"/>
      <w:marTop w:val="0"/>
      <w:marBottom w:val="0"/>
      <w:divBdr>
        <w:top w:val="none" w:sz="0" w:space="0" w:color="auto"/>
        <w:left w:val="none" w:sz="0" w:space="0" w:color="auto"/>
        <w:bottom w:val="none" w:sz="0" w:space="0" w:color="auto"/>
        <w:right w:val="none" w:sz="0" w:space="0" w:color="auto"/>
      </w:divBdr>
    </w:div>
    <w:div w:id="1541429742">
      <w:bodyDiv w:val="1"/>
      <w:marLeft w:val="0"/>
      <w:marRight w:val="0"/>
      <w:marTop w:val="0"/>
      <w:marBottom w:val="0"/>
      <w:divBdr>
        <w:top w:val="none" w:sz="0" w:space="0" w:color="auto"/>
        <w:left w:val="none" w:sz="0" w:space="0" w:color="auto"/>
        <w:bottom w:val="none" w:sz="0" w:space="0" w:color="auto"/>
        <w:right w:val="none" w:sz="0" w:space="0" w:color="auto"/>
      </w:divBdr>
    </w:div>
    <w:div w:id="1573850229">
      <w:bodyDiv w:val="1"/>
      <w:marLeft w:val="0"/>
      <w:marRight w:val="0"/>
      <w:marTop w:val="0"/>
      <w:marBottom w:val="0"/>
      <w:divBdr>
        <w:top w:val="none" w:sz="0" w:space="0" w:color="auto"/>
        <w:left w:val="none" w:sz="0" w:space="0" w:color="auto"/>
        <w:bottom w:val="none" w:sz="0" w:space="0" w:color="auto"/>
        <w:right w:val="none" w:sz="0" w:space="0" w:color="auto"/>
      </w:divBdr>
    </w:div>
    <w:div w:id="1607695938">
      <w:bodyDiv w:val="1"/>
      <w:marLeft w:val="0"/>
      <w:marRight w:val="0"/>
      <w:marTop w:val="0"/>
      <w:marBottom w:val="0"/>
      <w:divBdr>
        <w:top w:val="none" w:sz="0" w:space="0" w:color="auto"/>
        <w:left w:val="none" w:sz="0" w:space="0" w:color="auto"/>
        <w:bottom w:val="none" w:sz="0" w:space="0" w:color="auto"/>
        <w:right w:val="none" w:sz="0" w:space="0" w:color="auto"/>
      </w:divBdr>
    </w:div>
    <w:div w:id="1615792629">
      <w:bodyDiv w:val="1"/>
      <w:marLeft w:val="0"/>
      <w:marRight w:val="0"/>
      <w:marTop w:val="0"/>
      <w:marBottom w:val="0"/>
      <w:divBdr>
        <w:top w:val="none" w:sz="0" w:space="0" w:color="auto"/>
        <w:left w:val="none" w:sz="0" w:space="0" w:color="auto"/>
        <w:bottom w:val="none" w:sz="0" w:space="0" w:color="auto"/>
        <w:right w:val="none" w:sz="0" w:space="0" w:color="auto"/>
      </w:divBdr>
    </w:div>
    <w:div w:id="1626427660">
      <w:bodyDiv w:val="1"/>
      <w:marLeft w:val="0"/>
      <w:marRight w:val="0"/>
      <w:marTop w:val="0"/>
      <w:marBottom w:val="0"/>
      <w:divBdr>
        <w:top w:val="none" w:sz="0" w:space="0" w:color="auto"/>
        <w:left w:val="none" w:sz="0" w:space="0" w:color="auto"/>
        <w:bottom w:val="none" w:sz="0" w:space="0" w:color="auto"/>
        <w:right w:val="none" w:sz="0" w:space="0" w:color="auto"/>
      </w:divBdr>
    </w:div>
    <w:div w:id="1649552541">
      <w:bodyDiv w:val="1"/>
      <w:marLeft w:val="0"/>
      <w:marRight w:val="0"/>
      <w:marTop w:val="0"/>
      <w:marBottom w:val="0"/>
      <w:divBdr>
        <w:top w:val="none" w:sz="0" w:space="0" w:color="auto"/>
        <w:left w:val="none" w:sz="0" w:space="0" w:color="auto"/>
        <w:bottom w:val="none" w:sz="0" w:space="0" w:color="auto"/>
        <w:right w:val="none" w:sz="0" w:space="0" w:color="auto"/>
      </w:divBdr>
    </w:div>
    <w:div w:id="1676879734">
      <w:bodyDiv w:val="1"/>
      <w:marLeft w:val="0"/>
      <w:marRight w:val="0"/>
      <w:marTop w:val="0"/>
      <w:marBottom w:val="0"/>
      <w:divBdr>
        <w:top w:val="none" w:sz="0" w:space="0" w:color="auto"/>
        <w:left w:val="none" w:sz="0" w:space="0" w:color="auto"/>
        <w:bottom w:val="none" w:sz="0" w:space="0" w:color="auto"/>
        <w:right w:val="none" w:sz="0" w:space="0" w:color="auto"/>
      </w:divBdr>
    </w:div>
    <w:div w:id="1735740138">
      <w:bodyDiv w:val="1"/>
      <w:marLeft w:val="0"/>
      <w:marRight w:val="0"/>
      <w:marTop w:val="0"/>
      <w:marBottom w:val="0"/>
      <w:divBdr>
        <w:top w:val="none" w:sz="0" w:space="0" w:color="auto"/>
        <w:left w:val="none" w:sz="0" w:space="0" w:color="auto"/>
        <w:bottom w:val="none" w:sz="0" w:space="0" w:color="auto"/>
        <w:right w:val="none" w:sz="0" w:space="0" w:color="auto"/>
      </w:divBdr>
    </w:div>
    <w:div w:id="1752197269">
      <w:bodyDiv w:val="1"/>
      <w:marLeft w:val="0"/>
      <w:marRight w:val="0"/>
      <w:marTop w:val="0"/>
      <w:marBottom w:val="0"/>
      <w:divBdr>
        <w:top w:val="none" w:sz="0" w:space="0" w:color="auto"/>
        <w:left w:val="none" w:sz="0" w:space="0" w:color="auto"/>
        <w:bottom w:val="none" w:sz="0" w:space="0" w:color="auto"/>
        <w:right w:val="none" w:sz="0" w:space="0" w:color="auto"/>
      </w:divBdr>
      <w:divsChild>
        <w:div w:id="16278685">
          <w:marLeft w:val="0"/>
          <w:marRight w:val="0"/>
          <w:marTop w:val="0"/>
          <w:marBottom w:val="0"/>
          <w:divBdr>
            <w:top w:val="none" w:sz="0" w:space="0" w:color="auto"/>
            <w:left w:val="none" w:sz="0" w:space="0" w:color="auto"/>
            <w:bottom w:val="none" w:sz="0" w:space="0" w:color="auto"/>
            <w:right w:val="none" w:sz="0" w:space="0" w:color="auto"/>
          </w:divBdr>
        </w:div>
        <w:div w:id="2103599203">
          <w:marLeft w:val="0"/>
          <w:marRight w:val="0"/>
          <w:marTop w:val="0"/>
          <w:marBottom w:val="0"/>
          <w:divBdr>
            <w:top w:val="none" w:sz="0" w:space="0" w:color="auto"/>
            <w:left w:val="none" w:sz="0" w:space="0" w:color="auto"/>
            <w:bottom w:val="none" w:sz="0" w:space="0" w:color="auto"/>
            <w:right w:val="none" w:sz="0" w:space="0" w:color="auto"/>
          </w:divBdr>
        </w:div>
      </w:divsChild>
    </w:div>
    <w:div w:id="1779174085">
      <w:bodyDiv w:val="1"/>
      <w:marLeft w:val="0"/>
      <w:marRight w:val="0"/>
      <w:marTop w:val="0"/>
      <w:marBottom w:val="0"/>
      <w:divBdr>
        <w:top w:val="none" w:sz="0" w:space="0" w:color="auto"/>
        <w:left w:val="none" w:sz="0" w:space="0" w:color="auto"/>
        <w:bottom w:val="none" w:sz="0" w:space="0" w:color="auto"/>
        <w:right w:val="none" w:sz="0" w:space="0" w:color="auto"/>
      </w:divBdr>
    </w:div>
    <w:div w:id="1789081444">
      <w:bodyDiv w:val="1"/>
      <w:marLeft w:val="0"/>
      <w:marRight w:val="0"/>
      <w:marTop w:val="0"/>
      <w:marBottom w:val="0"/>
      <w:divBdr>
        <w:top w:val="none" w:sz="0" w:space="0" w:color="auto"/>
        <w:left w:val="none" w:sz="0" w:space="0" w:color="auto"/>
        <w:bottom w:val="none" w:sz="0" w:space="0" w:color="auto"/>
        <w:right w:val="none" w:sz="0" w:space="0" w:color="auto"/>
      </w:divBdr>
    </w:div>
    <w:div w:id="1798719544">
      <w:bodyDiv w:val="1"/>
      <w:marLeft w:val="0"/>
      <w:marRight w:val="0"/>
      <w:marTop w:val="0"/>
      <w:marBottom w:val="0"/>
      <w:divBdr>
        <w:top w:val="none" w:sz="0" w:space="0" w:color="auto"/>
        <w:left w:val="none" w:sz="0" w:space="0" w:color="auto"/>
        <w:bottom w:val="none" w:sz="0" w:space="0" w:color="auto"/>
        <w:right w:val="none" w:sz="0" w:space="0" w:color="auto"/>
      </w:divBdr>
    </w:div>
    <w:div w:id="1808740086">
      <w:bodyDiv w:val="1"/>
      <w:marLeft w:val="0"/>
      <w:marRight w:val="0"/>
      <w:marTop w:val="0"/>
      <w:marBottom w:val="0"/>
      <w:divBdr>
        <w:top w:val="none" w:sz="0" w:space="0" w:color="auto"/>
        <w:left w:val="none" w:sz="0" w:space="0" w:color="auto"/>
        <w:bottom w:val="none" w:sz="0" w:space="0" w:color="auto"/>
        <w:right w:val="none" w:sz="0" w:space="0" w:color="auto"/>
      </w:divBdr>
    </w:div>
    <w:div w:id="1809517102">
      <w:bodyDiv w:val="1"/>
      <w:marLeft w:val="0"/>
      <w:marRight w:val="0"/>
      <w:marTop w:val="0"/>
      <w:marBottom w:val="0"/>
      <w:divBdr>
        <w:top w:val="none" w:sz="0" w:space="0" w:color="auto"/>
        <w:left w:val="none" w:sz="0" w:space="0" w:color="auto"/>
        <w:bottom w:val="none" w:sz="0" w:space="0" w:color="auto"/>
        <w:right w:val="none" w:sz="0" w:space="0" w:color="auto"/>
      </w:divBdr>
      <w:divsChild>
        <w:div w:id="1438133874">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867063085">
      <w:bodyDiv w:val="1"/>
      <w:marLeft w:val="0"/>
      <w:marRight w:val="0"/>
      <w:marTop w:val="0"/>
      <w:marBottom w:val="0"/>
      <w:divBdr>
        <w:top w:val="none" w:sz="0" w:space="0" w:color="auto"/>
        <w:left w:val="none" w:sz="0" w:space="0" w:color="auto"/>
        <w:bottom w:val="none" w:sz="0" w:space="0" w:color="auto"/>
        <w:right w:val="none" w:sz="0" w:space="0" w:color="auto"/>
      </w:divBdr>
    </w:div>
    <w:div w:id="1870530836">
      <w:bodyDiv w:val="1"/>
      <w:marLeft w:val="0"/>
      <w:marRight w:val="0"/>
      <w:marTop w:val="0"/>
      <w:marBottom w:val="0"/>
      <w:divBdr>
        <w:top w:val="none" w:sz="0" w:space="0" w:color="auto"/>
        <w:left w:val="none" w:sz="0" w:space="0" w:color="auto"/>
        <w:bottom w:val="none" w:sz="0" w:space="0" w:color="auto"/>
        <w:right w:val="none" w:sz="0" w:space="0" w:color="auto"/>
      </w:divBdr>
    </w:div>
    <w:div w:id="1880892391">
      <w:bodyDiv w:val="1"/>
      <w:marLeft w:val="0"/>
      <w:marRight w:val="0"/>
      <w:marTop w:val="0"/>
      <w:marBottom w:val="0"/>
      <w:divBdr>
        <w:top w:val="none" w:sz="0" w:space="0" w:color="auto"/>
        <w:left w:val="none" w:sz="0" w:space="0" w:color="auto"/>
        <w:bottom w:val="none" w:sz="0" w:space="0" w:color="auto"/>
        <w:right w:val="none" w:sz="0" w:space="0" w:color="auto"/>
      </w:divBdr>
    </w:div>
    <w:div w:id="1885557329">
      <w:bodyDiv w:val="1"/>
      <w:marLeft w:val="0"/>
      <w:marRight w:val="0"/>
      <w:marTop w:val="0"/>
      <w:marBottom w:val="0"/>
      <w:divBdr>
        <w:top w:val="none" w:sz="0" w:space="0" w:color="auto"/>
        <w:left w:val="none" w:sz="0" w:space="0" w:color="auto"/>
        <w:bottom w:val="none" w:sz="0" w:space="0" w:color="auto"/>
        <w:right w:val="none" w:sz="0" w:space="0" w:color="auto"/>
      </w:divBdr>
    </w:div>
    <w:div w:id="1958364836">
      <w:bodyDiv w:val="1"/>
      <w:marLeft w:val="0"/>
      <w:marRight w:val="0"/>
      <w:marTop w:val="0"/>
      <w:marBottom w:val="0"/>
      <w:divBdr>
        <w:top w:val="none" w:sz="0" w:space="0" w:color="auto"/>
        <w:left w:val="none" w:sz="0" w:space="0" w:color="auto"/>
        <w:bottom w:val="none" w:sz="0" w:space="0" w:color="auto"/>
        <w:right w:val="none" w:sz="0" w:space="0" w:color="auto"/>
      </w:divBdr>
    </w:div>
    <w:div w:id="1959557929">
      <w:bodyDiv w:val="1"/>
      <w:marLeft w:val="0"/>
      <w:marRight w:val="0"/>
      <w:marTop w:val="0"/>
      <w:marBottom w:val="0"/>
      <w:divBdr>
        <w:top w:val="none" w:sz="0" w:space="0" w:color="auto"/>
        <w:left w:val="none" w:sz="0" w:space="0" w:color="auto"/>
        <w:bottom w:val="none" w:sz="0" w:space="0" w:color="auto"/>
        <w:right w:val="none" w:sz="0" w:space="0" w:color="auto"/>
      </w:divBdr>
    </w:div>
    <w:div w:id="1984265701">
      <w:bodyDiv w:val="1"/>
      <w:marLeft w:val="0"/>
      <w:marRight w:val="0"/>
      <w:marTop w:val="0"/>
      <w:marBottom w:val="0"/>
      <w:divBdr>
        <w:top w:val="none" w:sz="0" w:space="0" w:color="auto"/>
        <w:left w:val="none" w:sz="0" w:space="0" w:color="auto"/>
        <w:bottom w:val="none" w:sz="0" w:space="0" w:color="auto"/>
        <w:right w:val="none" w:sz="0" w:space="0" w:color="auto"/>
      </w:divBdr>
    </w:div>
    <w:div w:id="1990091715">
      <w:bodyDiv w:val="1"/>
      <w:marLeft w:val="0"/>
      <w:marRight w:val="0"/>
      <w:marTop w:val="0"/>
      <w:marBottom w:val="0"/>
      <w:divBdr>
        <w:top w:val="none" w:sz="0" w:space="0" w:color="auto"/>
        <w:left w:val="none" w:sz="0" w:space="0" w:color="auto"/>
        <w:bottom w:val="none" w:sz="0" w:space="0" w:color="auto"/>
        <w:right w:val="none" w:sz="0" w:space="0" w:color="auto"/>
      </w:divBdr>
    </w:div>
    <w:div w:id="2043702436">
      <w:bodyDiv w:val="1"/>
      <w:marLeft w:val="0"/>
      <w:marRight w:val="0"/>
      <w:marTop w:val="0"/>
      <w:marBottom w:val="0"/>
      <w:divBdr>
        <w:top w:val="none" w:sz="0" w:space="0" w:color="auto"/>
        <w:left w:val="none" w:sz="0" w:space="0" w:color="auto"/>
        <w:bottom w:val="none" w:sz="0" w:space="0" w:color="auto"/>
        <w:right w:val="none" w:sz="0" w:space="0" w:color="auto"/>
      </w:divBdr>
      <w:divsChild>
        <w:div w:id="31392125">
          <w:marLeft w:val="0"/>
          <w:marRight w:val="0"/>
          <w:marTop w:val="0"/>
          <w:marBottom w:val="0"/>
          <w:divBdr>
            <w:top w:val="none" w:sz="0" w:space="0" w:color="auto"/>
            <w:left w:val="none" w:sz="0" w:space="0" w:color="auto"/>
            <w:bottom w:val="none" w:sz="0" w:space="0" w:color="auto"/>
            <w:right w:val="none" w:sz="0" w:space="0" w:color="auto"/>
          </w:divBdr>
        </w:div>
        <w:div w:id="1339847317">
          <w:marLeft w:val="0"/>
          <w:marRight w:val="0"/>
          <w:marTop w:val="0"/>
          <w:marBottom w:val="0"/>
          <w:divBdr>
            <w:top w:val="none" w:sz="0" w:space="0" w:color="auto"/>
            <w:left w:val="none" w:sz="0" w:space="0" w:color="auto"/>
            <w:bottom w:val="none" w:sz="0" w:space="0" w:color="auto"/>
            <w:right w:val="none" w:sz="0" w:space="0" w:color="auto"/>
          </w:divBdr>
          <w:divsChild>
            <w:div w:id="4122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3754">
      <w:bodyDiv w:val="1"/>
      <w:marLeft w:val="0"/>
      <w:marRight w:val="0"/>
      <w:marTop w:val="0"/>
      <w:marBottom w:val="0"/>
      <w:divBdr>
        <w:top w:val="none" w:sz="0" w:space="0" w:color="auto"/>
        <w:left w:val="none" w:sz="0" w:space="0" w:color="auto"/>
        <w:bottom w:val="none" w:sz="0" w:space="0" w:color="auto"/>
        <w:right w:val="none" w:sz="0" w:space="0" w:color="auto"/>
      </w:divBdr>
    </w:div>
    <w:div w:id="2092969849">
      <w:bodyDiv w:val="1"/>
      <w:marLeft w:val="0"/>
      <w:marRight w:val="0"/>
      <w:marTop w:val="0"/>
      <w:marBottom w:val="0"/>
      <w:divBdr>
        <w:top w:val="none" w:sz="0" w:space="0" w:color="auto"/>
        <w:left w:val="none" w:sz="0" w:space="0" w:color="auto"/>
        <w:bottom w:val="none" w:sz="0" w:space="0" w:color="auto"/>
        <w:right w:val="none" w:sz="0" w:space="0" w:color="auto"/>
      </w:divBdr>
      <w:divsChild>
        <w:div w:id="1881044350">
          <w:marLeft w:val="0"/>
          <w:marRight w:val="0"/>
          <w:marTop w:val="0"/>
          <w:marBottom w:val="0"/>
          <w:divBdr>
            <w:top w:val="none" w:sz="0" w:space="0" w:color="auto"/>
            <w:left w:val="none" w:sz="0" w:space="0" w:color="auto"/>
            <w:bottom w:val="none" w:sz="0" w:space="0" w:color="auto"/>
            <w:right w:val="none" w:sz="0" w:space="0" w:color="auto"/>
          </w:divBdr>
        </w:div>
      </w:divsChild>
    </w:div>
    <w:div w:id="2111004755">
      <w:bodyDiv w:val="1"/>
      <w:marLeft w:val="0"/>
      <w:marRight w:val="0"/>
      <w:marTop w:val="0"/>
      <w:marBottom w:val="0"/>
      <w:divBdr>
        <w:top w:val="none" w:sz="0" w:space="0" w:color="auto"/>
        <w:left w:val="none" w:sz="0" w:space="0" w:color="auto"/>
        <w:bottom w:val="none" w:sz="0" w:space="0" w:color="auto"/>
        <w:right w:val="none" w:sz="0" w:space="0" w:color="auto"/>
      </w:divBdr>
      <w:divsChild>
        <w:div w:id="1761757109">
          <w:marLeft w:val="0"/>
          <w:marRight w:val="0"/>
          <w:marTop w:val="0"/>
          <w:marBottom w:val="0"/>
          <w:divBdr>
            <w:top w:val="single" w:sz="12" w:space="4" w:color="505050"/>
            <w:left w:val="single" w:sz="12" w:space="6" w:color="505050"/>
            <w:bottom w:val="single" w:sz="12" w:space="4" w:color="505050"/>
            <w:right w:val="single" w:sz="12" w:space="6" w:color="505050"/>
          </w:divBdr>
        </w:div>
      </w:divsChild>
    </w:div>
    <w:div w:id="2117216228">
      <w:bodyDiv w:val="1"/>
      <w:marLeft w:val="0"/>
      <w:marRight w:val="0"/>
      <w:marTop w:val="0"/>
      <w:marBottom w:val="0"/>
      <w:divBdr>
        <w:top w:val="none" w:sz="0" w:space="0" w:color="auto"/>
        <w:left w:val="none" w:sz="0" w:space="0" w:color="auto"/>
        <w:bottom w:val="none" w:sz="0" w:space="0" w:color="auto"/>
        <w:right w:val="none" w:sz="0" w:space="0" w:color="auto"/>
      </w:divBdr>
    </w:div>
    <w:div w:id="2124422897">
      <w:bodyDiv w:val="1"/>
      <w:marLeft w:val="0"/>
      <w:marRight w:val="0"/>
      <w:marTop w:val="0"/>
      <w:marBottom w:val="0"/>
      <w:divBdr>
        <w:top w:val="none" w:sz="0" w:space="0" w:color="auto"/>
        <w:left w:val="none" w:sz="0" w:space="0" w:color="auto"/>
        <w:bottom w:val="none" w:sz="0" w:space="0" w:color="auto"/>
        <w:right w:val="none" w:sz="0" w:space="0" w:color="auto"/>
      </w:divBdr>
      <w:divsChild>
        <w:div w:id="598678236">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2126191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p.su/learnphp/datatypes/?float" TargetMode="External"/><Relationship Id="rId18" Type="http://schemas.openxmlformats.org/officeDocument/2006/relationships/hyperlink" Target="http://www.php.su/learnphp/datatypes/?integer" TargetMode="External"/><Relationship Id="rId26" Type="http://schemas.openxmlformats.org/officeDocument/2006/relationships/image" Target="media/image8.jpg"/><Relationship Id="rId39" Type="http://schemas.openxmlformats.org/officeDocument/2006/relationships/image" Target="media/image20.pn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xn--_-7sbbf2b7bj7b/" TargetMode="External"/><Relationship Id="rId55" Type="http://schemas.openxmlformats.org/officeDocument/2006/relationships/image" Target="media/image32.jpg"/><Relationship Id="rId63" Type="http://schemas.openxmlformats.org/officeDocument/2006/relationships/image" Target="media/image40.jpg"/><Relationship Id="rId68" Type="http://schemas.openxmlformats.org/officeDocument/2006/relationships/image" Target="media/image45.jpg"/><Relationship Id="rId7" Type="http://schemas.openxmlformats.org/officeDocument/2006/relationships/footnotes" Target="footnotes.xml"/><Relationship Id="rId71"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hyperlink" Target="http://www.php.su/learnphp/datatypes/?float" TargetMode="External"/><Relationship Id="rId29" Type="http://schemas.openxmlformats.org/officeDocument/2006/relationships/image" Target="media/image11.png"/><Relationship Id="rId11" Type="http://schemas.openxmlformats.org/officeDocument/2006/relationships/hyperlink" Target="http://www.php.su/learnphp/operators/" TargetMode="Externa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hyperlink" Target="mailto:sid_1489@gmail.com" TargetMode="External"/><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image" Target="media/image31.png"/><Relationship Id="rId58" Type="http://schemas.openxmlformats.org/officeDocument/2006/relationships/image" Target="media/image35.jpg"/><Relationship Id="rId66" Type="http://schemas.openxmlformats.org/officeDocument/2006/relationships/image" Target="media/image43.jpg"/><Relationship Id="rId5" Type="http://schemas.openxmlformats.org/officeDocument/2006/relationships/settings" Target="settings.xml"/><Relationship Id="rId15" Type="http://schemas.openxmlformats.org/officeDocument/2006/relationships/hyperlink" Target="http://www.php.su/learnphp/datatypes/?integer" TargetMode="Externa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hyperlink" Target="http://xn--_-7sbbf2b7bj7b/" TargetMode="External"/><Relationship Id="rId57" Type="http://schemas.openxmlformats.org/officeDocument/2006/relationships/image" Target="media/image34.jpg"/><Relationship Id="rId61" Type="http://schemas.openxmlformats.org/officeDocument/2006/relationships/image" Target="media/image38.jpg"/><Relationship Id="rId10" Type="http://schemas.openxmlformats.org/officeDocument/2006/relationships/hyperlink" Target="http://php720.com/lesson/3" TargetMode="External"/><Relationship Id="rId19" Type="http://schemas.openxmlformats.org/officeDocument/2006/relationships/image" Target="media/image1.jp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php720.com/lesson/14" TargetMode="External"/><Relationship Id="rId14" Type="http://schemas.openxmlformats.org/officeDocument/2006/relationships/hyperlink" Target="http://www.php.su/learnphp/datatypes/?float"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true-coder.ru/php/razdelenie-koda-i-shablona-mvc-chast-1.html"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jpg"/><Relationship Id="rId8" Type="http://schemas.openxmlformats.org/officeDocument/2006/relationships/endnotes" Target="endnotes.xml"/><Relationship Id="rId51" Type="http://schemas.openxmlformats.org/officeDocument/2006/relationships/image" Target="media/image29.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php.su/learnphp/cs/?cycles" TargetMode="External"/><Relationship Id="rId17" Type="http://schemas.openxmlformats.org/officeDocument/2006/relationships/hyperlink" Target="http://www.php.su/learnphp/datatypes/?float" TargetMode="Externa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2.jpg"/><Relationship Id="rId41" Type="http://schemas.openxmlformats.org/officeDocument/2006/relationships/image" Target="media/image22.png"/><Relationship Id="rId54" Type="http://schemas.openxmlformats.org/officeDocument/2006/relationships/hyperlink" Target="https://www.youtube.com/watch?v=iQqDce_9y3k" TargetMode="External"/><Relationship Id="rId62" Type="http://schemas.openxmlformats.org/officeDocument/2006/relationships/image" Target="media/image39.jpg"/><Relationship Id="rId70"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162AF2-A41A-430C-A346-437FD1438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15832</TotalTime>
  <Pages>1</Pages>
  <Words>13898</Words>
  <Characters>79225</Characters>
  <Application>Microsoft Office Word</Application>
  <DocSecurity>0</DocSecurity>
  <Lines>660</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92938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254</cp:revision>
  <dcterms:created xsi:type="dcterms:W3CDTF">2017-12-12T13:27:00Z</dcterms:created>
  <dcterms:modified xsi:type="dcterms:W3CDTF">2018-07-16T19:36:00Z</dcterms:modified>
</cp:coreProperties>
</file>